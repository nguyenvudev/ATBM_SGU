
<file path=[Content_Types].xml><?xml version="1.0" encoding="utf-8"?>
<Types xmlns="http://schemas.openxmlformats.org/package/2006/content-types">
  <Default Extension="gif" ContentType="image/gif"/>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bookmarkStart w:id="0" w:name="_gjdgxs" w:colFirst="0" w:colLast="0"/>
    <w:bookmarkEnd w:id="0"/>
    <w:p w14:paraId="58557688" w14:textId="77777777" w:rsidR="00FC6EDA" w:rsidRPr="00B374C1" w:rsidRDefault="00000000" w:rsidP="000E47FC">
      <w:pPr>
        <w:pStyle w:val="Heading2"/>
        <w:tabs>
          <w:tab w:val="clear" w:pos="8920"/>
        </w:tabs>
        <w:spacing w:line="360" w:lineRule="auto"/>
        <w:ind w:left="2260" w:right="2136"/>
        <w:jc w:val="center"/>
        <w:rPr>
          <w:lang w:val="vi-VN"/>
        </w:rPr>
      </w:pPr>
      <w:r w:rsidRPr="00B374C1">
        <w:rPr>
          <w:noProof/>
          <w:lang w:val="vi-VN"/>
        </w:rPr>
        <mc:AlternateContent>
          <mc:Choice Requires="wpg">
            <w:drawing>
              <wp:anchor distT="0" distB="0" distL="0" distR="0" simplePos="0" relativeHeight="251658240" behindDoc="1" locked="0" layoutInCell="1" hidden="0" allowOverlap="1" wp14:anchorId="3F7B40B7" wp14:editId="766E74A2">
                <wp:simplePos x="0" y="0"/>
                <wp:positionH relativeFrom="page">
                  <wp:posOffset>295276</wp:posOffset>
                </wp:positionH>
                <wp:positionV relativeFrom="page">
                  <wp:posOffset>295276</wp:posOffset>
                </wp:positionV>
                <wp:extent cx="6971030" cy="10102850"/>
                <wp:effectExtent l="0" t="0" r="0" b="0"/>
                <wp:wrapNone/>
                <wp:docPr id="1" name="Freeform: Shape 1"/>
                <wp:cNvGraphicFramePr/>
                <a:graphic xmlns:a="http://schemas.openxmlformats.org/drawingml/2006/main">
                  <a:graphicData uri="http://schemas.microsoft.com/office/word/2010/wordprocessingShape">
                    <wps:wsp>
                      <wps:cNvSpPr/>
                      <wps:spPr>
                        <a:xfrm>
                          <a:off x="1870010" y="0"/>
                          <a:ext cx="6951980" cy="7560000"/>
                        </a:xfrm>
                        <a:custGeom>
                          <a:avLst/>
                          <a:gdLst/>
                          <a:ahLst/>
                          <a:cxnLst/>
                          <a:rect l="l" t="t" r="r" b="b"/>
                          <a:pathLst>
                            <a:path w="6951980" h="10083800" extrusionOk="0">
                              <a:moveTo>
                                <a:pt x="6894830" y="57149"/>
                              </a:moveTo>
                              <a:lnTo>
                                <a:pt x="6875780" y="57149"/>
                              </a:lnTo>
                              <a:lnTo>
                                <a:pt x="6875780" y="76200"/>
                              </a:lnTo>
                              <a:lnTo>
                                <a:pt x="6875780" y="10007600"/>
                              </a:lnTo>
                              <a:lnTo>
                                <a:pt x="76200" y="10007600"/>
                              </a:lnTo>
                              <a:lnTo>
                                <a:pt x="76200" y="76200"/>
                              </a:lnTo>
                              <a:lnTo>
                                <a:pt x="6875780" y="76200"/>
                              </a:lnTo>
                              <a:lnTo>
                                <a:pt x="6875780" y="57149"/>
                              </a:lnTo>
                              <a:lnTo>
                                <a:pt x="76200" y="57149"/>
                              </a:lnTo>
                              <a:lnTo>
                                <a:pt x="57150" y="57149"/>
                              </a:lnTo>
                              <a:lnTo>
                                <a:pt x="57150" y="76200"/>
                              </a:lnTo>
                              <a:lnTo>
                                <a:pt x="57150" y="10007600"/>
                              </a:lnTo>
                              <a:lnTo>
                                <a:pt x="57150" y="10026650"/>
                              </a:lnTo>
                              <a:lnTo>
                                <a:pt x="76200" y="10026650"/>
                              </a:lnTo>
                              <a:lnTo>
                                <a:pt x="6875780" y="10026650"/>
                              </a:lnTo>
                              <a:lnTo>
                                <a:pt x="6894830" y="10026650"/>
                              </a:lnTo>
                              <a:lnTo>
                                <a:pt x="6894830" y="10007600"/>
                              </a:lnTo>
                              <a:lnTo>
                                <a:pt x="6894830" y="76200"/>
                              </a:lnTo>
                              <a:lnTo>
                                <a:pt x="6894830" y="57149"/>
                              </a:lnTo>
                              <a:close/>
                              <a:moveTo>
                                <a:pt x="6951980" y="0"/>
                              </a:moveTo>
                              <a:lnTo>
                                <a:pt x="6913880" y="0"/>
                              </a:lnTo>
                              <a:lnTo>
                                <a:pt x="6913880" y="38100"/>
                              </a:lnTo>
                              <a:lnTo>
                                <a:pt x="6913880" y="76200"/>
                              </a:lnTo>
                              <a:lnTo>
                                <a:pt x="6913880" y="10007600"/>
                              </a:lnTo>
                              <a:lnTo>
                                <a:pt x="6913880" y="10045700"/>
                              </a:lnTo>
                              <a:lnTo>
                                <a:pt x="6875780" y="10045700"/>
                              </a:lnTo>
                              <a:lnTo>
                                <a:pt x="76200" y="10045700"/>
                              </a:lnTo>
                              <a:lnTo>
                                <a:pt x="38100" y="10045700"/>
                              </a:lnTo>
                              <a:lnTo>
                                <a:pt x="38100" y="10007600"/>
                              </a:lnTo>
                              <a:lnTo>
                                <a:pt x="38100" y="76200"/>
                              </a:lnTo>
                              <a:lnTo>
                                <a:pt x="38100" y="38100"/>
                              </a:lnTo>
                              <a:lnTo>
                                <a:pt x="76200" y="38100"/>
                              </a:lnTo>
                              <a:lnTo>
                                <a:pt x="6875780" y="38100"/>
                              </a:lnTo>
                              <a:lnTo>
                                <a:pt x="6913880" y="38100"/>
                              </a:lnTo>
                              <a:lnTo>
                                <a:pt x="6913880" y="0"/>
                              </a:lnTo>
                              <a:lnTo>
                                <a:pt x="6875780" y="0"/>
                              </a:lnTo>
                              <a:lnTo>
                                <a:pt x="76200" y="0"/>
                              </a:lnTo>
                              <a:lnTo>
                                <a:pt x="38100" y="0"/>
                              </a:lnTo>
                              <a:lnTo>
                                <a:pt x="0" y="0"/>
                              </a:lnTo>
                              <a:lnTo>
                                <a:pt x="0" y="38100"/>
                              </a:lnTo>
                              <a:lnTo>
                                <a:pt x="0" y="76200"/>
                              </a:lnTo>
                              <a:lnTo>
                                <a:pt x="0" y="10007600"/>
                              </a:lnTo>
                              <a:lnTo>
                                <a:pt x="0" y="10045700"/>
                              </a:lnTo>
                              <a:lnTo>
                                <a:pt x="0" y="10083800"/>
                              </a:lnTo>
                              <a:lnTo>
                                <a:pt x="38100" y="10083800"/>
                              </a:lnTo>
                              <a:lnTo>
                                <a:pt x="76200" y="10083800"/>
                              </a:lnTo>
                              <a:lnTo>
                                <a:pt x="6875780" y="10083800"/>
                              </a:lnTo>
                              <a:lnTo>
                                <a:pt x="6913880" y="10083800"/>
                              </a:lnTo>
                              <a:lnTo>
                                <a:pt x="6951980" y="10083800"/>
                              </a:lnTo>
                              <a:lnTo>
                                <a:pt x="6951980" y="10045700"/>
                              </a:lnTo>
                              <a:lnTo>
                                <a:pt x="6951980" y="10007600"/>
                              </a:lnTo>
                              <a:lnTo>
                                <a:pt x="6951980" y="76200"/>
                              </a:lnTo>
                              <a:lnTo>
                                <a:pt x="6951980" y="38100"/>
                              </a:lnTo>
                              <a:lnTo>
                                <a:pt x="6951980" y="0"/>
                              </a:lnTo>
                              <a:close/>
                            </a:path>
                          </a:pathLst>
                        </a:custGeom>
                        <a:solidFill>
                          <a:srgbClr val="000000"/>
                        </a:solidFill>
                        <a:ln>
                          <a:noFill/>
                        </a:ln>
                      </wps:spPr>
                      <wps:bodyPr spcFirstLastPara="1" wrap="square" lIns="91425" tIns="91425" rIns="91425" bIns="91425" anchor="ctr"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1" distB="0" distT="0" distL="0" distR="0" hidden="0" layoutInCell="1" locked="0" relativeHeight="0" simplePos="0">
                <wp:simplePos x="0" y="0"/>
                <wp:positionH relativeFrom="page">
                  <wp:posOffset>295276</wp:posOffset>
                </wp:positionH>
                <wp:positionV relativeFrom="page">
                  <wp:posOffset>295276</wp:posOffset>
                </wp:positionV>
                <wp:extent cx="6971030" cy="10102850"/>
                <wp:effectExtent b="0" l="0" r="0" t="0"/>
                <wp:wrapNone/>
                <wp:docPr id="1" name="image121.png"/>
                <a:graphic>
                  <a:graphicData uri="http://schemas.openxmlformats.org/drawingml/2006/picture">
                    <pic:pic>
                      <pic:nvPicPr>
                        <pic:cNvPr id="0" name="image121.png"/>
                        <pic:cNvPicPr preferRelativeResize="0"/>
                      </pic:nvPicPr>
                      <pic:blipFill>
                        <a:blip r:embed="rId8"/>
                        <a:srcRect/>
                        <a:stretch>
                          <a:fillRect/>
                        </a:stretch>
                      </pic:blipFill>
                      <pic:spPr>
                        <a:xfrm>
                          <a:off x="0" y="0"/>
                          <a:ext cx="6971030" cy="10102850"/>
                        </a:xfrm>
                        <a:prstGeom prst="rect"/>
                        <a:ln/>
                      </pic:spPr>
                    </pic:pic>
                  </a:graphicData>
                </a:graphic>
              </wp:anchor>
            </w:drawing>
          </mc:Fallback>
        </mc:AlternateContent>
      </w:r>
      <w:r w:rsidRPr="00B374C1">
        <w:rPr>
          <w:lang w:val="vi-VN"/>
        </w:rPr>
        <w:t>TRƯỜNG ĐẠI HỌC SÀI GÒN KHOA CÔNG NGHỆ THÔNG TIN</w:t>
      </w:r>
      <w:r w:rsidRPr="00B374C1">
        <w:rPr>
          <w:noProof/>
          <w:lang w:val="vi-VN"/>
        </w:rPr>
        <w:drawing>
          <wp:anchor distT="0" distB="0" distL="0" distR="0" simplePos="0" relativeHeight="251659264" behindDoc="1" locked="0" layoutInCell="1" hidden="0" allowOverlap="1" wp14:anchorId="067D67FC" wp14:editId="140AEF37">
            <wp:simplePos x="0" y="0"/>
            <wp:positionH relativeFrom="column">
              <wp:posOffset>2104452</wp:posOffset>
            </wp:positionH>
            <wp:positionV relativeFrom="paragraph">
              <wp:posOffset>613499</wp:posOffset>
            </wp:positionV>
            <wp:extent cx="1417192" cy="139491"/>
            <wp:effectExtent l="0" t="0" r="0" b="0"/>
            <wp:wrapNone/>
            <wp:docPr id="157" name="image160.jpg" descr="116047 "/>
            <wp:cNvGraphicFramePr/>
            <a:graphic xmlns:a="http://schemas.openxmlformats.org/drawingml/2006/main">
              <a:graphicData uri="http://schemas.openxmlformats.org/drawingml/2006/picture">
                <pic:pic xmlns:pic="http://schemas.openxmlformats.org/drawingml/2006/picture">
                  <pic:nvPicPr>
                    <pic:cNvPr id="0" name="image160.jpg" descr="116047 "/>
                    <pic:cNvPicPr preferRelativeResize="0"/>
                  </pic:nvPicPr>
                  <pic:blipFill>
                    <a:blip r:embed="rId9"/>
                    <a:srcRect/>
                    <a:stretch>
                      <a:fillRect/>
                    </a:stretch>
                  </pic:blipFill>
                  <pic:spPr>
                    <a:xfrm>
                      <a:off x="0" y="0"/>
                      <a:ext cx="1417192" cy="139491"/>
                    </a:xfrm>
                    <a:prstGeom prst="rect">
                      <a:avLst/>
                    </a:prstGeom>
                    <a:ln/>
                  </pic:spPr>
                </pic:pic>
              </a:graphicData>
            </a:graphic>
          </wp:anchor>
        </w:drawing>
      </w:r>
    </w:p>
    <w:p w14:paraId="61B11246" w14:textId="77777777" w:rsidR="00FC6EDA" w:rsidRPr="00B374C1" w:rsidRDefault="00FC6EDA" w:rsidP="000E47FC">
      <w:pPr>
        <w:pBdr>
          <w:top w:val="nil"/>
          <w:left w:val="nil"/>
          <w:bottom w:val="nil"/>
          <w:right w:val="nil"/>
          <w:between w:val="nil"/>
        </w:pBdr>
        <w:tabs>
          <w:tab w:val="clear" w:pos="8920"/>
        </w:tabs>
        <w:rPr>
          <w:b/>
          <w:color w:val="000000"/>
          <w:sz w:val="30"/>
          <w:szCs w:val="30"/>
          <w:lang w:val="vi-VN"/>
        </w:rPr>
      </w:pPr>
    </w:p>
    <w:p w14:paraId="61170396" w14:textId="77777777" w:rsidR="00FC6EDA" w:rsidRPr="00B374C1" w:rsidRDefault="00000000" w:rsidP="000E47FC">
      <w:pPr>
        <w:tabs>
          <w:tab w:val="clear" w:pos="8920"/>
        </w:tabs>
        <w:spacing w:line="360" w:lineRule="auto"/>
        <w:ind w:left="1440" w:right="1642" w:firstLine="720"/>
        <w:rPr>
          <w:b/>
          <w:sz w:val="36"/>
          <w:szCs w:val="36"/>
          <w:lang w:val="vi-VN"/>
        </w:rPr>
      </w:pPr>
      <w:bookmarkStart w:id="1" w:name="30j0zll" w:colFirst="0" w:colLast="0"/>
      <w:bookmarkEnd w:id="1"/>
      <w:r w:rsidRPr="00B374C1">
        <w:rPr>
          <w:b/>
          <w:sz w:val="36"/>
          <w:szCs w:val="36"/>
          <w:lang w:val="vi-VN"/>
        </w:rPr>
        <w:t xml:space="preserve">BÁO CÁO ĐỒ ÁN MÔN HỌC: </w:t>
      </w:r>
    </w:p>
    <w:p w14:paraId="4AF16A82" w14:textId="77777777" w:rsidR="00FC6EDA" w:rsidRPr="00B374C1" w:rsidRDefault="00000000" w:rsidP="000E47FC">
      <w:pPr>
        <w:tabs>
          <w:tab w:val="clear" w:pos="8920"/>
        </w:tabs>
        <w:spacing w:line="360" w:lineRule="auto"/>
        <w:ind w:left="1577" w:right="1642"/>
        <w:jc w:val="center"/>
        <w:rPr>
          <w:b/>
          <w:sz w:val="36"/>
          <w:szCs w:val="36"/>
          <w:lang w:val="vi-VN"/>
        </w:rPr>
      </w:pPr>
      <w:r w:rsidRPr="00B374C1">
        <w:rPr>
          <w:b/>
          <w:sz w:val="36"/>
          <w:szCs w:val="36"/>
          <w:lang w:val="vi-VN"/>
        </w:rPr>
        <w:t>THƯƠNG MẠI ĐIỆN TỬ VÀ ỨNG DỤNG</w:t>
      </w:r>
    </w:p>
    <w:p w14:paraId="2A8FCEFA" w14:textId="77777777" w:rsidR="00FC6EDA" w:rsidRPr="00B374C1" w:rsidRDefault="00000000" w:rsidP="000E47FC">
      <w:pPr>
        <w:pBdr>
          <w:top w:val="nil"/>
          <w:left w:val="nil"/>
          <w:bottom w:val="nil"/>
          <w:right w:val="nil"/>
          <w:between w:val="nil"/>
        </w:pBdr>
        <w:tabs>
          <w:tab w:val="clear" w:pos="8920"/>
        </w:tabs>
        <w:spacing w:before="9"/>
        <w:rPr>
          <w:b/>
          <w:color w:val="000000"/>
          <w:sz w:val="14"/>
          <w:szCs w:val="14"/>
          <w:lang w:val="vi-VN"/>
        </w:rPr>
      </w:pPr>
      <w:r w:rsidRPr="00B374C1">
        <w:rPr>
          <w:noProof/>
          <w:lang w:val="vi-VN"/>
        </w:rPr>
        <w:drawing>
          <wp:anchor distT="0" distB="0" distL="0" distR="0" simplePos="0" relativeHeight="251660288" behindDoc="0" locked="0" layoutInCell="1" hidden="0" allowOverlap="1" wp14:anchorId="0287BB18" wp14:editId="2C213E58">
            <wp:simplePos x="0" y="0"/>
            <wp:positionH relativeFrom="column">
              <wp:posOffset>1736725</wp:posOffset>
            </wp:positionH>
            <wp:positionV relativeFrom="paragraph">
              <wp:posOffset>133303</wp:posOffset>
            </wp:positionV>
            <wp:extent cx="2143131" cy="2143125"/>
            <wp:effectExtent l="0" t="0" r="0" b="0"/>
            <wp:wrapTopAndBottom distT="0" distB="0"/>
            <wp:docPr id="71"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0"/>
                    <a:srcRect/>
                    <a:stretch>
                      <a:fillRect/>
                    </a:stretch>
                  </pic:blipFill>
                  <pic:spPr>
                    <a:xfrm>
                      <a:off x="0" y="0"/>
                      <a:ext cx="2143131" cy="2143125"/>
                    </a:xfrm>
                    <a:prstGeom prst="rect">
                      <a:avLst/>
                    </a:prstGeom>
                    <a:ln/>
                  </pic:spPr>
                </pic:pic>
              </a:graphicData>
            </a:graphic>
          </wp:anchor>
        </w:drawing>
      </w:r>
    </w:p>
    <w:p w14:paraId="6A0406D0" w14:textId="42CDE5C3" w:rsidR="00FC6EDA" w:rsidRPr="00B374C1" w:rsidRDefault="00000000" w:rsidP="000E47FC">
      <w:pPr>
        <w:pStyle w:val="Title"/>
        <w:tabs>
          <w:tab w:val="clear" w:pos="8920"/>
        </w:tabs>
        <w:rPr>
          <w:lang w:val="vi-VN"/>
        </w:rPr>
      </w:pPr>
      <w:r w:rsidRPr="00B374C1">
        <w:rPr>
          <w:lang w:val="vi-VN"/>
        </w:rPr>
        <w:t>ĐỀ TÀI:</w:t>
      </w:r>
    </w:p>
    <w:p w14:paraId="37864A08" w14:textId="77777777" w:rsidR="00FC6EDA" w:rsidRPr="00B374C1" w:rsidRDefault="00000000" w:rsidP="000E47FC">
      <w:pPr>
        <w:tabs>
          <w:tab w:val="clear" w:pos="8920"/>
        </w:tabs>
        <w:spacing w:before="276" w:line="360" w:lineRule="auto"/>
        <w:ind w:left="333" w:right="392" w:firstLine="446"/>
        <w:jc w:val="center"/>
        <w:rPr>
          <w:b/>
          <w:sz w:val="40"/>
          <w:szCs w:val="40"/>
          <w:lang w:val="vi-VN"/>
        </w:rPr>
      </w:pPr>
      <w:r w:rsidRPr="00B374C1">
        <w:rPr>
          <w:b/>
          <w:sz w:val="40"/>
          <w:szCs w:val="40"/>
          <w:lang w:val="vi-VN"/>
        </w:rPr>
        <w:t>XÂY DỰNG TRANG WEB BÁN XE ĐẠP</w:t>
      </w:r>
    </w:p>
    <w:p w14:paraId="35D2E109" w14:textId="77777777" w:rsidR="00FC6EDA" w:rsidRPr="00B374C1" w:rsidRDefault="00000000" w:rsidP="000E47FC">
      <w:pPr>
        <w:tabs>
          <w:tab w:val="clear" w:pos="8920"/>
        </w:tabs>
        <w:spacing w:before="276" w:line="360" w:lineRule="auto"/>
        <w:ind w:left="333" w:right="392" w:firstLine="446"/>
        <w:jc w:val="center"/>
        <w:rPr>
          <w:b/>
          <w:lang w:val="vi-VN"/>
        </w:rPr>
      </w:pPr>
      <w:r w:rsidRPr="00B374C1">
        <w:rPr>
          <w:b/>
          <w:lang w:val="vi-VN"/>
        </w:rPr>
        <w:t>Nhóm sinh viên thực hiện:</w:t>
      </w:r>
    </w:p>
    <w:p w14:paraId="760FDEB9" w14:textId="77777777" w:rsidR="00FC6EDA" w:rsidRPr="00B374C1" w:rsidRDefault="00000000" w:rsidP="000E47FC">
      <w:pPr>
        <w:pBdr>
          <w:top w:val="nil"/>
          <w:left w:val="nil"/>
          <w:bottom w:val="nil"/>
          <w:right w:val="nil"/>
          <w:between w:val="nil"/>
        </w:pBdr>
        <w:tabs>
          <w:tab w:val="clear" w:pos="8920"/>
        </w:tabs>
        <w:spacing w:line="360" w:lineRule="auto"/>
        <w:ind w:left="1440" w:right="2390" w:firstLine="720"/>
        <w:jc w:val="center"/>
        <w:rPr>
          <w:color w:val="000000"/>
          <w:lang w:val="vi-VN"/>
        </w:rPr>
      </w:pPr>
      <w:r w:rsidRPr="00B374C1">
        <w:rPr>
          <w:color w:val="000000"/>
          <w:lang w:val="vi-VN"/>
        </w:rPr>
        <w:t>Tiết Gia Bảo - 3121410079</w:t>
      </w:r>
    </w:p>
    <w:p w14:paraId="59E051D9" w14:textId="77777777" w:rsidR="00FC6EDA" w:rsidRPr="00B374C1" w:rsidRDefault="00000000" w:rsidP="000E47FC">
      <w:pPr>
        <w:pBdr>
          <w:top w:val="nil"/>
          <w:left w:val="nil"/>
          <w:bottom w:val="nil"/>
          <w:right w:val="nil"/>
          <w:between w:val="nil"/>
        </w:pBdr>
        <w:tabs>
          <w:tab w:val="clear" w:pos="8920"/>
        </w:tabs>
        <w:spacing w:line="360" w:lineRule="auto"/>
        <w:ind w:left="1440" w:right="2390" w:firstLine="720"/>
        <w:jc w:val="center"/>
        <w:rPr>
          <w:color w:val="000000"/>
          <w:lang w:val="vi-VN"/>
        </w:rPr>
      </w:pPr>
      <w:r w:rsidRPr="00B374C1">
        <w:rPr>
          <w:color w:val="000000"/>
          <w:lang w:val="vi-VN"/>
        </w:rPr>
        <w:t xml:space="preserve">Nguyễn Trấn Khang </w:t>
      </w:r>
      <w:r w:rsidRPr="00B374C1">
        <w:rPr>
          <w:lang w:val="vi-VN"/>
        </w:rPr>
        <w:t>- 3121410255</w:t>
      </w:r>
      <w:r w:rsidRPr="00B374C1">
        <w:rPr>
          <w:rFonts w:ascii="Arial" w:eastAsia="Arial" w:hAnsi="Arial" w:cs="Arial"/>
          <w:color w:val="1F1F1F"/>
          <w:sz w:val="24"/>
          <w:szCs w:val="24"/>
          <w:highlight w:val="white"/>
          <w:lang w:val="vi-VN"/>
        </w:rPr>
        <w:t xml:space="preserve"> </w:t>
      </w:r>
      <w:r w:rsidRPr="00B374C1">
        <w:rPr>
          <w:color w:val="000000"/>
          <w:lang w:val="vi-VN"/>
        </w:rPr>
        <w:t xml:space="preserve"> </w:t>
      </w:r>
    </w:p>
    <w:p w14:paraId="0DB0C861" w14:textId="77777777" w:rsidR="00FC6EDA" w:rsidRPr="00B374C1" w:rsidRDefault="00000000" w:rsidP="000E47FC">
      <w:pPr>
        <w:pBdr>
          <w:top w:val="nil"/>
          <w:left w:val="nil"/>
          <w:bottom w:val="nil"/>
          <w:right w:val="nil"/>
          <w:between w:val="nil"/>
        </w:pBdr>
        <w:tabs>
          <w:tab w:val="clear" w:pos="8920"/>
        </w:tabs>
        <w:spacing w:line="360" w:lineRule="auto"/>
        <w:ind w:left="1440" w:right="2390" w:firstLine="720"/>
        <w:jc w:val="center"/>
        <w:rPr>
          <w:lang w:val="vi-VN"/>
        </w:rPr>
      </w:pPr>
      <w:r w:rsidRPr="00B374C1">
        <w:rPr>
          <w:color w:val="000000"/>
          <w:lang w:val="vi-VN"/>
        </w:rPr>
        <w:t xml:space="preserve">Lê Chánh Huy </w:t>
      </w:r>
      <w:r w:rsidRPr="00B374C1">
        <w:rPr>
          <w:lang w:val="vi-VN"/>
        </w:rPr>
        <w:t>- 3121410228</w:t>
      </w:r>
    </w:p>
    <w:p w14:paraId="5203DCD9" w14:textId="77777777" w:rsidR="00FC6EDA" w:rsidRPr="00B374C1" w:rsidRDefault="00000000" w:rsidP="000E47FC">
      <w:pPr>
        <w:pBdr>
          <w:top w:val="nil"/>
          <w:left w:val="nil"/>
          <w:bottom w:val="nil"/>
          <w:right w:val="nil"/>
          <w:between w:val="nil"/>
        </w:pBdr>
        <w:tabs>
          <w:tab w:val="clear" w:pos="8920"/>
        </w:tabs>
        <w:spacing w:line="360" w:lineRule="auto"/>
        <w:ind w:left="1440" w:right="2390" w:firstLine="720"/>
        <w:jc w:val="center"/>
        <w:rPr>
          <w:color w:val="000000"/>
          <w:lang w:val="vi-VN"/>
        </w:rPr>
      </w:pPr>
      <w:r w:rsidRPr="00B374C1">
        <w:rPr>
          <w:color w:val="000000"/>
          <w:lang w:val="vi-VN"/>
        </w:rPr>
        <w:t>V</w:t>
      </w:r>
      <w:r w:rsidRPr="00B374C1">
        <w:rPr>
          <w:lang w:val="vi-VN"/>
        </w:rPr>
        <w:t>õ</w:t>
      </w:r>
      <w:r w:rsidRPr="00B374C1">
        <w:rPr>
          <w:color w:val="000000"/>
          <w:lang w:val="vi-VN"/>
        </w:rPr>
        <w:t xml:space="preserve"> Thị Thương - 3122410408 </w:t>
      </w:r>
    </w:p>
    <w:p w14:paraId="793C3FBA" w14:textId="77777777" w:rsidR="00FC6EDA" w:rsidRPr="00B374C1" w:rsidRDefault="00000000" w:rsidP="000E47FC">
      <w:pPr>
        <w:tabs>
          <w:tab w:val="clear" w:pos="8920"/>
        </w:tabs>
        <w:ind w:right="63"/>
        <w:jc w:val="center"/>
        <w:rPr>
          <w:lang w:val="vi-VN"/>
        </w:rPr>
      </w:pPr>
      <w:r w:rsidRPr="00B374C1">
        <w:rPr>
          <w:b/>
          <w:lang w:val="vi-VN"/>
        </w:rPr>
        <w:t xml:space="preserve">Giáo viên hướng dẫn: </w:t>
      </w:r>
      <w:r w:rsidRPr="00B374C1">
        <w:rPr>
          <w:lang w:val="vi-VN"/>
        </w:rPr>
        <w:t>Phạm Thi Vương</w:t>
      </w:r>
    </w:p>
    <w:p w14:paraId="1765CD0A" w14:textId="77777777" w:rsidR="00FC6EDA" w:rsidRPr="00B374C1" w:rsidRDefault="00000000" w:rsidP="000E47FC">
      <w:pPr>
        <w:pStyle w:val="Heading2"/>
        <w:tabs>
          <w:tab w:val="clear" w:pos="8920"/>
        </w:tabs>
        <w:spacing w:before="160"/>
        <w:ind w:left="2327" w:right="2390"/>
        <w:jc w:val="center"/>
        <w:rPr>
          <w:b w:val="0"/>
          <w:lang w:val="vi-VN"/>
        </w:rPr>
      </w:pPr>
      <w:bookmarkStart w:id="2" w:name="_1fob9te" w:colFirst="0" w:colLast="0"/>
      <w:bookmarkEnd w:id="2"/>
      <w:r w:rsidRPr="00B374C1">
        <w:rPr>
          <w:lang w:val="vi-VN"/>
        </w:rPr>
        <w:t xml:space="preserve">Nhóm môn học: </w:t>
      </w:r>
      <w:r w:rsidRPr="00B374C1">
        <w:rPr>
          <w:b w:val="0"/>
          <w:lang w:val="vi-VN"/>
        </w:rPr>
        <w:t>01</w:t>
      </w:r>
    </w:p>
    <w:p w14:paraId="3777C5E2" w14:textId="77777777" w:rsidR="00FC6EDA" w:rsidRPr="00B374C1" w:rsidRDefault="00000000" w:rsidP="000E47FC">
      <w:pPr>
        <w:tabs>
          <w:tab w:val="clear" w:pos="8920"/>
        </w:tabs>
        <w:spacing w:before="162"/>
        <w:ind w:right="63"/>
        <w:jc w:val="center"/>
        <w:rPr>
          <w:b/>
          <w:i/>
          <w:lang w:val="vi-VN"/>
        </w:rPr>
        <w:sectPr w:rsidR="00FC6EDA" w:rsidRPr="00B374C1">
          <w:footerReference w:type="default" r:id="rId11"/>
          <w:pgSz w:w="11910" w:h="16840"/>
          <w:pgMar w:top="1340" w:right="1400" w:bottom="280" w:left="1580" w:header="720" w:footer="720" w:gutter="0"/>
          <w:pgNumType w:start="1"/>
          <w:cols w:space="720"/>
          <w:titlePg/>
        </w:sectPr>
      </w:pPr>
      <w:r w:rsidRPr="00B374C1">
        <w:rPr>
          <w:b/>
          <w:i/>
          <w:lang w:val="vi-VN"/>
        </w:rPr>
        <w:t>Thành phố Hồ Chí Minh, tháng 11/2024</w:t>
      </w:r>
    </w:p>
    <w:p w14:paraId="08EF535C" w14:textId="77777777" w:rsidR="00FC6EDA" w:rsidRPr="00B374C1" w:rsidRDefault="00000000" w:rsidP="000E47FC">
      <w:pPr>
        <w:widowControl/>
        <w:tabs>
          <w:tab w:val="clear" w:pos="8920"/>
        </w:tabs>
        <w:spacing w:after="160" w:line="259" w:lineRule="auto"/>
        <w:jc w:val="center"/>
        <w:rPr>
          <w:sz w:val="34"/>
          <w:szCs w:val="34"/>
          <w:lang w:val="vi-VN"/>
        </w:rPr>
      </w:pPr>
      <w:bookmarkStart w:id="3" w:name="3znysh7" w:colFirst="0" w:colLast="0"/>
      <w:bookmarkStart w:id="4" w:name="_2et92p0" w:colFirst="0" w:colLast="0"/>
      <w:bookmarkEnd w:id="3"/>
      <w:bookmarkEnd w:id="4"/>
      <w:r w:rsidRPr="00B374C1">
        <w:rPr>
          <w:sz w:val="34"/>
          <w:szCs w:val="34"/>
          <w:lang w:val="vi-VN"/>
        </w:rPr>
        <w:lastRenderedPageBreak/>
        <w:t>Mục Lục</w:t>
      </w:r>
    </w:p>
    <w:sdt>
      <w:sdtPr>
        <w:rPr>
          <w:lang w:val="vi-VN"/>
        </w:rPr>
        <w:id w:val="845440358"/>
        <w:docPartObj>
          <w:docPartGallery w:val="Table of Contents"/>
          <w:docPartUnique/>
        </w:docPartObj>
      </w:sdtPr>
      <w:sdtContent>
        <w:p w14:paraId="605DA53F" w14:textId="77777777" w:rsidR="00FC6EDA" w:rsidRPr="00B374C1" w:rsidRDefault="00000000" w:rsidP="000E47FC">
          <w:pPr>
            <w:keepNext/>
            <w:keepLines/>
            <w:widowControl/>
            <w:pBdr>
              <w:top w:val="nil"/>
              <w:left w:val="nil"/>
              <w:bottom w:val="nil"/>
              <w:right w:val="nil"/>
              <w:between w:val="nil"/>
            </w:pBdr>
            <w:tabs>
              <w:tab w:val="clear" w:pos="8920"/>
            </w:tabs>
            <w:spacing w:after="0" w:line="259" w:lineRule="auto"/>
            <w:rPr>
              <w:rFonts w:ascii="Calibri" w:eastAsia="Calibri" w:hAnsi="Calibri" w:cs="Calibri"/>
              <w:color w:val="2F5496"/>
              <w:sz w:val="32"/>
              <w:szCs w:val="32"/>
              <w:lang w:val="vi-VN"/>
            </w:rPr>
          </w:pPr>
          <w:r w:rsidRPr="00B374C1">
            <w:rPr>
              <w:lang w:val="vi-VN"/>
            </w:rPr>
            <w:fldChar w:fldCharType="begin"/>
          </w:r>
          <w:r w:rsidRPr="00B374C1">
            <w:rPr>
              <w:lang w:val="vi-VN"/>
            </w:rPr>
            <w:instrText xml:space="preserve"> TOC \h \u \z \t "Heading 1,1,Heading 2,2,Heading 3,3,"</w:instrText>
          </w:r>
          <w:r w:rsidRPr="00B374C1">
            <w:rPr>
              <w:lang w:val="vi-VN"/>
            </w:rPr>
            <w:fldChar w:fldCharType="separate"/>
          </w:r>
        </w:p>
        <w:p w14:paraId="03993DE7" w14:textId="77777777" w:rsidR="00FC6EDA" w:rsidRPr="00B374C1" w:rsidRDefault="00000000" w:rsidP="000E47FC">
          <w:pPr>
            <w:pBdr>
              <w:top w:val="nil"/>
              <w:left w:val="nil"/>
              <w:bottom w:val="nil"/>
              <w:right w:val="nil"/>
              <w:between w:val="nil"/>
            </w:pBdr>
            <w:tabs>
              <w:tab w:val="clear" w:pos="8920"/>
            </w:tabs>
            <w:spacing w:before="0" w:after="100"/>
            <w:jc w:val="both"/>
            <w:rPr>
              <w:lang w:val="vi-VN"/>
            </w:rPr>
          </w:pPr>
          <w:hyperlink w:anchor="_tyjcwt">
            <w:r w:rsidRPr="00B374C1">
              <w:rPr>
                <w:b/>
                <w:color w:val="000000"/>
                <w:lang w:val="vi-VN"/>
              </w:rPr>
              <w:t>CHƯƠNG 1: Tổng quan về đề tài</w:t>
            </w:r>
          </w:hyperlink>
        </w:p>
        <w:p w14:paraId="28E87C7E" w14:textId="77777777" w:rsidR="00FC6EDA" w:rsidRPr="00B374C1" w:rsidRDefault="00000000" w:rsidP="000E47FC">
          <w:pPr>
            <w:numPr>
              <w:ilvl w:val="0"/>
              <w:numId w:val="204"/>
            </w:numPr>
            <w:pBdr>
              <w:top w:val="nil"/>
              <w:left w:val="nil"/>
              <w:bottom w:val="nil"/>
              <w:right w:val="nil"/>
              <w:between w:val="nil"/>
            </w:pBdr>
            <w:tabs>
              <w:tab w:val="clear" w:pos="8920"/>
            </w:tabs>
            <w:spacing w:before="0" w:after="0"/>
            <w:jc w:val="both"/>
            <w:rPr>
              <w:b/>
              <w:lang w:val="vi-VN"/>
            </w:rPr>
          </w:pPr>
          <w:r w:rsidRPr="00B374C1">
            <w:rPr>
              <w:b/>
              <w:lang w:val="vi-VN"/>
            </w:rPr>
            <w:t>Giới thiệu về đề tài</w:t>
          </w:r>
        </w:p>
        <w:p w14:paraId="79FCC2BD" w14:textId="77777777" w:rsidR="00FC6EDA" w:rsidRPr="00B374C1" w:rsidRDefault="00000000" w:rsidP="000E47FC">
          <w:pPr>
            <w:numPr>
              <w:ilvl w:val="0"/>
              <w:numId w:val="204"/>
            </w:numPr>
            <w:pBdr>
              <w:top w:val="nil"/>
              <w:left w:val="nil"/>
              <w:bottom w:val="nil"/>
              <w:right w:val="nil"/>
              <w:between w:val="nil"/>
            </w:pBdr>
            <w:tabs>
              <w:tab w:val="clear" w:pos="8920"/>
            </w:tabs>
            <w:spacing w:before="0" w:after="0"/>
            <w:jc w:val="both"/>
            <w:rPr>
              <w:b/>
              <w:lang w:val="vi-VN"/>
            </w:rPr>
          </w:pPr>
          <w:r w:rsidRPr="00B374C1">
            <w:rPr>
              <w:b/>
              <w:lang w:val="vi-VN"/>
            </w:rPr>
            <w:t>Lý do chọn đề tài</w:t>
          </w:r>
        </w:p>
        <w:p w14:paraId="70C7CC1C" w14:textId="77777777" w:rsidR="00FC6EDA" w:rsidRPr="00B374C1" w:rsidRDefault="00000000" w:rsidP="000E47FC">
          <w:pPr>
            <w:numPr>
              <w:ilvl w:val="0"/>
              <w:numId w:val="204"/>
            </w:numPr>
            <w:pBdr>
              <w:top w:val="nil"/>
              <w:left w:val="nil"/>
              <w:bottom w:val="nil"/>
              <w:right w:val="nil"/>
              <w:between w:val="nil"/>
            </w:pBdr>
            <w:tabs>
              <w:tab w:val="clear" w:pos="8920"/>
            </w:tabs>
            <w:spacing w:before="0" w:after="0"/>
            <w:jc w:val="both"/>
            <w:rPr>
              <w:b/>
              <w:lang w:val="vi-VN"/>
            </w:rPr>
          </w:pPr>
          <w:r w:rsidRPr="00B374C1">
            <w:rPr>
              <w:b/>
              <w:lang w:val="vi-VN"/>
            </w:rPr>
            <w:t>Mục tiêu</w:t>
          </w:r>
        </w:p>
        <w:p w14:paraId="3BEE4D53" w14:textId="77777777" w:rsidR="00FC6EDA" w:rsidRPr="00B374C1" w:rsidRDefault="00000000" w:rsidP="000E47FC">
          <w:pPr>
            <w:numPr>
              <w:ilvl w:val="0"/>
              <w:numId w:val="204"/>
            </w:numPr>
            <w:pBdr>
              <w:top w:val="nil"/>
              <w:left w:val="nil"/>
              <w:bottom w:val="nil"/>
              <w:right w:val="nil"/>
              <w:between w:val="nil"/>
            </w:pBdr>
            <w:tabs>
              <w:tab w:val="clear" w:pos="8920"/>
            </w:tabs>
            <w:spacing w:before="0" w:after="100"/>
            <w:jc w:val="both"/>
            <w:rPr>
              <w:b/>
              <w:lang w:val="vi-VN"/>
            </w:rPr>
          </w:pPr>
          <w:r w:rsidRPr="00B374C1">
            <w:rPr>
              <w:b/>
              <w:lang w:val="vi-VN"/>
            </w:rPr>
            <w:t>Phạm vi</w:t>
          </w:r>
        </w:p>
        <w:p w14:paraId="40194C6F" w14:textId="77777777" w:rsidR="00FC6EDA" w:rsidRPr="00B374C1" w:rsidRDefault="00000000" w:rsidP="000E47FC">
          <w:pPr>
            <w:pBdr>
              <w:top w:val="nil"/>
              <w:left w:val="nil"/>
              <w:bottom w:val="nil"/>
              <w:right w:val="nil"/>
              <w:between w:val="nil"/>
            </w:pBdr>
            <w:tabs>
              <w:tab w:val="clear" w:pos="8920"/>
            </w:tabs>
            <w:spacing w:before="0" w:after="100"/>
            <w:jc w:val="both"/>
            <w:rPr>
              <w:rFonts w:ascii="Calibri" w:eastAsia="Calibri" w:hAnsi="Calibri" w:cs="Calibri"/>
              <w:lang w:val="vi-VN"/>
            </w:rPr>
          </w:pPr>
          <w:hyperlink w:anchor="_3dy6vkm">
            <w:r w:rsidRPr="00B374C1">
              <w:rPr>
                <w:b/>
                <w:color w:val="000000"/>
                <w:lang w:val="vi-VN"/>
              </w:rPr>
              <w:t xml:space="preserve">CHƯƠNG 2: </w:t>
            </w:r>
          </w:hyperlink>
          <w:hyperlink w:anchor="_3dy6vkm">
            <w:r w:rsidRPr="00B374C1">
              <w:rPr>
                <w:b/>
                <w:lang w:val="vi-VN"/>
              </w:rPr>
              <w:t>Tìm hiểu về Magento</w:t>
            </w:r>
          </w:hyperlink>
        </w:p>
        <w:p w14:paraId="25960BA7" w14:textId="77777777" w:rsidR="00FC6EDA" w:rsidRPr="00B374C1" w:rsidRDefault="00000000" w:rsidP="000E47FC">
          <w:pPr>
            <w:numPr>
              <w:ilvl w:val="0"/>
              <w:numId w:val="91"/>
            </w:numPr>
            <w:pBdr>
              <w:top w:val="nil"/>
              <w:left w:val="nil"/>
              <w:bottom w:val="nil"/>
              <w:right w:val="nil"/>
              <w:between w:val="nil"/>
            </w:pBdr>
            <w:tabs>
              <w:tab w:val="clear" w:pos="8920"/>
            </w:tabs>
            <w:spacing w:before="0" w:after="0"/>
            <w:jc w:val="both"/>
            <w:rPr>
              <w:b/>
              <w:lang w:val="vi-VN"/>
            </w:rPr>
          </w:pPr>
          <w:r w:rsidRPr="00B374C1">
            <w:rPr>
              <w:b/>
              <w:lang w:val="vi-VN"/>
            </w:rPr>
            <w:t xml:space="preserve">Giới thiệu về </w:t>
          </w:r>
          <w:proofErr w:type="spellStart"/>
          <w:r w:rsidRPr="00B374C1">
            <w:rPr>
              <w:b/>
              <w:lang w:val="vi-VN"/>
            </w:rPr>
            <w:t>Magento</w:t>
          </w:r>
          <w:proofErr w:type="spellEnd"/>
        </w:p>
        <w:p w14:paraId="0849CA88" w14:textId="77777777" w:rsidR="00FC6EDA" w:rsidRPr="00B374C1" w:rsidRDefault="00000000" w:rsidP="000E47FC">
          <w:pPr>
            <w:numPr>
              <w:ilvl w:val="1"/>
              <w:numId w:val="91"/>
            </w:numPr>
            <w:pBdr>
              <w:top w:val="nil"/>
              <w:left w:val="nil"/>
              <w:bottom w:val="nil"/>
              <w:right w:val="nil"/>
              <w:between w:val="nil"/>
            </w:pBdr>
            <w:tabs>
              <w:tab w:val="clear" w:pos="8920"/>
            </w:tabs>
            <w:spacing w:before="0" w:after="0"/>
            <w:jc w:val="both"/>
            <w:rPr>
              <w:lang w:val="vi-VN"/>
            </w:rPr>
          </w:pPr>
          <w:r w:rsidRPr="00B374C1">
            <w:rPr>
              <w:lang w:val="vi-VN"/>
            </w:rPr>
            <w:t>Khái niệm</w:t>
          </w:r>
        </w:p>
        <w:p w14:paraId="11EB741D" w14:textId="77777777" w:rsidR="00FC6EDA" w:rsidRPr="00B374C1" w:rsidRDefault="00000000" w:rsidP="000E47FC">
          <w:pPr>
            <w:numPr>
              <w:ilvl w:val="1"/>
              <w:numId w:val="91"/>
            </w:numPr>
            <w:pBdr>
              <w:top w:val="nil"/>
              <w:left w:val="nil"/>
              <w:bottom w:val="nil"/>
              <w:right w:val="nil"/>
              <w:between w:val="nil"/>
            </w:pBdr>
            <w:tabs>
              <w:tab w:val="clear" w:pos="8920"/>
            </w:tabs>
            <w:spacing w:before="0" w:after="0"/>
            <w:jc w:val="both"/>
            <w:rPr>
              <w:lang w:val="vi-VN"/>
            </w:rPr>
          </w:pPr>
          <w:r w:rsidRPr="00B374C1">
            <w:rPr>
              <w:lang w:val="vi-VN"/>
            </w:rPr>
            <w:t>Lịch sử hình thành</w:t>
          </w:r>
        </w:p>
        <w:p w14:paraId="10D23290" w14:textId="77777777" w:rsidR="00FC6EDA" w:rsidRPr="00B374C1" w:rsidRDefault="00000000" w:rsidP="000E47FC">
          <w:pPr>
            <w:numPr>
              <w:ilvl w:val="1"/>
              <w:numId w:val="91"/>
            </w:numPr>
            <w:pBdr>
              <w:top w:val="nil"/>
              <w:left w:val="nil"/>
              <w:bottom w:val="nil"/>
              <w:right w:val="nil"/>
              <w:between w:val="nil"/>
            </w:pBdr>
            <w:tabs>
              <w:tab w:val="clear" w:pos="8920"/>
            </w:tabs>
            <w:spacing w:before="0" w:after="0"/>
            <w:jc w:val="both"/>
            <w:rPr>
              <w:lang w:val="vi-VN"/>
            </w:rPr>
          </w:pPr>
          <w:r w:rsidRPr="00B374C1">
            <w:rPr>
              <w:lang w:val="vi-VN"/>
            </w:rPr>
            <w:t xml:space="preserve">Sự phát triển của từng phiên bản trong </w:t>
          </w:r>
          <w:proofErr w:type="spellStart"/>
          <w:r w:rsidRPr="00B374C1">
            <w:rPr>
              <w:lang w:val="vi-VN"/>
            </w:rPr>
            <w:t>Magento</w:t>
          </w:r>
          <w:proofErr w:type="spellEnd"/>
        </w:p>
        <w:p w14:paraId="6AEA705D" w14:textId="77777777" w:rsidR="00FC6EDA" w:rsidRPr="00B374C1" w:rsidRDefault="00000000" w:rsidP="000E47FC">
          <w:pPr>
            <w:numPr>
              <w:ilvl w:val="1"/>
              <w:numId w:val="91"/>
            </w:numPr>
            <w:pBdr>
              <w:top w:val="nil"/>
              <w:left w:val="nil"/>
              <w:bottom w:val="nil"/>
              <w:right w:val="nil"/>
              <w:between w:val="nil"/>
            </w:pBdr>
            <w:tabs>
              <w:tab w:val="clear" w:pos="8920"/>
            </w:tabs>
            <w:spacing w:before="0" w:after="0"/>
            <w:jc w:val="both"/>
            <w:rPr>
              <w:lang w:val="vi-VN"/>
            </w:rPr>
          </w:pPr>
          <w:r w:rsidRPr="00B374C1">
            <w:rPr>
              <w:lang w:val="vi-VN"/>
            </w:rPr>
            <w:t xml:space="preserve">Ứng dụng của </w:t>
          </w:r>
          <w:proofErr w:type="spellStart"/>
          <w:r w:rsidRPr="00B374C1">
            <w:rPr>
              <w:lang w:val="vi-VN"/>
            </w:rPr>
            <w:t>Magento</w:t>
          </w:r>
          <w:proofErr w:type="spellEnd"/>
        </w:p>
        <w:p w14:paraId="3EE58683" w14:textId="77777777" w:rsidR="00FC6EDA" w:rsidRPr="00B374C1" w:rsidRDefault="00000000" w:rsidP="000E47FC">
          <w:pPr>
            <w:numPr>
              <w:ilvl w:val="1"/>
              <w:numId w:val="91"/>
            </w:numPr>
            <w:pBdr>
              <w:top w:val="nil"/>
              <w:left w:val="nil"/>
              <w:bottom w:val="nil"/>
              <w:right w:val="nil"/>
              <w:between w:val="nil"/>
            </w:pBdr>
            <w:tabs>
              <w:tab w:val="clear" w:pos="8920"/>
            </w:tabs>
            <w:spacing w:before="0" w:after="0"/>
            <w:jc w:val="both"/>
            <w:rPr>
              <w:lang w:val="vi-VN"/>
            </w:rPr>
          </w:pPr>
          <w:r w:rsidRPr="00B374C1">
            <w:rPr>
              <w:lang w:val="vi-VN"/>
            </w:rPr>
            <w:t xml:space="preserve">Ưu điểm và nhược điểm của </w:t>
          </w:r>
          <w:proofErr w:type="spellStart"/>
          <w:r w:rsidRPr="00B374C1">
            <w:rPr>
              <w:lang w:val="vi-VN"/>
            </w:rPr>
            <w:t>Magento</w:t>
          </w:r>
          <w:proofErr w:type="spellEnd"/>
        </w:p>
        <w:p w14:paraId="06662AA2" w14:textId="77777777" w:rsidR="00FC6EDA" w:rsidRPr="00B374C1" w:rsidRDefault="00000000" w:rsidP="000E47FC">
          <w:pPr>
            <w:numPr>
              <w:ilvl w:val="0"/>
              <w:numId w:val="91"/>
            </w:numPr>
            <w:pBdr>
              <w:top w:val="nil"/>
              <w:left w:val="nil"/>
              <w:bottom w:val="nil"/>
              <w:right w:val="nil"/>
              <w:between w:val="nil"/>
            </w:pBdr>
            <w:tabs>
              <w:tab w:val="clear" w:pos="8920"/>
            </w:tabs>
            <w:spacing w:before="0" w:after="0"/>
            <w:jc w:val="both"/>
            <w:rPr>
              <w:b/>
              <w:lang w:val="vi-VN"/>
            </w:rPr>
          </w:pPr>
          <w:r w:rsidRPr="00B374C1">
            <w:rPr>
              <w:b/>
              <w:lang w:val="vi-VN"/>
            </w:rPr>
            <w:t xml:space="preserve">Hướng dẫn cài đặt </w:t>
          </w:r>
          <w:proofErr w:type="spellStart"/>
          <w:r w:rsidRPr="00B374C1">
            <w:rPr>
              <w:b/>
              <w:lang w:val="vi-VN"/>
            </w:rPr>
            <w:t>Magento</w:t>
          </w:r>
          <w:proofErr w:type="spellEnd"/>
          <w:r w:rsidRPr="00B374C1">
            <w:rPr>
              <w:b/>
              <w:lang w:val="vi-VN"/>
            </w:rPr>
            <w:t xml:space="preserve"> với </w:t>
          </w:r>
          <w:proofErr w:type="spellStart"/>
          <w:r w:rsidRPr="00B374C1">
            <w:rPr>
              <w:b/>
              <w:lang w:val="vi-VN"/>
            </w:rPr>
            <w:t>Xampp</w:t>
          </w:r>
          <w:proofErr w:type="spellEnd"/>
        </w:p>
        <w:p w14:paraId="187E3091" w14:textId="77777777" w:rsidR="00FC6EDA" w:rsidRPr="00B374C1" w:rsidRDefault="00000000" w:rsidP="000E47FC">
          <w:pPr>
            <w:numPr>
              <w:ilvl w:val="1"/>
              <w:numId w:val="91"/>
            </w:numPr>
            <w:pBdr>
              <w:top w:val="nil"/>
              <w:left w:val="nil"/>
              <w:bottom w:val="nil"/>
              <w:right w:val="nil"/>
              <w:between w:val="nil"/>
            </w:pBdr>
            <w:tabs>
              <w:tab w:val="clear" w:pos="8920"/>
            </w:tabs>
            <w:spacing w:before="0" w:after="0"/>
            <w:jc w:val="both"/>
            <w:rPr>
              <w:lang w:val="vi-VN"/>
            </w:rPr>
          </w:pPr>
          <w:r w:rsidRPr="00B374C1">
            <w:rPr>
              <w:lang w:val="vi-VN"/>
            </w:rPr>
            <w:t xml:space="preserve">Cài đặt gói </w:t>
          </w:r>
          <w:proofErr w:type="spellStart"/>
          <w:r w:rsidRPr="00B374C1">
            <w:rPr>
              <w:lang w:val="vi-VN"/>
            </w:rPr>
            <w:t>Xampp</w:t>
          </w:r>
          <w:proofErr w:type="spellEnd"/>
        </w:p>
        <w:p w14:paraId="3C19E87E" w14:textId="77777777" w:rsidR="00FC6EDA" w:rsidRPr="00B374C1" w:rsidRDefault="00000000" w:rsidP="000E47FC">
          <w:pPr>
            <w:numPr>
              <w:ilvl w:val="1"/>
              <w:numId w:val="91"/>
            </w:numPr>
            <w:pBdr>
              <w:top w:val="nil"/>
              <w:left w:val="nil"/>
              <w:bottom w:val="nil"/>
              <w:right w:val="nil"/>
              <w:between w:val="nil"/>
            </w:pBdr>
            <w:tabs>
              <w:tab w:val="clear" w:pos="8920"/>
            </w:tabs>
            <w:spacing w:before="0" w:after="0"/>
            <w:jc w:val="both"/>
            <w:rPr>
              <w:lang w:val="vi-VN"/>
            </w:rPr>
          </w:pPr>
          <w:r w:rsidRPr="00B374C1">
            <w:rPr>
              <w:lang w:val="vi-VN"/>
            </w:rPr>
            <w:t xml:space="preserve">Cài đặt </w:t>
          </w:r>
          <w:proofErr w:type="spellStart"/>
          <w:r w:rsidRPr="00B374C1">
            <w:rPr>
              <w:lang w:val="vi-VN"/>
            </w:rPr>
            <w:t>Magento</w:t>
          </w:r>
          <w:proofErr w:type="spellEnd"/>
          <w:r w:rsidRPr="00B374C1">
            <w:rPr>
              <w:lang w:val="vi-VN"/>
            </w:rPr>
            <w:t xml:space="preserve"> (phiên bản 2.4.6)</w:t>
          </w:r>
        </w:p>
        <w:p w14:paraId="48F8FDFE" w14:textId="77777777" w:rsidR="00FC6EDA" w:rsidRPr="00B374C1" w:rsidRDefault="00000000" w:rsidP="000E47FC">
          <w:pPr>
            <w:numPr>
              <w:ilvl w:val="0"/>
              <w:numId w:val="91"/>
            </w:numPr>
            <w:pBdr>
              <w:top w:val="nil"/>
              <w:left w:val="nil"/>
              <w:bottom w:val="nil"/>
              <w:right w:val="nil"/>
              <w:between w:val="nil"/>
            </w:pBdr>
            <w:tabs>
              <w:tab w:val="clear" w:pos="8920"/>
            </w:tabs>
            <w:spacing w:before="0" w:after="100"/>
            <w:jc w:val="both"/>
            <w:rPr>
              <w:b/>
              <w:lang w:val="vi-VN"/>
            </w:rPr>
          </w:pPr>
          <w:r w:rsidRPr="00B374C1">
            <w:rPr>
              <w:b/>
              <w:lang w:val="vi-VN"/>
            </w:rPr>
            <w:t xml:space="preserve">Một số lỗi thường gặp trong </w:t>
          </w:r>
          <w:proofErr w:type="spellStart"/>
          <w:r w:rsidRPr="00B374C1">
            <w:rPr>
              <w:b/>
              <w:lang w:val="vi-VN"/>
            </w:rPr>
            <w:t>Magento</w:t>
          </w:r>
          <w:proofErr w:type="spellEnd"/>
          <w:r w:rsidRPr="00B374C1">
            <w:rPr>
              <w:b/>
              <w:lang w:val="vi-VN"/>
            </w:rPr>
            <w:t xml:space="preserve"> và cách khắc phục</w:t>
          </w:r>
        </w:p>
        <w:p w14:paraId="1334D969" w14:textId="77777777" w:rsidR="00FC6EDA" w:rsidRPr="00B374C1" w:rsidRDefault="00000000" w:rsidP="000E47FC">
          <w:pPr>
            <w:pBdr>
              <w:top w:val="nil"/>
              <w:left w:val="nil"/>
              <w:bottom w:val="nil"/>
              <w:right w:val="nil"/>
              <w:between w:val="nil"/>
            </w:pBdr>
            <w:tabs>
              <w:tab w:val="clear" w:pos="8920"/>
            </w:tabs>
            <w:spacing w:before="0" w:after="100"/>
            <w:jc w:val="both"/>
            <w:rPr>
              <w:b/>
              <w:color w:val="0563C1"/>
              <w:u w:val="single"/>
              <w:lang w:val="vi-VN"/>
            </w:rPr>
          </w:pPr>
          <w:hyperlink w:anchor="_26in1rg">
            <w:r w:rsidRPr="00B374C1">
              <w:rPr>
                <w:b/>
                <w:color w:val="000000"/>
                <w:lang w:val="vi-VN"/>
              </w:rPr>
              <w:t xml:space="preserve">CHƯƠNG 3: </w:t>
            </w:r>
          </w:hyperlink>
          <w:hyperlink w:anchor="_26in1rg">
            <w:r w:rsidRPr="00B374C1">
              <w:rPr>
                <w:b/>
                <w:lang w:val="vi-VN"/>
              </w:rPr>
              <w:t>Xây dựng Website bán xe đạp “RidePassion”</w:t>
            </w:r>
          </w:hyperlink>
          <w:hyperlink w:anchor="_26in1rg">
            <w:r w:rsidRPr="00B374C1">
              <w:rPr>
                <w:b/>
                <w:color w:val="000000"/>
                <w:lang w:val="vi-VN"/>
              </w:rPr>
              <w:tab/>
            </w:r>
          </w:hyperlink>
        </w:p>
        <w:p w14:paraId="6D854657" w14:textId="77777777" w:rsidR="00FC6EDA" w:rsidRPr="00B374C1" w:rsidRDefault="00000000" w:rsidP="000E47FC">
          <w:pPr>
            <w:numPr>
              <w:ilvl w:val="0"/>
              <w:numId w:val="130"/>
            </w:numPr>
            <w:pBdr>
              <w:top w:val="nil"/>
              <w:left w:val="nil"/>
              <w:bottom w:val="nil"/>
              <w:right w:val="nil"/>
              <w:between w:val="nil"/>
            </w:pBdr>
            <w:tabs>
              <w:tab w:val="clear" w:pos="8920"/>
            </w:tabs>
            <w:spacing w:before="0" w:after="0"/>
            <w:rPr>
              <w:b/>
              <w:color w:val="000000"/>
              <w:lang w:val="vi-VN"/>
            </w:rPr>
          </w:pPr>
          <w:r w:rsidRPr="00B374C1">
            <w:rPr>
              <w:b/>
              <w:lang w:val="vi-VN"/>
            </w:rPr>
            <w:t>Một số quy trình và chức năng chính</w:t>
          </w:r>
        </w:p>
        <w:p w14:paraId="2CE87676" w14:textId="77777777" w:rsidR="00FC6EDA" w:rsidRPr="00B374C1" w:rsidRDefault="00000000" w:rsidP="000E47FC">
          <w:pPr>
            <w:numPr>
              <w:ilvl w:val="0"/>
              <w:numId w:val="130"/>
            </w:numPr>
            <w:pBdr>
              <w:top w:val="nil"/>
              <w:left w:val="nil"/>
              <w:bottom w:val="nil"/>
              <w:right w:val="nil"/>
              <w:between w:val="nil"/>
            </w:pBdr>
            <w:tabs>
              <w:tab w:val="clear" w:pos="8920"/>
            </w:tabs>
            <w:spacing w:before="0" w:after="0"/>
            <w:rPr>
              <w:b/>
              <w:color w:val="000000"/>
              <w:lang w:val="vi-VN"/>
            </w:rPr>
          </w:pPr>
          <w:r w:rsidRPr="00B374C1">
            <w:rPr>
              <w:b/>
              <w:lang w:val="vi-VN"/>
            </w:rPr>
            <w:t xml:space="preserve">Tìm hiểu về giao diện </w:t>
          </w:r>
          <w:proofErr w:type="spellStart"/>
          <w:r w:rsidRPr="00B374C1">
            <w:rPr>
              <w:b/>
              <w:lang w:val="vi-VN"/>
            </w:rPr>
            <w:t>Etrend</w:t>
          </w:r>
          <w:proofErr w:type="spellEnd"/>
          <w:r w:rsidRPr="00B374C1">
            <w:rPr>
              <w:b/>
              <w:lang w:val="vi-VN"/>
            </w:rPr>
            <w:t xml:space="preserve"> </w:t>
          </w:r>
          <w:proofErr w:type="spellStart"/>
          <w:r w:rsidRPr="00B374C1">
            <w:rPr>
              <w:b/>
              <w:lang w:val="vi-VN"/>
            </w:rPr>
            <w:t>Lite</w:t>
          </w:r>
          <w:proofErr w:type="spellEnd"/>
          <w:r w:rsidRPr="00B374C1">
            <w:rPr>
              <w:b/>
              <w:lang w:val="vi-VN"/>
            </w:rPr>
            <w:t xml:space="preserve"> và cách cài đặt</w:t>
          </w:r>
        </w:p>
        <w:p w14:paraId="6D155445" w14:textId="77777777" w:rsidR="00FC6EDA" w:rsidRPr="00B374C1" w:rsidRDefault="00000000" w:rsidP="000E47FC">
          <w:pPr>
            <w:numPr>
              <w:ilvl w:val="0"/>
              <w:numId w:val="130"/>
            </w:numPr>
            <w:pBdr>
              <w:top w:val="nil"/>
              <w:left w:val="nil"/>
              <w:bottom w:val="nil"/>
              <w:right w:val="nil"/>
              <w:between w:val="nil"/>
            </w:pBdr>
            <w:tabs>
              <w:tab w:val="clear" w:pos="8920"/>
            </w:tabs>
            <w:spacing w:before="0" w:after="0"/>
            <w:rPr>
              <w:b/>
              <w:lang w:val="vi-VN"/>
            </w:rPr>
          </w:pPr>
          <w:r w:rsidRPr="00B374C1">
            <w:rPr>
              <w:b/>
              <w:lang w:val="vi-VN"/>
            </w:rPr>
            <w:t>Thiết kế phần mềm</w:t>
          </w:r>
        </w:p>
        <w:p w14:paraId="664EDF3D" w14:textId="77777777" w:rsidR="00FC6EDA" w:rsidRPr="00B374C1" w:rsidRDefault="00000000" w:rsidP="000E47FC">
          <w:pPr>
            <w:numPr>
              <w:ilvl w:val="0"/>
              <w:numId w:val="25"/>
            </w:numPr>
            <w:tabs>
              <w:tab w:val="clear" w:pos="8920"/>
            </w:tabs>
            <w:spacing w:before="0" w:after="0"/>
            <w:rPr>
              <w:lang w:val="vi-VN"/>
            </w:rPr>
          </w:pPr>
          <w:r w:rsidRPr="00B374C1">
            <w:rPr>
              <w:lang w:val="vi-VN"/>
            </w:rPr>
            <w:t>Giao diện màn hình chính</w:t>
          </w:r>
        </w:p>
        <w:p w14:paraId="7AD710E1" w14:textId="77777777" w:rsidR="00FC6EDA" w:rsidRPr="00B374C1" w:rsidRDefault="00000000" w:rsidP="000E47FC">
          <w:pPr>
            <w:numPr>
              <w:ilvl w:val="0"/>
              <w:numId w:val="25"/>
            </w:numPr>
            <w:tabs>
              <w:tab w:val="clear" w:pos="8920"/>
            </w:tabs>
            <w:spacing w:before="0" w:after="0"/>
            <w:rPr>
              <w:lang w:val="vi-VN"/>
            </w:rPr>
          </w:pPr>
          <w:r w:rsidRPr="00B374C1">
            <w:rPr>
              <w:lang w:val="vi-VN"/>
            </w:rPr>
            <w:t>Giao diện đăng nhập/đăng ký</w:t>
          </w:r>
        </w:p>
        <w:p w14:paraId="27AF9342" w14:textId="77777777" w:rsidR="00FC6EDA" w:rsidRPr="00B374C1" w:rsidRDefault="00000000" w:rsidP="000E47FC">
          <w:pPr>
            <w:numPr>
              <w:ilvl w:val="0"/>
              <w:numId w:val="25"/>
            </w:numPr>
            <w:tabs>
              <w:tab w:val="clear" w:pos="8920"/>
            </w:tabs>
            <w:spacing w:before="0" w:after="0"/>
            <w:rPr>
              <w:lang w:val="vi-VN"/>
            </w:rPr>
          </w:pPr>
          <w:r w:rsidRPr="00B374C1">
            <w:rPr>
              <w:lang w:val="vi-VN"/>
            </w:rPr>
            <w:t>Giao diện tìm kiếm sản phẩm</w:t>
          </w:r>
        </w:p>
        <w:p w14:paraId="15B106D9" w14:textId="77777777" w:rsidR="00FC6EDA" w:rsidRPr="00B374C1" w:rsidRDefault="00000000" w:rsidP="000E47FC">
          <w:pPr>
            <w:numPr>
              <w:ilvl w:val="0"/>
              <w:numId w:val="25"/>
            </w:numPr>
            <w:tabs>
              <w:tab w:val="clear" w:pos="8920"/>
            </w:tabs>
            <w:spacing w:before="0" w:after="0"/>
            <w:rPr>
              <w:lang w:val="vi-VN"/>
            </w:rPr>
          </w:pPr>
          <w:r w:rsidRPr="00B374C1">
            <w:rPr>
              <w:lang w:val="vi-VN"/>
            </w:rPr>
            <w:t>Giao diện mua hàng/đặt hàng</w:t>
          </w:r>
        </w:p>
        <w:p w14:paraId="43606B54" w14:textId="77777777" w:rsidR="00FC6EDA" w:rsidRPr="00B374C1" w:rsidRDefault="00000000" w:rsidP="000E47FC">
          <w:pPr>
            <w:numPr>
              <w:ilvl w:val="0"/>
              <w:numId w:val="25"/>
            </w:numPr>
            <w:tabs>
              <w:tab w:val="clear" w:pos="8920"/>
            </w:tabs>
            <w:spacing w:before="0" w:after="0"/>
            <w:rPr>
              <w:lang w:val="vi-VN"/>
            </w:rPr>
          </w:pPr>
          <w:r w:rsidRPr="00B374C1">
            <w:rPr>
              <w:lang w:val="vi-VN"/>
            </w:rPr>
            <w:t>Giao diện thanh toán</w:t>
          </w:r>
        </w:p>
        <w:p w14:paraId="65024DB4" w14:textId="77777777" w:rsidR="00FC6EDA" w:rsidRPr="00B374C1" w:rsidRDefault="00000000" w:rsidP="000E47FC">
          <w:pPr>
            <w:numPr>
              <w:ilvl w:val="0"/>
              <w:numId w:val="25"/>
            </w:numPr>
            <w:tabs>
              <w:tab w:val="clear" w:pos="8920"/>
            </w:tabs>
            <w:spacing w:before="0" w:after="0"/>
            <w:rPr>
              <w:lang w:val="vi-VN"/>
            </w:rPr>
          </w:pPr>
          <w:r w:rsidRPr="00B374C1">
            <w:rPr>
              <w:lang w:val="vi-VN"/>
            </w:rPr>
            <w:t>Một số giao diện khác</w:t>
          </w:r>
        </w:p>
        <w:p w14:paraId="246BEA94" w14:textId="77777777" w:rsidR="00FC6EDA" w:rsidRPr="00B374C1" w:rsidRDefault="00000000" w:rsidP="000E47FC">
          <w:pPr>
            <w:numPr>
              <w:ilvl w:val="0"/>
              <w:numId w:val="130"/>
            </w:numPr>
            <w:pBdr>
              <w:top w:val="nil"/>
              <w:left w:val="nil"/>
              <w:bottom w:val="nil"/>
              <w:right w:val="nil"/>
              <w:between w:val="nil"/>
            </w:pBdr>
            <w:tabs>
              <w:tab w:val="clear" w:pos="8920"/>
            </w:tabs>
            <w:spacing w:before="0" w:after="100"/>
            <w:rPr>
              <w:b/>
              <w:lang w:val="vi-VN"/>
            </w:rPr>
          </w:pPr>
          <w:r w:rsidRPr="00B374C1">
            <w:rPr>
              <w:b/>
              <w:lang w:val="vi-VN"/>
            </w:rPr>
            <w:t>Kết quả</w:t>
          </w:r>
        </w:p>
        <w:p w14:paraId="5B12F0BA" w14:textId="77777777" w:rsidR="00FC6EDA" w:rsidRPr="00B374C1" w:rsidRDefault="00000000" w:rsidP="000E47FC">
          <w:pPr>
            <w:pBdr>
              <w:top w:val="nil"/>
              <w:left w:val="nil"/>
              <w:bottom w:val="nil"/>
              <w:right w:val="nil"/>
              <w:between w:val="nil"/>
            </w:pBdr>
            <w:tabs>
              <w:tab w:val="clear" w:pos="8920"/>
            </w:tabs>
            <w:spacing w:before="0" w:after="100"/>
            <w:rPr>
              <w:b/>
              <w:lang w:val="vi-VN"/>
            </w:rPr>
          </w:pPr>
          <w:r w:rsidRPr="00B374C1">
            <w:rPr>
              <w:b/>
              <w:lang w:val="vi-VN"/>
            </w:rPr>
            <w:t>CHƯƠNG 4: Các bài tập tuần đã làm</w:t>
          </w:r>
        </w:p>
        <w:p w14:paraId="00A9FBEC" w14:textId="77777777" w:rsidR="00FC6EDA" w:rsidRPr="00B374C1" w:rsidRDefault="00000000" w:rsidP="000E47FC">
          <w:pPr>
            <w:pBdr>
              <w:top w:val="nil"/>
              <w:left w:val="nil"/>
              <w:bottom w:val="nil"/>
              <w:right w:val="nil"/>
              <w:between w:val="nil"/>
            </w:pBdr>
            <w:tabs>
              <w:tab w:val="clear" w:pos="8920"/>
            </w:tabs>
            <w:spacing w:before="0" w:after="100"/>
            <w:rPr>
              <w:b/>
              <w:lang w:val="vi-VN"/>
            </w:rPr>
          </w:pPr>
          <w:r w:rsidRPr="00B374C1">
            <w:rPr>
              <w:b/>
              <w:lang w:val="vi-VN"/>
            </w:rPr>
            <w:t>KẾT LUẬN</w:t>
          </w:r>
        </w:p>
        <w:p w14:paraId="143232E0" w14:textId="77777777" w:rsidR="00FC6EDA" w:rsidRPr="00B374C1" w:rsidRDefault="00000000" w:rsidP="000E47FC">
          <w:pPr>
            <w:pBdr>
              <w:top w:val="nil"/>
              <w:left w:val="nil"/>
              <w:bottom w:val="nil"/>
              <w:right w:val="nil"/>
              <w:between w:val="nil"/>
            </w:pBdr>
            <w:tabs>
              <w:tab w:val="clear" w:pos="8920"/>
            </w:tabs>
            <w:spacing w:before="0" w:after="100"/>
            <w:rPr>
              <w:b/>
              <w:lang w:val="vi-VN"/>
            </w:rPr>
          </w:pPr>
          <w:r w:rsidRPr="00B374C1">
            <w:rPr>
              <w:b/>
              <w:lang w:val="vi-VN"/>
            </w:rPr>
            <w:t>TÀI LIỆU THAM KHẢO</w:t>
          </w:r>
        </w:p>
        <w:p w14:paraId="64D6804F" w14:textId="77777777" w:rsidR="00FC6EDA" w:rsidRPr="00B374C1" w:rsidRDefault="00FC6EDA" w:rsidP="000E47FC">
          <w:pPr>
            <w:pBdr>
              <w:top w:val="nil"/>
              <w:left w:val="nil"/>
              <w:bottom w:val="nil"/>
              <w:right w:val="nil"/>
              <w:between w:val="nil"/>
            </w:pBdr>
            <w:tabs>
              <w:tab w:val="clear" w:pos="8920"/>
            </w:tabs>
            <w:spacing w:before="0" w:after="100"/>
            <w:rPr>
              <w:b/>
              <w:lang w:val="vi-VN"/>
            </w:rPr>
          </w:pPr>
        </w:p>
        <w:p w14:paraId="1405403D" w14:textId="77777777" w:rsidR="00FC6EDA" w:rsidRPr="00B374C1" w:rsidRDefault="00000000" w:rsidP="000E47FC">
          <w:pPr>
            <w:tabs>
              <w:tab w:val="clear" w:pos="8920"/>
            </w:tabs>
            <w:rPr>
              <w:lang w:val="vi-VN"/>
            </w:rPr>
          </w:pPr>
          <w:r w:rsidRPr="00B374C1">
            <w:rPr>
              <w:lang w:val="vi-VN"/>
            </w:rPr>
            <w:fldChar w:fldCharType="end"/>
          </w:r>
        </w:p>
      </w:sdtContent>
    </w:sdt>
    <w:p w14:paraId="287E24C0" w14:textId="77777777" w:rsidR="00FC6EDA" w:rsidRPr="00B374C1" w:rsidRDefault="00FC6EDA" w:rsidP="000E47FC">
      <w:pPr>
        <w:tabs>
          <w:tab w:val="clear" w:pos="8920"/>
        </w:tabs>
        <w:rPr>
          <w:rFonts w:ascii="Cambria" w:eastAsia="Cambria" w:hAnsi="Cambria" w:cs="Cambria"/>
          <w:b/>
          <w:color w:val="000000"/>
          <w:sz w:val="40"/>
          <w:szCs w:val="40"/>
          <w:lang w:val="vi-VN"/>
        </w:rPr>
      </w:pPr>
      <w:bookmarkStart w:id="5" w:name="_tyjcwt" w:colFirst="0" w:colLast="0"/>
      <w:bookmarkEnd w:id="5"/>
    </w:p>
    <w:p w14:paraId="3B393AFF" w14:textId="77777777" w:rsidR="0097796B" w:rsidRPr="00B374C1" w:rsidRDefault="0097796B" w:rsidP="000E47FC">
      <w:pPr>
        <w:tabs>
          <w:tab w:val="clear" w:pos="8920"/>
        </w:tabs>
        <w:rPr>
          <w:rFonts w:ascii="Cambria" w:eastAsia="Cambria" w:hAnsi="Cambria" w:cs="Cambria"/>
          <w:b/>
          <w:color w:val="000000"/>
          <w:sz w:val="40"/>
          <w:szCs w:val="40"/>
          <w:lang w:val="vi-VN"/>
        </w:rPr>
      </w:pPr>
    </w:p>
    <w:p w14:paraId="507C8C16" w14:textId="5212EDCA" w:rsidR="00FC6EDA" w:rsidRPr="00B374C1" w:rsidRDefault="00000000" w:rsidP="000E47FC">
      <w:pPr>
        <w:tabs>
          <w:tab w:val="clear" w:pos="8920"/>
        </w:tabs>
        <w:jc w:val="center"/>
        <w:rPr>
          <w:rFonts w:ascii="Cambria" w:eastAsia="Cambria" w:hAnsi="Cambria" w:cs="Cambria"/>
          <w:b/>
          <w:color w:val="000000"/>
          <w:sz w:val="40"/>
          <w:szCs w:val="40"/>
          <w:lang w:val="vi-VN"/>
        </w:rPr>
      </w:pPr>
      <w:r w:rsidRPr="00B374C1">
        <w:rPr>
          <w:b/>
          <w:color w:val="000000"/>
          <w:sz w:val="32"/>
          <w:szCs w:val="32"/>
          <w:lang w:val="vi-VN"/>
        </w:rPr>
        <w:lastRenderedPageBreak/>
        <w:t>LỜI CẢM ƠN</w:t>
      </w:r>
    </w:p>
    <w:p w14:paraId="5516FBFC" w14:textId="77777777" w:rsidR="00FC6EDA" w:rsidRPr="00B374C1" w:rsidRDefault="00000000" w:rsidP="000E47FC">
      <w:pPr>
        <w:widowControl/>
        <w:numPr>
          <w:ilvl w:val="0"/>
          <w:numId w:val="19"/>
        </w:numPr>
        <w:tabs>
          <w:tab w:val="clear" w:pos="8920"/>
        </w:tabs>
        <w:spacing w:after="0"/>
        <w:jc w:val="both"/>
        <w:rPr>
          <w:lang w:val="vi-VN"/>
        </w:rPr>
      </w:pPr>
      <w:r w:rsidRPr="00B374C1">
        <w:rPr>
          <w:lang w:val="vi-VN"/>
        </w:rPr>
        <w:t xml:space="preserve">Nhóm chúng em xin được chân thành cảm ơn các quý thầy cô trong khoa Công nghệ thông tin của trường Đại học Sài Gòn đã tạo điều kiện để cho nhóm chúng em có cơ hội học tập và rèn luyện, góp phần tích lũy kinh nghiệm và những hành trang vô cùng quý giá để chúng em có thể bước vào sự nghiệp trong tương lai. </w:t>
      </w:r>
    </w:p>
    <w:p w14:paraId="6DCDE423" w14:textId="77777777" w:rsidR="00FC6EDA" w:rsidRPr="00B374C1" w:rsidRDefault="00000000" w:rsidP="000E47FC">
      <w:pPr>
        <w:widowControl/>
        <w:numPr>
          <w:ilvl w:val="0"/>
          <w:numId w:val="19"/>
        </w:numPr>
        <w:tabs>
          <w:tab w:val="clear" w:pos="8920"/>
        </w:tabs>
        <w:spacing w:before="0" w:after="0"/>
        <w:jc w:val="both"/>
        <w:rPr>
          <w:lang w:val="vi-VN"/>
        </w:rPr>
      </w:pPr>
      <w:r w:rsidRPr="00B374C1">
        <w:rPr>
          <w:lang w:val="vi-VN"/>
        </w:rPr>
        <w:t xml:space="preserve">Để có thể hoàn thành bài báo cáo này, chúng em xin đặc biệt gửi lời cảm ơn chân thành nhất tới thầy Phạm Thi Vương đã quan tâm giúp đỡ nhóm đề tài chúng em hoàn thành một cách tốt nhất bài báo cáo trong thời gian qua. </w:t>
      </w:r>
    </w:p>
    <w:p w14:paraId="0EB5FAA5" w14:textId="77777777" w:rsidR="00FC6EDA" w:rsidRPr="00B374C1" w:rsidRDefault="00000000" w:rsidP="000E47FC">
      <w:pPr>
        <w:widowControl/>
        <w:numPr>
          <w:ilvl w:val="0"/>
          <w:numId w:val="19"/>
        </w:numPr>
        <w:tabs>
          <w:tab w:val="clear" w:pos="8920"/>
        </w:tabs>
        <w:spacing w:before="0" w:after="60"/>
        <w:jc w:val="both"/>
        <w:rPr>
          <w:lang w:val="vi-VN"/>
        </w:rPr>
      </w:pPr>
      <w:r w:rsidRPr="00B374C1">
        <w:rPr>
          <w:lang w:val="vi-VN"/>
        </w:rPr>
        <w:t>Trong quá trình hoàn thành bài báo cáo, vì chưa có kinh nghiệm thực tế chỉ dựa vào lý thuyết đã học, cùng với thời gian có hạn nên bài báo cáo sẽ không tránh khỏi những sai sót. Kính mong nhận được sự góp ý, nhận xét từ các thầy/cô để kiến thức của chúng em ngày càng hoàn thiện hơn và rút ra được nhiều kinh nghiệm bổ ích có thể áp dụng vào thực tiễn một cách hiệu quả trong tương lai. Nhóm chúng em xin chân thành cảm ơn!</w:t>
      </w:r>
    </w:p>
    <w:p w14:paraId="765D3D04" w14:textId="77777777" w:rsidR="00FC6EDA" w:rsidRPr="00B374C1" w:rsidRDefault="00FC6EDA" w:rsidP="000E47FC">
      <w:pPr>
        <w:widowControl/>
        <w:tabs>
          <w:tab w:val="clear" w:pos="8920"/>
        </w:tabs>
        <w:spacing w:after="60"/>
        <w:jc w:val="both"/>
        <w:rPr>
          <w:lang w:val="vi-VN"/>
        </w:rPr>
      </w:pPr>
    </w:p>
    <w:p w14:paraId="71FAC1AE" w14:textId="77777777" w:rsidR="00FC6EDA" w:rsidRPr="00B374C1" w:rsidRDefault="00000000" w:rsidP="000E47FC">
      <w:pPr>
        <w:widowControl/>
        <w:tabs>
          <w:tab w:val="clear" w:pos="8920"/>
        </w:tabs>
        <w:spacing w:after="60"/>
        <w:ind w:left="221"/>
        <w:jc w:val="both"/>
        <w:rPr>
          <w:color w:val="000000"/>
          <w:lang w:val="vi-VN"/>
        </w:rPr>
      </w:pPr>
      <w:r w:rsidRPr="00B374C1">
        <w:rPr>
          <w:color w:val="000000"/>
          <w:lang w:val="vi-VN"/>
        </w:rPr>
        <w:t>   </w:t>
      </w:r>
    </w:p>
    <w:p w14:paraId="3BE51A89" w14:textId="77777777" w:rsidR="00FC6EDA" w:rsidRPr="00B374C1" w:rsidRDefault="00FC6EDA" w:rsidP="000E47FC">
      <w:pPr>
        <w:widowControl/>
        <w:tabs>
          <w:tab w:val="clear" w:pos="8920"/>
        </w:tabs>
        <w:spacing w:after="60"/>
        <w:ind w:left="221"/>
        <w:jc w:val="both"/>
        <w:rPr>
          <w:color w:val="000000"/>
          <w:lang w:val="vi-VN"/>
        </w:rPr>
      </w:pPr>
    </w:p>
    <w:p w14:paraId="5F37CA04" w14:textId="77777777" w:rsidR="00FC6EDA" w:rsidRPr="00B374C1" w:rsidRDefault="00FC6EDA" w:rsidP="000E47FC">
      <w:pPr>
        <w:widowControl/>
        <w:tabs>
          <w:tab w:val="clear" w:pos="8920"/>
        </w:tabs>
        <w:spacing w:after="60"/>
        <w:ind w:left="221"/>
        <w:jc w:val="both"/>
        <w:rPr>
          <w:color w:val="000000"/>
          <w:lang w:val="vi-VN"/>
        </w:rPr>
      </w:pPr>
    </w:p>
    <w:p w14:paraId="7A4DE9E5" w14:textId="77777777" w:rsidR="00FC6EDA" w:rsidRPr="00B374C1" w:rsidRDefault="00FC6EDA" w:rsidP="000E47FC">
      <w:pPr>
        <w:widowControl/>
        <w:tabs>
          <w:tab w:val="clear" w:pos="8920"/>
        </w:tabs>
        <w:spacing w:after="60"/>
        <w:jc w:val="both"/>
        <w:rPr>
          <w:color w:val="000000"/>
          <w:lang w:val="vi-VN"/>
        </w:rPr>
      </w:pPr>
    </w:p>
    <w:p w14:paraId="1A12EC5B" w14:textId="77777777" w:rsidR="00FC6EDA" w:rsidRPr="00B374C1" w:rsidRDefault="00FC6EDA" w:rsidP="000E47FC">
      <w:pPr>
        <w:widowControl/>
        <w:tabs>
          <w:tab w:val="clear" w:pos="8920"/>
        </w:tabs>
        <w:spacing w:after="60"/>
        <w:ind w:left="221"/>
        <w:jc w:val="both"/>
        <w:rPr>
          <w:color w:val="000000"/>
          <w:lang w:val="vi-VN"/>
        </w:rPr>
      </w:pPr>
    </w:p>
    <w:p w14:paraId="630223C4" w14:textId="77777777" w:rsidR="00FC6EDA" w:rsidRPr="00B374C1" w:rsidRDefault="00FC6EDA" w:rsidP="000E47FC">
      <w:pPr>
        <w:pStyle w:val="Heading1"/>
        <w:tabs>
          <w:tab w:val="clear" w:pos="8920"/>
        </w:tabs>
        <w:jc w:val="left"/>
        <w:rPr>
          <w:lang w:val="vi-VN"/>
        </w:rPr>
      </w:pPr>
    </w:p>
    <w:p w14:paraId="642305B2" w14:textId="77777777" w:rsidR="00FC6EDA" w:rsidRPr="00B374C1" w:rsidRDefault="00FC6EDA" w:rsidP="000E47FC">
      <w:pPr>
        <w:tabs>
          <w:tab w:val="clear" w:pos="8920"/>
        </w:tabs>
        <w:rPr>
          <w:lang w:val="vi-VN"/>
        </w:rPr>
      </w:pPr>
    </w:p>
    <w:p w14:paraId="2E9E624B" w14:textId="77777777" w:rsidR="00FC6EDA" w:rsidRPr="00B374C1" w:rsidRDefault="00000000" w:rsidP="000E47FC">
      <w:pPr>
        <w:pStyle w:val="Heading1"/>
        <w:tabs>
          <w:tab w:val="clear" w:pos="8920"/>
        </w:tabs>
        <w:rPr>
          <w:lang w:val="vi-VN"/>
        </w:rPr>
      </w:pPr>
      <w:bookmarkStart w:id="6" w:name="_v8k46low8k34" w:colFirst="0" w:colLast="0"/>
      <w:bookmarkEnd w:id="6"/>
      <w:r w:rsidRPr="00B374C1">
        <w:rPr>
          <w:lang w:val="vi-VN"/>
        </w:rPr>
        <w:br w:type="page"/>
      </w:r>
    </w:p>
    <w:p w14:paraId="0D2DAEEA" w14:textId="77777777" w:rsidR="00FC6EDA" w:rsidRPr="00B374C1" w:rsidRDefault="00000000" w:rsidP="000E47FC">
      <w:pPr>
        <w:pStyle w:val="Heading1"/>
        <w:tabs>
          <w:tab w:val="clear" w:pos="8920"/>
        </w:tabs>
        <w:rPr>
          <w:lang w:val="vi-VN"/>
        </w:rPr>
      </w:pPr>
      <w:bookmarkStart w:id="7" w:name="_e79ctk5tpraq" w:colFirst="0" w:colLast="0"/>
      <w:bookmarkEnd w:id="7"/>
      <w:r w:rsidRPr="00B374C1">
        <w:rPr>
          <w:lang w:val="vi-VN"/>
        </w:rPr>
        <w:lastRenderedPageBreak/>
        <w:t>CHƯƠNG I: Tổng quan về đề tài</w:t>
      </w:r>
    </w:p>
    <w:p w14:paraId="2C9C0E6A" w14:textId="77777777" w:rsidR="00FC6EDA" w:rsidRPr="00B374C1" w:rsidRDefault="00000000" w:rsidP="000E47FC">
      <w:pPr>
        <w:pStyle w:val="Heading2"/>
        <w:numPr>
          <w:ilvl w:val="0"/>
          <w:numId w:val="135"/>
        </w:numPr>
        <w:tabs>
          <w:tab w:val="clear" w:pos="8920"/>
        </w:tabs>
        <w:jc w:val="both"/>
        <w:rPr>
          <w:lang w:val="vi-VN"/>
        </w:rPr>
      </w:pPr>
      <w:bookmarkStart w:id="8" w:name="_8ie9m7cb527z" w:colFirst="0" w:colLast="0"/>
      <w:bookmarkEnd w:id="8"/>
      <w:r w:rsidRPr="00B374C1">
        <w:rPr>
          <w:lang w:val="vi-VN"/>
        </w:rPr>
        <w:t>Giới thiệu về đề tài</w:t>
      </w:r>
    </w:p>
    <w:p w14:paraId="79E1D651" w14:textId="77777777" w:rsidR="00FC6EDA" w:rsidRPr="00B374C1" w:rsidRDefault="00000000" w:rsidP="000E47FC">
      <w:pPr>
        <w:tabs>
          <w:tab w:val="clear" w:pos="8920"/>
        </w:tabs>
        <w:ind w:firstLine="720"/>
        <w:jc w:val="both"/>
        <w:rPr>
          <w:lang w:val="vi-VN"/>
        </w:rPr>
      </w:pPr>
      <w:r w:rsidRPr="00B374C1">
        <w:rPr>
          <w:lang w:val="vi-VN"/>
        </w:rPr>
        <w:t xml:space="preserve">Trang </w:t>
      </w:r>
      <w:proofErr w:type="spellStart"/>
      <w:r w:rsidRPr="00B374C1">
        <w:rPr>
          <w:lang w:val="vi-VN"/>
        </w:rPr>
        <w:t>web</w:t>
      </w:r>
      <w:proofErr w:type="spellEnd"/>
      <w:r w:rsidRPr="00B374C1">
        <w:rPr>
          <w:lang w:val="vi-VN"/>
        </w:rPr>
        <w:t xml:space="preserve"> thương mại điện tử bán xe đạp là một giải pháp nhằm hỗ trợ doanh nghiệp cung cấp các sản phẩm xe đạp đến người tiêu dùng một cách nhanh chóng, tiện lợi và hiệu quả. Sử dụng nền tảng </w:t>
      </w:r>
      <w:proofErr w:type="spellStart"/>
      <w:r w:rsidRPr="00B374C1">
        <w:rPr>
          <w:lang w:val="vi-VN"/>
        </w:rPr>
        <w:t>Magento</w:t>
      </w:r>
      <w:proofErr w:type="spellEnd"/>
      <w:r w:rsidRPr="00B374C1">
        <w:rPr>
          <w:lang w:val="vi-VN"/>
        </w:rPr>
        <w:t>, một trong những nền tảng thương mại điện tử mạnh mẽ và phổ biến hiện nay, dự án hướng tới việc xây dựng một hệ thống bán hàng trực tuyến với các tính năng đa dạng, đáp ứng tốt nhu cầu của cả doanh nghiệp và khách hàng.</w:t>
      </w:r>
    </w:p>
    <w:p w14:paraId="67E7CB26" w14:textId="77777777" w:rsidR="00FC6EDA" w:rsidRPr="00B374C1" w:rsidRDefault="00000000" w:rsidP="000E47FC">
      <w:pPr>
        <w:pStyle w:val="Heading2"/>
        <w:numPr>
          <w:ilvl w:val="0"/>
          <w:numId w:val="135"/>
        </w:numPr>
        <w:tabs>
          <w:tab w:val="clear" w:pos="8920"/>
        </w:tabs>
        <w:jc w:val="both"/>
        <w:rPr>
          <w:lang w:val="vi-VN"/>
        </w:rPr>
      </w:pPr>
      <w:bookmarkStart w:id="9" w:name="_2fya6pa17obf" w:colFirst="0" w:colLast="0"/>
      <w:bookmarkEnd w:id="9"/>
      <w:r w:rsidRPr="00B374C1">
        <w:rPr>
          <w:lang w:val="vi-VN"/>
        </w:rPr>
        <w:t>Lý do chọn đề tài</w:t>
      </w:r>
    </w:p>
    <w:p w14:paraId="42695608" w14:textId="77777777" w:rsidR="00FC6EDA" w:rsidRPr="00B374C1" w:rsidRDefault="00000000" w:rsidP="000E47FC">
      <w:pPr>
        <w:tabs>
          <w:tab w:val="clear" w:pos="8920"/>
        </w:tabs>
        <w:ind w:firstLine="720"/>
        <w:jc w:val="both"/>
        <w:rPr>
          <w:lang w:val="vi-VN"/>
        </w:rPr>
      </w:pPr>
      <w:r w:rsidRPr="00B374C1">
        <w:rPr>
          <w:lang w:val="vi-VN"/>
        </w:rPr>
        <w:t xml:space="preserve">Sự phát triển mạnh mẽ của công nghệ đã làm thay đổi cách thức mua sắm của con người, đặc biệt là trong bối cảnh thương mại điện tử ngày càng trở nên phổ biến. Ngày nay, việc mua sắm không chỉ gói gọn trong các cửa hàng truyền thống mà đã chuyển dịch sang các nền tảng trực tuyến, mang đến sự tiện lợi và linh hoạt cho người tiêu dùng. Ngành công nghiệp xe đạp cũng không nằm ngoài xu hướng này. Với nhu cầu tăng cao về các phương tiện giao thông thân thiện với môi trường và tốt cho sức khỏe, xe đạp ngày càng được ưa chuộng, từ các loại xe địa hình dành cho người </w:t>
      </w:r>
      <w:proofErr w:type="spellStart"/>
      <w:r w:rsidRPr="00B374C1">
        <w:rPr>
          <w:lang w:val="vi-VN"/>
        </w:rPr>
        <w:t>đam</w:t>
      </w:r>
      <w:proofErr w:type="spellEnd"/>
      <w:r w:rsidRPr="00B374C1">
        <w:rPr>
          <w:lang w:val="vi-VN"/>
        </w:rPr>
        <w:t xml:space="preserve"> mê thể thao đến xe đạp đường phố phục vụ nhu cầu di chuyển hàng ngày.</w:t>
      </w:r>
    </w:p>
    <w:p w14:paraId="5E1659F4" w14:textId="77777777" w:rsidR="00FC6EDA" w:rsidRPr="00B374C1" w:rsidRDefault="00000000" w:rsidP="000E47FC">
      <w:pPr>
        <w:tabs>
          <w:tab w:val="clear" w:pos="8920"/>
        </w:tabs>
        <w:ind w:firstLine="720"/>
        <w:jc w:val="both"/>
        <w:rPr>
          <w:lang w:val="vi-VN"/>
        </w:rPr>
      </w:pPr>
      <w:r w:rsidRPr="00B374C1">
        <w:rPr>
          <w:lang w:val="vi-VN"/>
        </w:rPr>
        <w:t xml:space="preserve">Xuất phát từ nhu cầu thực tiễn này, đề tài "Xây dựng trang </w:t>
      </w:r>
      <w:proofErr w:type="spellStart"/>
      <w:r w:rsidRPr="00B374C1">
        <w:rPr>
          <w:lang w:val="vi-VN"/>
        </w:rPr>
        <w:t>web</w:t>
      </w:r>
      <w:proofErr w:type="spellEnd"/>
      <w:r w:rsidRPr="00B374C1">
        <w:rPr>
          <w:lang w:val="vi-VN"/>
        </w:rPr>
        <w:t xml:space="preserve"> bán xe đạp bằng </w:t>
      </w:r>
      <w:proofErr w:type="spellStart"/>
      <w:r w:rsidRPr="00B374C1">
        <w:rPr>
          <w:lang w:val="vi-VN"/>
        </w:rPr>
        <w:t>Magento</w:t>
      </w:r>
      <w:proofErr w:type="spellEnd"/>
      <w:r w:rsidRPr="00B374C1">
        <w:rPr>
          <w:lang w:val="vi-VN"/>
        </w:rPr>
        <w:t xml:space="preserve">" được chọn với mong muốn xây dựng một nền tảng thương mại điện tử hiện đại, đáp ứng nhu cầu của cả doanh nghiệp và người tiêu dùng. </w:t>
      </w:r>
      <w:proofErr w:type="spellStart"/>
      <w:r w:rsidRPr="00B374C1">
        <w:rPr>
          <w:lang w:val="vi-VN"/>
        </w:rPr>
        <w:t>Magento</w:t>
      </w:r>
      <w:proofErr w:type="spellEnd"/>
      <w:r w:rsidRPr="00B374C1">
        <w:rPr>
          <w:lang w:val="vi-VN"/>
        </w:rPr>
        <w:t xml:space="preserve">, một trong những nền tảng thương mại điện tử mã nguồn mở hàng đầu hiện nay, được biết đến với khả năng mở rộng, tùy biến linh hoạt và tích hợp tốt nhiều tính năng đa dạng. Đây là lý do nhóm đã quyết định sử dụng </w:t>
      </w:r>
      <w:proofErr w:type="spellStart"/>
      <w:r w:rsidRPr="00B374C1">
        <w:rPr>
          <w:lang w:val="vi-VN"/>
        </w:rPr>
        <w:t>Magento</w:t>
      </w:r>
      <w:proofErr w:type="spellEnd"/>
      <w:r w:rsidRPr="00B374C1">
        <w:rPr>
          <w:lang w:val="vi-VN"/>
        </w:rPr>
        <w:t xml:space="preserve"> để xây dựng hệ thống, không chỉ tạo ra một kênh bán hàng trực tuyến chuyên nghiệp mà còn giúp doanh nghiệp tối ưu hóa quy trình quản lý sản phẩm, kho hàng, đơn hàng và dịch vụ khách hàng.</w:t>
      </w:r>
    </w:p>
    <w:p w14:paraId="1A85D8CF" w14:textId="77777777" w:rsidR="00FC6EDA" w:rsidRPr="00B374C1" w:rsidRDefault="00000000" w:rsidP="000E47FC">
      <w:pPr>
        <w:tabs>
          <w:tab w:val="clear" w:pos="8920"/>
        </w:tabs>
        <w:ind w:firstLine="720"/>
        <w:jc w:val="both"/>
        <w:rPr>
          <w:lang w:val="vi-VN"/>
        </w:rPr>
      </w:pPr>
      <w:proofErr w:type="spellStart"/>
      <w:r w:rsidRPr="00B374C1">
        <w:rPr>
          <w:lang w:val="vi-VN"/>
        </w:rPr>
        <w:t>Magento</w:t>
      </w:r>
      <w:proofErr w:type="spellEnd"/>
      <w:r w:rsidRPr="00B374C1">
        <w:rPr>
          <w:lang w:val="vi-VN"/>
        </w:rPr>
        <w:t xml:space="preserve"> còn nổi bật với tính năng quản lý SEO hiệu quả, giúp trang </w:t>
      </w:r>
      <w:proofErr w:type="spellStart"/>
      <w:r w:rsidRPr="00B374C1">
        <w:rPr>
          <w:lang w:val="vi-VN"/>
        </w:rPr>
        <w:t>web</w:t>
      </w:r>
      <w:proofErr w:type="spellEnd"/>
      <w:r w:rsidRPr="00B374C1">
        <w:rPr>
          <w:lang w:val="vi-VN"/>
        </w:rPr>
        <w:t xml:space="preserve"> bán hàng tăng cường khả năng hiển thị trên các công cụ tìm kiếm, từ đó giúp doanh nghiệp tiếp cận được lượng lớn khách hàng tiềm năng. Bên cạnh đó, hệ thống báo cáo và phân tích </w:t>
      </w:r>
      <w:proofErr w:type="spellStart"/>
      <w:r w:rsidRPr="00B374C1">
        <w:rPr>
          <w:lang w:val="vi-VN"/>
        </w:rPr>
        <w:t>tích</w:t>
      </w:r>
      <w:proofErr w:type="spellEnd"/>
      <w:r w:rsidRPr="00B374C1">
        <w:rPr>
          <w:lang w:val="vi-VN"/>
        </w:rPr>
        <w:t xml:space="preserve"> hợp trong </w:t>
      </w:r>
      <w:proofErr w:type="spellStart"/>
      <w:r w:rsidRPr="00B374C1">
        <w:rPr>
          <w:lang w:val="vi-VN"/>
        </w:rPr>
        <w:t>Magento</w:t>
      </w:r>
      <w:proofErr w:type="spellEnd"/>
      <w:r w:rsidRPr="00B374C1">
        <w:rPr>
          <w:lang w:val="vi-VN"/>
        </w:rPr>
        <w:t xml:space="preserve"> còn cung cấp những thông tin quan trọng về hành vi mua sắm của khách hàng, xu hướng sản phẩm và hiệu suất kinh doanh. Đây là các thông tin quý giá để doanh nghiệp hiểu rõ hơn về nhu cầu và mong muốn của khách hàng, từ đó đưa ra các chiến lược kinh doanh phù hợp.</w:t>
      </w:r>
    </w:p>
    <w:p w14:paraId="1BDB37A5" w14:textId="77777777" w:rsidR="00FC6EDA" w:rsidRPr="00B374C1" w:rsidRDefault="00000000" w:rsidP="000E47FC">
      <w:pPr>
        <w:tabs>
          <w:tab w:val="clear" w:pos="8920"/>
        </w:tabs>
        <w:ind w:firstLine="720"/>
        <w:jc w:val="both"/>
        <w:rPr>
          <w:lang w:val="vi-VN"/>
        </w:rPr>
      </w:pPr>
      <w:r w:rsidRPr="00B374C1">
        <w:rPr>
          <w:lang w:val="vi-VN"/>
        </w:rPr>
        <w:t xml:space="preserve">Chọn đề tài này cũng mang tính thử thách, bởi lẽ xây dựng một trang </w:t>
      </w:r>
      <w:proofErr w:type="spellStart"/>
      <w:r w:rsidRPr="00B374C1">
        <w:rPr>
          <w:lang w:val="vi-VN"/>
        </w:rPr>
        <w:t>web</w:t>
      </w:r>
      <w:proofErr w:type="spellEnd"/>
      <w:r w:rsidRPr="00B374C1">
        <w:rPr>
          <w:lang w:val="vi-VN"/>
        </w:rPr>
        <w:t xml:space="preserve"> bán hàng đòi hỏi khả năng không chỉ về kỹ thuật mà còn về tư duy thiết kế trải nghiệm người dùng (UI/UX). Từ việc lựa chọn giao diện sao cho thân thiện, dễ sử dụng đến việc tích hợp các tính năng thanh toán, quản lý giỏ hàng, và tạo ra hệ thống bộ lọc sản phẩm tiện lợi – tất cả đều cần được nghiên cứu và phát triển một </w:t>
      </w:r>
      <w:r w:rsidRPr="00B374C1">
        <w:rPr>
          <w:lang w:val="vi-VN"/>
        </w:rPr>
        <w:lastRenderedPageBreak/>
        <w:t>cách tỉ mỉ, chuyên nghiệp. Chính điều này đã làm cho đề tài trở nên hấp dẫn và đầy tiềm năng, khi vừa đòi hỏi kiến thức chuyên môn về công nghệ thông tin, vừa yêu cầu sự sáng tạo và khả năng thấu hiểu hành vi người tiêu dùng.</w:t>
      </w:r>
    </w:p>
    <w:p w14:paraId="43F2827E" w14:textId="77777777" w:rsidR="00FC6EDA" w:rsidRPr="00B374C1" w:rsidRDefault="00000000" w:rsidP="000E47FC">
      <w:pPr>
        <w:tabs>
          <w:tab w:val="clear" w:pos="8920"/>
        </w:tabs>
        <w:ind w:firstLine="720"/>
        <w:jc w:val="both"/>
        <w:rPr>
          <w:lang w:val="vi-VN"/>
        </w:rPr>
      </w:pPr>
      <w:r w:rsidRPr="00B374C1">
        <w:rPr>
          <w:lang w:val="vi-VN"/>
        </w:rPr>
        <w:t xml:space="preserve">Tóm lại, việc chọn đề tài "Xây dựng trang </w:t>
      </w:r>
      <w:proofErr w:type="spellStart"/>
      <w:r w:rsidRPr="00B374C1">
        <w:rPr>
          <w:lang w:val="vi-VN"/>
        </w:rPr>
        <w:t>web</w:t>
      </w:r>
      <w:proofErr w:type="spellEnd"/>
      <w:r w:rsidRPr="00B374C1">
        <w:rPr>
          <w:lang w:val="vi-VN"/>
        </w:rPr>
        <w:t xml:space="preserve"> bán xe đạp bằng </w:t>
      </w:r>
      <w:proofErr w:type="spellStart"/>
      <w:r w:rsidRPr="00B374C1">
        <w:rPr>
          <w:lang w:val="vi-VN"/>
        </w:rPr>
        <w:t>Magento</w:t>
      </w:r>
      <w:proofErr w:type="spellEnd"/>
      <w:r w:rsidRPr="00B374C1">
        <w:rPr>
          <w:lang w:val="vi-VN"/>
        </w:rPr>
        <w:t>" không chỉ là một quyết định mang tính chiến lược trong bối cảnh thương mại điện tử phát triển nhanh chóng, mà còn là cơ hội để nhóm nghiên cứu, áp dụng kiến thức lý thuyết vào thực tiễn, trải nghiệm quá trình xây dựng một hệ thống thương mại điện tử thực sự và hiểu rõ hơn về những thách thức cũng như cơ hội trong lĩnh vực này.</w:t>
      </w:r>
    </w:p>
    <w:p w14:paraId="4984F58A" w14:textId="77777777" w:rsidR="00FC6EDA" w:rsidRPr="00B374C1" w:rsidRDefault="00000000" w:rsidP="000E47FC">
      <w:pPr>
        <w:pStyle w:val="Heading2"/>
        <w:numPr>
          <w:ilvl w:val="0"/>
          <w:numId w:val="135"/>
        </w:numPr>
        <w:tabs>
          <w:tab w:val="clear" w:pos="8920"/>
        </w:tabs>
        <w:jc w:val="both"/>
        <w:rPr>
          <w:lang w:val="vi-VN"/>
        </w:rPr>
      </w:pPr>
      <w:bookmarkStart w:id="10" w:name="_4kkzfjmmkpp9" w:colFirst="0" w:colLast="0"/>
      <w:bookmarkEnd w:id="10"/>
      <w:r w:rsidRPr="00B374C1">
        <w:rPr>
          <w:lang w:val="vi-VN"/>
        </w:rPr>
        <w:t xml:space="preserve">Mục tiêu </w:t>
      </w:r>
    </w:p>
    <w:p w14:paraId="0CCC79D7" w14:textId="77777777" w:rsidR="00FC6EDA" w:rsidRPr="00B374C1" w:rsidRDefault="00000000" w:rsidP="000E47FC">
      <w:pPr>
        <w:tabs>
          <w:tab w:val="clear" w:pos="8920"/>
        </w:tabs>
        <w:ind w:firstLine="720"/>
        <w:rPr>
          <w:lang w:val="vi-VN"/>
        </w:rPr>
      </w:pPr>
      <w:r w:rsidRPr="00B374C1">
        <w:rPr>
          <w:lang w:val="vi-VN"/>
        </w:rPr>
        <w:t xml:space="preserve">Mục tiêu chính của đề tài "Xây dựng trang </w:t>
      </w:r>
      <w:proofErr w:type="spellStart"/>
      <w:r w:rsidRPr="00B374C1">
        <w:rPr>
          <w:lang w:val="vi-VN"/>
        </w:rPr>
        <w:t>web</w:t>
      </w:r>
      <w:proofErr w:type="spellEnd"/>
      <w:r w:rsidRPr="00B374C1">
        <w:rPr>
          <w:lang w:val="vi-VN"/>
        </w:rPr>
        <w:t xml:space="preserve"> bán xe đạp bằng </w:t>
      </w:r>
      <w:proofErr w:type="spellStart"/>
      <w:r w:rsidRPr="00B374C1">
        <w:rPr>
          <w:lang w:val="vi-VN"/>
        </w:rPr>
        <w:t>Magento</w:t>
      </w:r>
      <w:proofErr w:type="spellEnd"/>
      <w:r w:rsidRPr="00B374C1">
        <w:rPr>
          <w:lang w:val="vi-VN"/>
        </w:rPr>
        <w:t xml:space="preserve">" là tạo ra một nền tảng thương mại điện tử hiện đại, mạnh mẽ và thân thiện với người dùng, hỗ trợ doanh nghiệp bán lẻ xe đạp mở rộng quy mô hoạt động và tối ưu hóa các quy trình bán hàng trực tuyến. Đề tài không chỉ đơn thuần là xây dựng một trang </w:t>
      </w:r>
      <w:proofErr w:type="spellStart"/>
      <w:r w:rsidRPr="00B374C1">
        <w:rPr>
          <w:lang w:val="vi-VN"/>
        </w:rPr>
        <w:t>web</w:t>
      </w:r>
      <w:proofErr w:type="spellEnd"/>
      <w:r w:rsidRPr="00B374C1">
        <w:rPr>
          <w:lang w:val="vi-VN"/>
        </w:rPr>
        <w:t xml:space="preserve"> bán hàng mà còn là tạo ra một hệ thống quản lý kinh doanh chuyên nghiệp, nơi mọi công đoạn, từ quản lý sản phẩm, theo dõi đơn hàng đến chăm sóc khách hàng, đều được thực hiện một cách dễ dàng và hiệu quả.</w:t>
      </w:r>
    </w:p>
    <w:p w14:paraId="1B6AE441" w14:textId="77777777" w:rsidR="00FC6EDA" w:rsidRPr="00B374C1" w:rsidRDefault="00000000" w:rsidP="000E47FC">
      <w:pPr>
        <w:numPr>
          <w:ilvl w:val="0"/>
          <w:numId w:val="186"/>
        </w:numPr>
        <w:tabs>
          <w:tab w:val="clear" w:pos="8920"/>
        </w:tabs>
        <w:spacing w:after="0"/>
        <w:rPr>
          <w:lang w:val="vi-VN"/>
        </w:rPr>
      </w:pPr>
      <w:r w:rsidRPr="00B374C1">
        <w:rPr>
          <w:b/>
          <w:lang w:val="vi-VN"/>
        </w:rPr>
        <w:t>Cung cấp một kênh bán hàng trực tuyến hiện đại</w:t>
      </w:r>
      <w:r w:rsidRPr="00B374C1">
        <w:rPr>
          <w:b/>
          <w:lang w:val="vi-VN"/>
        </w:rPr>
        <w:br/>
      </w:r>
      <w:r w:rsidRPr="00B374C1">
        <w:rPr>
          <w:lang w:val="vi-VN"/>
        </w:rPr>
        <w:t xml:space="preserve">Một trong những mục tiêu đầu tiên là phát triển một nền tảng thương mại điện tử chuyên nghiệp, giúp doanh nghiệp tiếp cận với khách hàng một cách toàn diện và không bị giới hạn về khoảng cách địa lý. Nền tảng này sẽ không chỉ là nơi khách hàng mua sắm, mà còn mang đến trải nghiệm mua sắm liền mạch và thuận tiện, tạo dựng lòng tin và thúc đẩy khách hàng quay lại. Tất cả các tính năng quan trọng của một trang </w:t>
      </w:r>
      <w:proofErr w:type="spellStart"/>
      <w:r w:rsidRPr="00B374C1">
        <w:rPr>
          <w:lang w:val="vi-VN"/>
        </w:rPr>
        <w:t>web</w:t>
      </w:r>
      <w:proofErr w:type="spellEnd"/>
      <w:r w:rsidRPr="00B374C1">
        <w:rPr>
          <w:lang w:val="vi-VN"/>
        </w:rPr>
        <w:t xml:space="preserve"> bán hàng hiện đại sẽ được tích hợp, từ hiển thị danh mục sản phẩm chi tiết, giỏ hàng, thanh toán, đến quản lý tài khoản khách hàng.</w:t>
      </w:r>
    </w:p>
    <w:p w14:paraId="6EC35F76" w14:textId="77777777" w:rsidR="00FC6EDA" w:rsidRPr="00B374C1" w:rsidRDefault="00000000" w:rsidP="000E47FC">
      <w:pPr>
        <w:numPr>
          <w:ilvl w:val="0"/>
          <w:numId w:val="186"/>
        </w:numPr>
        <w:tabs>
          <w:tab w:val="clear" w:pos="8920"/>
        </w:tabs>
        <w:spacing w:before="0" w:after="0"/>
        <w:rPr>
          <w:lang w:val="vi-VN"/>
        </w:rPr>
      </w:pPr>
      <w:r w:rsidRPr="00B374C1">
        <w:rPr>
          <w:b/>
          <w:lang w:val="vi-VN"/>
        </w:rPr>
        <w:t>Tối ưu hóa quản lý sản phẩm và đơn hàng</w:t>
      </w:r>
      <w:r w:rsidRPr="00B374C1">
        <w:rPr>
          <w:b/>
          <w:lang w:val="vi-VN"/>
        </w:rPr>
        <w:br/>
      </w:r>
      <w:r w:rsidRPr="00B374C1">
        <w:rPr>
          <w:lang w:val="vi-VN"/>
        </w:rPr>
        <w:t xml:space="preserve">Với </w:t>
      </w:r>
      <w:proofErr w:type="spellStart"/>
      <w:r w:rsidRPr="00B374C1">
        <w:rPr>
          <w:lang w:val="vi-VN"/>
        </w:rPr>
        <w:t>Magento</w:t>
      </w:r>
      <w:proofErr w:type="spellEnd"/>
      <w:r w:rsidRPr="00B374C1">
        <w:rPr>
          <w:lang w:val="vi-VN"/>
        </w:rPr>
        <w:t xml:space="preserve">, mục tiêu tiếp theo là xây dựng một hệ thống quản lý sản phẩm chuyên sâu và linh hoạt. Hệ thống này cho phép doanh nghiệp dễ dàng cập nhật, phân loại và quản lý tất cả các loại xe đạp đang kinh doanh, từ xe đạp địa hình, xe đạp thể thao đến xe đạp trẻ em, đồng thời theo dõi tình trạng hàng tồn kho và điều chỉnh số lượng sản phẩm phù hợp với nhu cầu thực tế. Bên cạnh đó, tính năng quản lý đơn hàng của </w:t>
      </w:r>
      <w:proofErr w:type="spellStart"/>
      <w:r w:rsidRPr="00B374C1">
        <w:rPr>
          <w:lang w:val="vi-VN"/>
        </w:rPr>
        <w:t>Magento</w:t>
      </w:r>
      <w:proofErr w:type="spellEnd"/>
      <w:r w:rsidRPr="00B374C1">
        <w:rPr>
          <w:lang w:val="vi-VN"/>
        </w:rPr>
        <w:t xml:space="preserve"> sẽ giúp theo dõi và xử lý từng bước của quá trình mua bán, từ lúc đặt hàng đến khi sản phẩm được giao cho khách, đảm bảo tính minh bạch và chính xác trong từng giao dịch.</w:t>
      </w:r>
    </w:p>
    <w:p w14:paraId="58322781" w14:textId="77777777" w:rsidR="00FC6EDA" w:rsidRPr="00B374C1" w:rsidRDefault="00000000" w:rsidP="000E47FC">
      <w:pPr>
        <w:numPr>
          <w:ilvl w:val="0"/>
          <w:numId w:val="186"/>
        </w:numPr>
        <w:tabs>
          <w:tab w:val="clear" w:pos="8920"/>
        </w:tabs>
        <w:spacing w:before="0" w:after="0"/>
        <w:rPr>
          <w:lang w:val="vi-VN"/>
        </w:rPr>
      </w:pPr>
      <w:r w:rsidRPr="00B374C1">
        <w:rPr>
          <w:b/>
          <w:lang w:val="vi-VN"/>
        </w:rPr>
        <w:t>Nâng cao trải nghiệm người dùng (UI/UX)</w:t>
      </w:r>
      <w:r w:rsidRPr="00B374C1">
        <w:rPr>
          <w:b/>
          <w:lang w:val="vi-VN"/>
        </w:rPr>
        <w:br/>
      </w:r>
      <w:r w:rsidRPr="00B374C1">
        <w:rPr>
          <w:lang w:val="vi-VN"/>
        </w:rPr>
        <w:t xml:space="preserve">Một trang </w:t>
      </w:r>
      <w:proofErr w:type="spellStart"/>
      <w:r w:rsidRPr="00B374C1">
        <w:rPr>
          <w:lang w:val="vi-VN"/>
        </w:rPr>
        <w:t>web</w:t>
      </w:r>
      <w:proofErr w:type="spellEnd"/>
      <w:r w:rsidRPr="00B374C1">
        <w:rPr>
          <w:lang w:val="vi-VN"/>
        </w:rPr>
        <w:t xml:space="preserve"> bán hàng không chỉ cần đẹp mắt mà còn phải dễ sử dụng. Đề tài hướng đến mục tiêu thiết kế giao diện người dùng tối ưu, dễ dàng điều hướng và mang đến trải nghiệm mua sắm liền mạch trên cả máy tính </w:t>
      </w:r>
      <w:r w:rsidRPr="00B374C1">
        <w:rPr>
          <w:lang w:val="vi-VN"/>
        </w:rPr>
        <w:lastRenderedPageBreak/>
        <w:t xml:space="preserve">lẫn thiết bị di động. Từ việc thiết kế </w:t>
      </w:r>
      <w:proofErr w:type="spellStart"/>
      <w:r w:rsidRPr="00B374C1">
        <w:rPr>
          <w:lang w:val="vi-VN"/>
        </w:rPr>
        <w:t>menu</w:t>
      </w:r>
      <w:proofErr w:type="spellEnd"/>
      <w:r w:rsidRPr="00B374C1">
        <w:rPr>
          <w:lang w:val="vi-VN"/>
        </w:rPr>
        <w:t>, sắp xếp danh mục sản phẩm cho đến các tính năng tìm kiếm và bộ lọc nâng cao, tất cả đều nhằm đảm bảo khách hàng có thể nhanh chóng tìm thấy sản phẩm mong muốn, thêm vào giỏ hàng và thực hiện thanh toán một cách dễ dàng.</w:t>
      </w:r>
    </w:p>
    <w:p w14:paraId="17226099" w14:textId="77777777" w:rsidR="00FC6EDA" w:rsidRPr="00B374C1" w:rsidRDefault="00000000" w:rsidP="000E47FC">
      <w:pPr>
        <w:numPr>
          <w:ilvl w:val="0"/>
          <w:numId w:val="186"/>
        </w:numPr>
        <w:tabs>
          <w:tab w:val="clear" w:pos="8920"/>
        </w:tabs>
        <w:spacing w:before="0" w:after="0"/>
        <w:rPr>
          <w:lang w:val="vi-VN"/>
        </w:rPr>
      </w:pPr>
      <w:r w:rsidRPr="00B374C1">
        <w:rPr>
          <w:b/>
          <w:lang w:val="vi-VN"/>
        </w:rPr>
        <w:t>Tích hợp các tính năng thanh toán và vận chuyển</w:t>
      </w:r>
      <w:r w:rsidRPr="00B374C1">
        <w:rPr>
          <w:b/>
          <w:lang w:val="vi-VN"/>
        </w:rPr>
        <w:br/>
      </w:r>
      <w:r w:rsidRPr="00B374C1">
        <w:rPr>
          <w:lang w:val="vi-VN"/>
        </w:rPr>
        <w:t>Mục tiêu tiếp theo là tích hợp các phương thức thanh toán đa dạng, từ thẻ tín dụng, ví điện tử đến chuyển khoản ngân hàng, mang đến cho khách hàng sự linh hoạt và tiện lợi trong quá trình thanh toán. Bên cạnh đó, hệ thống cũng sẽ tính toán và hiển thị chi phí vận chuyển dựa trên địa điểm của khách hàng, giúp họ có thông tin rõ ràng về chi phí cuối cùng trước khi hoàn tất giao dịch.</w:t>
      </w:r>
    </w:p>
    <w:p w14:paraId="1CE0942B" w14:textId="77777777" w:rsidR="00FC6EDA" w:rsidRPr="00B374C1" w:rsidRDefault="00000000" w:rsidP="000E47FC">
      <w:pPr>
        <w:numPr>
          <w:ilvl w:val="0"/>
          <w:numId w:val="186"/>
        </w:numPr>
        <w:tabs>
          <w:tab w:val="clear" w:pos="8920"/>
        </w:tabs>
        <w:spacing w:before="0" w:after="0"/>
        <w:rPr>
          <w:lang w:val="vi-VN"/>
        </w:rPr>
      </w:pPr>
      <w:r w:rsidRPr="00B374C1">
        <w:rPr>
          <w:b/>
          <w:lang w:val="vi-VN"/>
        </w:rPr>
        <w:t>Quản lý tài khoản khách hàng và theo dõi hành vi mua sắm</w:t>
      </w:r>
      <w:r w:rsidRPr="00B374C1">
        <w:rPr>
          <w:b/>
          <w:lang w:val="vi-VN"/>
        </w:rPr>
        <w:br/>
      </w:r>
      <w:proofErr w:type="spellStart"/>
      <w:r w:rsidRPr="00B374C1">
        <w:rPr>
          <w:lang w:val="vi-VN"/>
        </w:rPr>
        <w:t>Magento</w:t>
      </w:r>
      <w:proofErr w:type="spellEnd"/>
      <w:r w:rsidRPr="00B374C1">
        <w:rPr>
          <w:lang w:val="vi-VN"/>
        </w:rPr>
        <w:t xml:space="preserve"> cho phép xây dựng một hệ thống tài khoản khách hàng chuyên nghiệp, nơi khách hàng có thể đăng ký, đăng nhập, quản lý thông tin cá nhân, và theo dõi lịch sử mua sắm của mình. Việc này không chỉ mang đến sự thuận tiện cho khách hàng mà còn giúp doanh nghiệp thu thập dữ liệu về hành vi mua sắm của người dùng, từ đó hiểu rõ hơn về nhu cầu, sở thích của họ để đưa ra các chiến lược tiếp thị và chăm sóc khách hàng phù hợp.</w:t>
      </w:r>
    </w:p>
    <w:p w14:paraId="6EA0ED24" w14:textId="77777777" w:rsidR="00FC6EDA" w:rsidRPr="00B374C1" w:rsidRDefault="00000000" w:rsidP="000E47FC">
      <w:pPr>
        <w:numPr>
          <w:ilvl w:val="0"/>
          <w:numId w:val="186"/>
        </w:numPr>
        <w:tabs>
          <w:tab w:val="clear" w:pos="8920"/>
        </w:tabs>
        <w:spacing w:before="0"/>
        <w:rPr>
          <w:lang w:val="vi-VN"/>
        </w:rPr>
      </w:pPr>
      <w:r w:rsidRPr="00B374C1">
        <w:rPr>
          <w:b/>
          <w:lang w:val="vi-VN"/>
        </w:rPr>
        <w:t>Hỗ trợ doanh nghiệp tối ưu hóa SEO và quảng bá sản phẩm</w:t>
      </w:r>
      <w:r w:rsidRPr="00B374C1">
        <w:rPr>
          <w:b/>
          <w:lang w:val="vi-VN"/>
        </w:rPr>
        <w:br/>
      </w:r>
      <w:r w:rsidRPr="00B374C1">
        <w:rPr>
          <w:lang w:val="vi-VN"/>
        </w:rPr>
        <w:t xml:space="preserve">Đề tài cũng đặt ra mục tiêu giúp doanh nghiệp tối ưu hóa khả năng tiếp cận người dùng thông qua các công cụ tìm kiếm. Với </w:t>
      </w:r>
      <w:proofErr w:type="spellStart"/>
      <w:r w:rsidRPr="00B374C1">
        <w:rPr>
          <w:lang w:val="vi-VN"/>
        </w:rPr>
        <w:t>Magento</w:t>
      </w:r>
      <w:proofErr w:type="spellEnd"/>
      <w:r w:rsidRPr="00B374C1">
        <w:rPr>
          <w:lang w:val="vi-VN"/>
        </w:rPr>
        <w:t xml:space="preserve">, việc tối ưu hóa SEO trở nên dễ dàng hơn, từ đó giúp trang </w:t>
      </w:r>
      <w:proofErr w:type="spellStart"/>
      <w:r w:rsidRPr="00B374C1">
        <w:rPr>
          <w:lang w:val="vi-VN"/>
        </w:rPr>
        <w:t>web</w:t>
      </w:r>
      <w:proofErr w:type="spellEnd"/>
      <w:r w:rsidRPr="00B374C1">
        <w:rPr>
          <w:lang w:val="vi-VN"/>
        </w:rPr>
        <w:t xml:space="preserve"> có khả năng hiển thị cao hơn trên các công cụ tìm kiếm và thu hút lượng truy cập lớn. Ngoài ra, việc tích hợp các công cụ báo cáo và phân tích cũng giúp doanh nghiệp theo dõi hiệu quả quảng bá sản phẩm và chiến dịch tiếp thị.</w:t>
      </w:r>
    </w:p>
    <w:p w14:paraId="2EB66EC6" w14:textId="77777777" w:rsidR="00FC6EDA" w:rsidRPr="00B374C1" w:rsidRDefault="00000000" w:rsidP="000E47FC">
      <w:pPr>
        <w:tabs>
          <w:tab w:val="clear" w:pos="8920"/>
        </w:tabs>
        <w:ind w:firstLine="720"/>
        <w:rPr>
          <w:lang w:val="vi-VN"/>
        </w:rPr>
      </w:pPr>
      <w:r w:rsidRPr="00B374C1">
        <w:rPr>
          <w:lang w:val="vi-VN"/>
        </w:rPr>
        <w:t xml:space="preserve">Mục tiêu của đề tài là không chỉ tạo ra một trang </w:t>
      </w:r>
      <w:proofErr w:type="spellStart"/>
      <w:r w:rsidRPr="00B374C1">
        <w:rPr>
          <w:lang w:val="vi-VN"/>
        </w:rPr>
        <w:t>web</w:t>
      </w:r>
      <w:proofErr w:type="spellEnd"/>
      <w:r w:rsidRPr="00B374C1">
        <w:rPr>
          <w:lang w:val="vi-VN"/>
        </w:rPr>
        <w:t xml:space="preserve"> bán hàng mà còn cung cấp một giải pháp toàn diện cho doanh nghiệp, giúp họ quản lý kinh doanh hiệu quả, nâng cao trải nghiệm khách hàng và mở rộng quy mô hoạt động trong bối cảnh thương mại điện tử đang phát triển không ngừng. Những mục tiêu này sẽ tạo nên một nền tảng thương mại điện tử hoàn chỉnh, có khả năng thích ứng và phát triển cùng doanh nghiệp trong tương lai.</w:t>
      </w:r>
    </w:p>
    <w:p w14:paraId="27C45C9A" w14:textId="77777777" w:rsidR="00FC6EDA" w:rsidRDefault="00000000" w:rsidP="000E47FC">
      <w:pPr>
        <w:pStyle w:val="Heading2"/>
        <w:numPr>
          <w:ilvl w:val="0"/>
          <w:numId w:val="135"/>
        </w:numPr>
        <w:tabs>
          <w:tab w:val="clear" w:pos="8920"/>
        </w:tabs>
        <w:spacing w:before="240"/>
      </w:pPr>
      <w:bookmarkStart w:id="11" w:name="_8jtq0ezd4tah" w:colFirst="0" w:colLast="0"/>
      <w:bookmarkEnd w:id="11"/>
      <w:r w:rsidRPr="00B374C1">
        <w:rPr>
          <w:lang w:val="vi-VN"/>
        </w:rPr>
        <w:t xml:space="preserve">Phạm vi </w:t>
      </w:r>
    </w:p>
    <w:p w14:paraId="33213C0A" w14:textId="6EB4C7ED" w:rsidR="00FC6EDA" w:rsidRPr="00095C42" w:rsidRDefault="00000000" w:rsidP="000E47FC">
      <w:pPr>
        <w:tabs>
          <w:tab w:val="clear" w:pos="8920"/>
        </w:tabs>
        <w:ind w:firstLine="720"/>
      </w:pPr>
      <w:r w:rsidRPr="00B374C1">
        <w:rPr>
          <w:lang w:val="vi-VN"/>
        </w:rPr>
        <w:t xml:space="preserve">Đề tài "Xây dựng trang </w:t>
      </w:r>
      <w:proofErr w:type="spellStart"/>
      <w:r w:rsidRPr="00B374C1">
        <w:rPr>
          <w:lang w:val="vi-VN"/>
        </w:rPr>
        <w:t>web</w:t>
      </w:r>
      <w:proofErr w:type="spellEnd"/>
      <w:r w:rsidRPr="00B374C1">
        <w:rPr>
          <w:lang w:val="vi-VN"/>
        </w:rPr>
        <w:t xml:space="preserve"> bán xe đạp bằng </w:t>
      </w:r>
      <w:proofErr w:type="spellStart"/>
      <w:r w:rsidRPr="00B374C1">
        <w:rPr>
          <w:lang w:val="vi-VN"/>
        </w:rPr>
        <w:t>Magento</w:t>
      </w:r>
      <w:proofErr w:type="spellEnd"/>
      <w:r w:rsidRPr="00B374C1">
        <w:rPr>
          <w:lang w:val="vi-VN"/>
        </w:rPr>
        <w:t xml:space="preserve">" tập trung vào việc thiết kế, phát triển và triển khai một hệ thống thương mại điện tử chuyên nghiệp, phục vụ cho một doanh nghiệp kinh doanh xe đạp. Dự án không chỉ bao gồm việc tạo lập nền tảng mua sắm trực tuyến mà còn tập trung vào việc tối ưu hóa các chức năng chính của một trang </w:t>
      </w:r>
      <w:proofErr w:type="spellStart"/>
      <w:r w:rsidRPr="00B374C1">
        <w:rPr>
          <w:lang w:val="vi-VN"/>
        </w:rPr>
        <w:t>web</w:t>
      </w:r>
      <w:proofErr w:type="spellEnd"/>
      <w:r w:rsidRPr="00B374C1">
        <w:rPr>
          <w:lang w:val="vi-VN"/>
        </w:rPr>
        <w:t xml:space="preserve"> bán hàng, nhằm mang đến trải nghiệm tốt nhất cho người dùng và hỗ trợ các quy trình quản lý của doanh nghiệp. Dưới đây là phạm vi cụ thể của đề tài:</w:t>
      </w:r>
    </w:p>
    <w:p w14:paraId="1D091909" w14:textId="77777777" w:rsidR="00FC6EDA" w:rsidRPr="00B374C1" w:rsidRDefault="00000000" w:rsidP="000E47FC">
      <w:pPr>
        <w:numPr>
          <w:ilvl w:val="0"/>
          <w:numId w:val="74"/>
        </w:numPr>
        <w:tabs>
          <w:tab w:val="clear" w:pos="8920"/>
        </w:tabs>
        <w:spacing w:after="0"/>
        <w:rPr>
          <w:lang w:val="vi-VN"/>
        </w:rPr>
      </w:pPr>
      <w:r w:rsidRPr="00B374C1">
        <w:rPr>
          <w:b/>
          <w:lang w:val="vi-VN"/>
        </w:rPr>
        <w:t>Xây dựng giao diện người dùng (UI/UX)</w:t>
      </w:r>
    </w:p>
    <w:p w14:paraId="01123A1A" w14:textId="77777777" w:rsidR="00FC6EDA" w:rsidRPr="00B374C1" w:rsidRDefault="00000000" w:rsidP="000E47FC">
      <w:pPr>
        <w:numPr>
          <w:ilvl w:val="1"/>
          <w:numId w:val="74"/>
        </w:numPr>
        <w:tabs>
          <w:tab w:val="clear" w:pos="8920"/>
        </w:tabs>
        <w:spacing w:before="0" w:after="0"/>
        <w:rPr>
          <w:lang w:val="vi-VN"/>
        </w:rPr>
      </w:pPr>
      <w:r w:rsidRPr="00B374C1">
        <w:rPr>
          <w:lang w:val="vi-VN"/>
        </w:rPr>
        <w:lastRenderedPageBreak/>
        <w:t>Thiết kế giao diện người dùng thân thiện, dễ điều hướng, phù hợp cho cả máy tính và thiết bị di động.</w:t>
      </w:r>
    </w:p>
    <w:p w14:paraId="334BA407" w14:textId="77777777" w:rsidR="00FC6EDA" w:rsidRPr="00B374C1" w:rsidRDefault="00000000" w:rsidP="000E47FC">
      <w:pPr>
        <w:numPr>
          <w:ilvl w:val="1"/>
          <w:numId w:val="74"/>
        </w:numPr>
        <w:tabs>
          <w:tab w:val="clear" w:pos="8920"/>
        </w:tabs>
        <w:spacing w:before="0" w:after="0"/>
        <w:rPr>
          <w:lang w:val="vi-VN"/>
        </w:rPr>
      </w:pPr>
      <w:r w:rsidRPr="00B374C1">
        <w:rPr>
          <w:lang w:val="vi-VN"/>
        </w:rPr>
        <w:t>Tối ưu trải nghiệm người dùng (UX) thông qua việc sắp xếp bố cục, phân loại danh mục sản phẩm, và tích hợp các tính năng hỗ trợ người dùng như tìm kiếm, bộ lọc, và giỏ hàng.</w:t>
      </w:r>
    </w:p>
    <w:p w14:paraId="77E07D4D" w14:textId="77777777" w:rsidR="00FC6EDA" w:rsidRPr="00B374C1" w:rsidRDefault="00000000" w:rsidP="000E47FC">
      <w:pPr>
        <w:numPr>
          <w:ilvl w:val="1"/>
          <w:numId w:val="74"/>
        </w:numPr>
        <w:tabs>
          <w:tab w:val="clear" w:pos="8920"/>
        </w:tabs>
        <w:spacing w:before="0" w:after="0"/>
        <w:rPr>
          <w:lang w:val="vi-VN"/>
        </w:rPr>
      </w:pPr>
      <w:r w:rsidRPr="00B374C1">
        <w:rPr>
          <w:lang w:val="vi-VN"/>
        </w:rPr>
        <w:t>Đảm bảo tính thẩm mỹ và chuyên nghiệp của giao diện để tạo dựng niềm tin cho khách hàng.</w:t>
      </w:r>
    </w:p>
    <w:p w14:paraId="7A33F9BA" w14:textId="77777777" w:rsidR="00FC6EDA" w:rsidRPr="00B374C1" w:rsidRDefault="00000000" w:rsidP="000E47FC">
      <w:pPr>
        <w:numPr>
          <w:ilvl w:val="0"/>
          <w:numId w:val="74"/>
        </w:numPr>
        <w:tabs>
          <w:tab w:val="clear" w:pos="8920"/>
        </w:tabs>
        <w:spacing w:before="0" w:after="0"/>
        <w:rPr>
          <w:lang w:val="vi-VN"/>
        </w:rPr>
      </w:pPr>
      <w:r w:rsidRPr="00B374C1">
        <w:rPr>
          <w:b/>
          <w:lang w:val="vi-VN"/>
        </w:rPr>
        <w:t>Quản lý sản phẩm và danh mục</w:t>
      </w:r>
    </w:p>
    <w:p w14:paraId="37005BD1" w14:textId="77777777" w:rsidR="00FC6EDA" w:rsidRPr="00B374C1" w:rsidRDefault="00000000" w:rsidP="000E47FC">
      <w:pPr>
        <w:numPr>
          <w:ilvl w:val="1"/>
          <w:numId w:val="74"/>
        </w:numPr>
        <w:tabs>
          <w:tab w:val="clear" w:pos="8920"/>
        </w:tabs>
        <w:spacing w:before="0" w:after="0"/>
        <w:rPr>
          <w:lang w:val="vi-VN"/>
        </w:rPr>
      </w:pPr>
      <w:r w:rsidRPr="00B374C1">
        <w:rPr>
          <w:lang w:val="vi-VN"/>
        </w:rPr>
        <w:t>Thiết lập hệ thống quản lý sản phẩm bao gồm: thông tin chi tiết về sản phẩm (tên, giá, mô tả, hình ảnh, thông số kỹ thuật).</w:t>
      </w:r>
    </w:p>
    <w:p w14:paraId="23CF3586" w14:textId="77777777" w:rsidR="00FC6EDA" w:rsidRPr="00B374C1" w:rsidRDefault="00000000" w:rsidP="000E47FC">
      <w:pPr>
        <w:numPr>
          <w:ilvl w:val="1"/>
          <w:numId w:val="74"/>
        </w:numPr>
        <w:tabs>
          <w:tab w:val="clear" w:pos="8920"/>
        </w:tabs>
        <w:spacing w:before="0" w:after="0"/>
        <w:rPr>
          <w:lang w:val="vi-VN"/>
        </w:rPr>
      </w:pPr>
      <w:r w:rsidRPr="00B374C1">
        <w:rPr>
          <w:lang w:val="vi-VN"/>
        </w:rPr>
        <w:t>Phân loại sản phẩm theo từng danh mục như xe đạp địa hình, xe đạp đua, xe đạp trẻ em, và xe đạp điện.</w:t>
      </w:r>
    </w:p>
    <w:p w14:paraId="5F450BED" w14:textId="77777777" w:rsidR="00FC6EDA" w:rsidRPr="00B374C1" w:rsidRDefault="00000000" w:rsidP="000E47FC">
      <w:pPr>
        <w:numPr>
          <w:ilvl w:val="1"/>
          <w:numId w:val="74"/>
        </w:numPr>
        <w:tabs>
          <w:tab w:val="clear" w:pos="8920"/>
        </w:tabs>
        <w:spacing w:before="0" w:after="0"/>
        <w:rPr>
          <w:lang w:val="vi-VN"/>
        </w:rPr>
      </w:pPr>
      <w:r w:rsidRPr="00B374C1">
        <w:rPr>
          <w:lang w:val="vi-VN"/>
        </w:rPr>
        <w:t>Cập nhật và quản lý trạng thái tồn kho, đồng thời tích hợp các thuộc tính sản phẩm như màu sắc, kích cỡ để khách hàng dễ dàng chọn lựa.</w:t>
      </w:r>
    </w:p>
    <w:p w14:paraId="76E7706A" w14:textId="77777777" w:rsidR="00FC6EDA" w:rsidRPr="00B374C1" w:rsidRDefault="00000000" w:rsidP="000E47FC">
      <w:pPr>
        <w:numPr>
          <w:ilvl w:val="0"/>
          <w:numId w:val="74"/>
        </w:numPr>
        <w:tabs>
          <w:tab w:val="clear" w:pos="8920"/>
        </w:tabs>
        <w:spacing w:before="0" w:after="0"/>
        <w:rPr>
          <w:lang w:val="vi-VN"/>
        </w:rPr>
      </w:pPr>
      <w:r w:rsidRPr="00B374C1">
        <w:rPr>
          <w:b/>
          <w:lang w:val="vi-VN"/>
        </w:rPr>
        <w:t>Tính năng tìm kiếm và bộ lọc sản phẩm nâng cao</w:t>
      </w:r>
    </w:p>
    <w:p w14:paraId="27D0933D" w14:textId="77777777" w:rsidR="00FC6EDA" w:rsidRPr="00B374C1" w:rsidRDefault="00000000" w:rsidP="000E47FC">
      <w:pPr>
        <w:numPr>
          <w:ilvl w:val="1"/>
          <w:numId w:val="74"/>
        </w:numPr>
        <w:tabs>
          <w:tab w:val="clear" w:pos="8920"/>
        </w:tabs>
        <w:spacing w:before="0" w:after="0"/>
        <w:rPr>
          <w:lang w:val="vi-VN"/>
        </w:rPr>
      </w:pPr>
      <w:r w:rsidRPr="00B374C1">
        <w:rPr>
          <w:lang w:val="vi-VN"/>
        </w:rPr>
        <w:t>Tích hợp tính năng tìm kiếm sản phẩm theo tên, mã sản phẩm, hoặc từ khóa liên quan.</w:t>
      </w:r>
    </w:p>
    <w:p w14:paraId="07AD410A" w14:textId="77777777" w:rsidR="00FC6EDA" w:rsidRPr="00B374C1" w:rsidRDefault="00000000" w:rsidP="000E47FC">
      <w:pPr>
        <w:numPr>
          <w:ilvl w:val="1"/>
          <w:numId w:val="74"/>
        </w:numPr>
        <w:tabs>
          <w:tab w:val="clear" w:pos="8920"/>
        </w:tabs>
        <w:spacing w:before="0" w:after="0"/>
        <w:rPr>
          <w:lang w:val="vi-VN"/>
        </w:rPr>
      </w:pPr>
      <w:r w:rsidRPr="00B374C1">
        <w:rPr>
          <w:lang w:val="vi-VN"/>
        </w:rPr>
        <w:t>Cung cấp bộ lọc sản phẩm chi tiết theo các tiêu chí như giá cả, hãng sản xuất, loại xe, màu sắc, kích cỡ, giúp khách hàng nhanh chóng tìm được sản phẩm phù hợp với nhu cầu.</w:t>
      </w:r>
    </w:p>
    <w:p w14:paraId="1CA4C0C0" w14:textId="77777777" w:rsidR="00FC6EDA" w:rsidRPr="00B374C1" w:rsidRDefault="00000000" w:rsidP="000E47FC">
      <w:pPr>
        <w:numPr>
          <w:ilvl w:val="0"/>
          <w:numId w:val="74"/>
        </w:numPr>
        <w:tabs>
          <w:tab w:val="clear" w:pos="8920"/>
        </w:tabs>
        <w:spacing w:before="0" w:after="0"/>
        <w:rPr>
          <w:lang w:val="vi-VN"/>
        </w:rPr>
      </w:pPr>
      <w:r w:rsidRPr="00B374C1">
        <w:rPr>
          <w:b/>
          <w:lang w:val="vi-VN"/>
        </w:rPr>
        <w:t>Quản lý giỏ hàng và thanh toán</w:t>
      </w:r>
    </w:p>
    <w:p w14:paraId="77834E5A" w14:textId="77777777" w:rsidR="00FC6EDA" w:rsidRPr="00B374C1" w:rsidRDefault="00000000" w:rsidP="000E47FC">
      <w:pPr>
        <w:numPr>
          <w:ilvl w:val="1"/>
          <w:numId w:val="74"/>
        </w:numPr>
        <w:tabs>
          <w:tab w:val="clear" w:pos="8920"/>
        </w:tabs>
        <w:spacing w:before="0" w:after="0"/>
        <w:rPr>
          <w:lang w:val="vi-VN"/>
        </w:rPr>
      </w:pPr>
      <w:r w:rsidRPr="00B374C1">
        <w:rPr>
          <w:lang w:val="vi-VN"/>
        </w:rPr>
        <w:t xml:space="preserve">Thiết kế tính năng giỏ hàng, cho phép người dùng thêm, </w:t>
      </w:r>
      <w:proofErr w:type="spellStart"/>
      <w:r w:rsidRPr="00B374C1">
        <w:rPr>
          <w:lang w:val="vi-VN"/>
        </w:rPr>
        <w:t>xoá</w:t>
      </w:r>
      <w:proofErr w:type="spellEnd"/>
      <w:r w:rsidRPr="00B374C1">
        <w:rPr>
          <w:lang w:val="vi-VN"/>
        </w:rPr>
        <w:t>, và điều chỉnh số lượng sản phẩm dễ dàng.</w:t>
      </w:r>
    </w:p>
    <w:p w14:paraId="0361D347" w14:textId="77777777" w:rsidR="00FC6EDA" w:rsidRPr="00B374C1" w:rsidRDefault="00000000" w:rsidP="000E47FC">
      <w:pPr>
        <w:numPr>
          <w:ilvl w:val="1"/>
          <w:numId w:val="74"/>
        </w:numPr>
        <w:tabs>
          <w:tab w:val="clear" w:pos="8920"/>
        </w:tabs>
        <w:spacing w:before="0" w:after="0"/>
        <w:rPr>
          <w:lang w:val="vi-VN"/>
        </w:rPr>
      </w:pPr>
      <w:r w:rsidRPr="00B374C1">
        <w:rPr>
          <w:lang w:val="vi-VN"/>
        </w:rPr>
        <w:t>Tích hợp các phương thức thanh toán phổ biến và an toàn như thanh toán bằng thẻ tín dụng, ví điện tử và chuyển khoản ngân hàng.</w:t>
      </w:r>
    </w:p>
    <w:p w14:paraId="5AF2F294" w14:textId="77777777" w:rsidR="00FC6EDA" w:rsidRPr="00B374C1" w:rsidRDefault="00000000" w:rsidP="000E47FC">
      <w:pPr>
        <w:numPr>
          <w:ilvl w:val="1"/>
          <w:numId w:val="74"/>
        </w:numPr>
        <w:tabs>
          <w:tab w:val="clear" w:pos="8920"/>
        </w:tabs>
        <w:spacing w:before="0" w:after="0"/>
        <w:rPr>
          <w:lang w:val="vi-VN"/>
        </w:rPr>
      </w:pPr>
      <w:r w:rsidRPr="00B374C1">
        <w:rPr>
          <w:lang w:val="vi-VN"/>
        </w:rPr>
        <w:t>Hiển thị rõ ràng tổng chi phí bao gồm giá sản phẩm và chi phí vận chuyển, giúp khách hàng nắm rõ trước khi hoàn tất đơn hàng.</w:t>
      </w:r>
    </w:p>
    <w:p w14:paraId="355102EA" w14:textId="77777777" w:rsidR="00FC6EDA" w:rsidRPr="00B374C1" w:rsidRDefault="00000000" w:rsidP="000E47FC">
      <w:pPr>
        <w:numPr>
          <w:ilvl w:val="0"/>
          <w:numId w:val="74"/>
        </w:numPr>
        <w:tabs>
          <w:tab w:val="clear" w:pos="8920"/>
        </w:tabs>
        <w:spacing w:before="0" w:after="0"/>
        <w:rPr>
          <w:lang w:val="vi-VN"/>
        </w:rPr>
      </w:pPr>
      <w:r w:rsidRPr="00B374C1">
        <w:rPr>
          <w:b/>
          <w:lang w:val="vi-VN"/>
        </w:rPr>
        <w:t>Quản lý tài khoản người dùng</w:t>
      </w:r>
    </w:p>
    <w:p w14:paraId="7FE99B1A" w14:textId="77777777" w:rsidR="00FC6EDA" w:rsidRPr="00B374C1" w:rsidRDefault="00000000" w:rsidP="000E47FC">
      <w:pPr>
        <w:numPr>
          <w:ilvl w:val="1"/>
          <w:numId w:val="74"/>
        </w:numPr>
        <w:tabs>
          <w:tab w:val="clear" w:pos="8920"/>
        </w:tabs>
        <w:spacing w:before="0" w:after="0"/>
        <w:rPr>
          <w:lang w:val="vi-VN"/>
        </w:rPr>
      </w:pPr>
      <w:r w:rsidRPr="00B374C1">
        <w:rPr>
          <w:lang w:val="vi-VN"/>
        </w:rPr>
        <w:t>Xây dựng hệ thống tài khoản người dùng với các chức năng đăng ký, đăng nhập và quản lý thông tin cá nhân.</w:t>
      </w:r>
    </w:p>
    <w:p w14:paraId="3FF03B51" w14:textId="77777777" w:rsidR="00FC6EDA" w:rsidRPr="00B374C1" w:rsidRDefault="00000000" w:rsidP="000E47FC">
      <w:pPr>
        <w:numPr>
          <w:ilvl w:val="1"/>
          <w:numId w:val="74"/>
        </w:numPr>
        <w:tabs>
          <w:tab w:val="clear" w:pos="8920"/>
        </w:tabs>
        <w:spacing w:before="0" w:after="0"/>
        <w:rPr>
          <w:lang w:val="vi-VN"/>
        </w:rPr>
      </w:pPr>
      <w:r w:rsidRPr="00B374C1">
        <w:rPr>
          <w:lang w:val="vi-VN"/>
        </w:rPr>
        <w:t>Cho phép khách hàng theo dõi lịch sử mua hàng, tình trạng đơn hàng hiện tại, và quản lý thông tin giao hàng.</w:t>
      </w:r>
    </w:p>
    <w:p w14:paraId="7E206A77" w14:textId="77777777" w:rsidR="00FC6EDA" w:rsidRPr="00B374C1" w:rsidRDefault="00000000" w:rsidP="000E47FC">
      <w:pPr>
        <w:numPr>
          <w:ilvl w:val="1"/>
          <w:numId w:val="74"/>
        </w:numPr>
        <w:tabs>
          <w:tab w:val="clear" w:pos="8920"/>
        </w:tabs>
        <w:spacing w:before="0" w:after="0"/>
        <w:rPr>
          <w:lang w:val="vi-VN"/>
        </w:rPr>
      </w:pPr>
      <w:r w:rsidRPr="00B374C1">
        <w:rPr>
          <w:lang w:val="vi-VN"/>
        </w:rPr>
        <w:t>Hỗ trợ tính năng thay đổi mật khẩu, quản lý danh sách yêu thích và lưu trữ thông tin thanh toán cho lần mua tiếp theo.</w:t>
      </w:r>
    </w:p>
    <w:p w14:paraId="3CA1417B" w14:textId="77777777" w:rsidR="00FC6EDA" w:rsidRPr="00B374C1" w:rsidRDefault="00000000" w:rsidP="000E47FC">
      <w:pPr>
        <w:numPr>
          <w:ilvl w:val="0"/>
          <w:numId w:val="74"/>
        </w:numPr>
        <w:tabs>
          <w:tab w:val="clear" w:pos="8920"/>
        </w:tabs>
        <w:spacing w:before="0" w:after="0"/>
        <w:rPr>
          <w:lang w:val="vi-VN"/>
        </w:rPr>
      </w:pPr>
      <w:r w:rsidRPr="00B374C1">
        <w:rPr>
          <w:b/>
          <w:lang w:val="vi-VN"/>
        </w:rPr>
        <w:t>Quản lý đơn hàng và tình trạng giao hàng</w:t>
      </w:r>
    </w:p>
    <w:p w14:paraId="1159D50B" w14:textId="77777777" w:rsidR="00FC6EDA" w:rsidRPr="00B374C1" w:rsidRDefault="00000000" w:rsidP="000E47FC">
      <w:pPr>
        <w:numPr>
          <w:ilvl w:val="1"/>
          <w:numId w:val="74"/>
        </w:numPr>
        <w:tabs>
          <w:tab w:val="clear" w:pos="8920"/>
        </w:tabs>
        <w:spacing w:before="0" w:after="0"/>
        <w:rPr>
          <w:lang w:val="vi-VN"/>
        </w:rPr>
      </w:pPr>
      <w:r w:rsidRPr="00B374C1">
        <w:rPr>
          <w:lang w:val="vi-VN"/>
        </w:rPr>
        <w:t>Phát triển hệ thống quản lý đơn hàng cho phép doanh nghiệp xem chi tiết đơn hàng, cập nhật trạng thái và xử lý các yêu cầu của khách hàng.</w:t>
      </w:r>
    </w:p>
    <w:p w14:paraId="3E4EB3CE" w14:textId="77777777" w:rsidR="00FC6EDA" w:rsidRPr="00B374C1" w:rsidRDefault="00000000" w:rsidP="000E47FC">
      <w:pPr>
        <w:numPr>
          <w:ilvl w:val="1"/>
          <w:numId w:val="74"/>
        </w:numPr>
        <w:tabs>
          <w:tab w:val="clear" w:pos="8920"/>
        </w:tabs>
        <w:spacing w:before="0" w:after="0"/>
        <w:rPr>
          <w:lang w:val="vi-VN"/>
        </w:rPr>
      </w:pPr>
      <w:r w:rsidRPr="00B374C1">
        <w:rPr>
          <w:lang w:val="vi-VN"/>
        </w:rPr>
        <w:t>Tích hợp hệ thống thông báo giúp khách hàng dễ dàng theo dõi tiến trình đơn hàng (đang xử lý, đã vận chuyển, đã giao hàng).</w:t>
      </w:r>
    </w:p>
    <w:p w14:paraId="6C54B123" w14:textId="77777777" w:rsidR="00FC6EDA" w:rsidRPr="00B374C1" w:rsidRDefault="00000000" w:rsidP="000E47FC">
      <w:pPr>
        <w:numPr>
          <w:ilvl w:val="0"/>
          <w:numId w:val="74"/>
        </w:numPr>
        <w:tabs>
          <w:tab w:val="clear" w:pos="8920"/>
        </w:tabs>
        <w:spacing w:before="0" w:after="0"/>
        <w:rPr>
          <w:lang w:val="vi-VN"/>
        </w:rPr>
      </w:pPr>
      <w:r w:rsidRPr="00B374C1">
        <w:rPr>
          <w:b/>
          <w:lang w:val="vi-VN"/>
        </w:rPr>
        <w:t>Chức năng đánh giá và phản hồi từ khách hàng</w:t>
      </w:r>
    </w:p>
    <w:p w14:paraId="081C7A9D" w14:textId="77777777" w:rsidR="00FC6EDA" w:rsidRPr="00B374C1" w:rsidRDefault="00000000" w:rsidP="000E47FC">
      <w:pPr>
        <w:numPr>
          <w:ilvl w:val="1"/>
          <w:numId w:val="74"/>
        </w:numPr>
        <w:tabs>
          <w:tab w:val="clear" w:pos="8920"/>
        </w:tabs>
        <w:spacing w:before="0" w:after="0"/>
        <w:rPr>
          <w:lang w:val="vi-VN"/>
        </w:rPr>
      </w:pPr>
      <w:r w:rsidRPr="00B374C1">
        <w:rPr>
          <w:lang w:val="vi-VN"/>
        </w:rPr>
        <w:t xml:space="preserve">Tích hợp tính năng đánh giá sản phẩm để khách hàng có thể để lại </w:t>
      </w:r>
      <w:r w:rsidRPr="00B374C1">
        <w:rPr>
          <w:lang w:val="vi-VN"/>
        </w:rPr>
        <w:lastRenderedPageBreak/>
        <w:t>nhận xét, xếp hạng sản phẩm đã mua.</w:t>
      </w:r>
    </w:p>
    <w:p w14:paraId="479885EB" w14:textId="77777777" w:rsidR="00FC6EDA" w:rsidRPr="00B374C1" w:rsidRDefault="00000000" w:rsidP="000E47FC">
      <w:pPr>
        <w:numPr>
          <w:ilvl w:val="1"/>
          <w:numId w:val="74"/>
        </w:numPr>
        <w:tabs>
          <w:tab w:val="clear" w:pos="8920"/>
        </w:tabs>
        <w:spacing w:before="0" w:after="0"/>
        <w:rPr>
          <w:lang w:val="vi-VN"/>
        </w:rPr>
      </w:pPr>
      <w:r w:rsidRPr="00B374C1">
        <w:rPr>
          <w:lang w:val="vi-VN"/>
        </w:rPr>
        <w:t>Hỗ trợ phản hồi từ người dùng, giúp xây dựng niềm tin và uy tín cho sản phẩm, đồng thời giúp doanh nghiệp cải thiện sản phẩm dựa trên ý kiến khách hàng.</w:t>
      </w:r>
    </w:p>
    <w:p w14:paraId="41565AA5" w14:textId="77777777" w:rsidR="00FC6EDA" w:rsidRPr="00B374C1" w:rsidRDefault="00000000" w:rsidP="000E47FC">
      <w:pPr>
        <w:numPr>
          <w:ilvl w:val="0"/>
          <w:numId w:val="74"/>
        </w:numPr>
        <w:tabs>
          <w:tab w:val="clear" w:pos="8920"/>
        </w:tabs>
        <w:spacing w:before="0" w:after="0"/>
        <w:rPr>
          <w:lang w:val="vi-VN"/>
        </w:rPr>
      </w:pPr>
      <w:r w:rsidRPr="00B374C1">
        <w:rPr>
          <w:b/>
          <w:lang w:val="vi-VN"/>
        </w:rPr>
        <w:t>Tối ưu hóa SEO và tích hợp công cụ phân tích</w:t>
      </w:r>
    </w:p>
    <w:p w14:paraId="28E0305A" w14:textId="77777777" w:rsidR="00FC6EDA" w:rsidRPr="00B374C1" w:rsidRDefault="00000000" w:rsidP="000E47FC">
      <w:pPr>
        <w:numPr>
          <w:ilvl w:val="1"/>
          <w:numId w:val="74"/>
        </w:numPr>
        <w:tabs>
          <w:tab w:val="clear" w:pos="8920"/>
        </w:tabs>
        <w:spacing w:before="0" w:after="0"/>
        <w:jc w:val="both"/>
        <w:rPr>
          <w:lang w:val="vi-VN"/>
        </w:rPr>
      </w:pPr>
      <w:r w:rsidRPr="00B374C1">
        <w:rPr>
          <w:lang w:val="vi-VN"/>
        </w:rPr>
        <w:t xml:space="preserve">Thực hiện tối ưu hóa công cụ tìm kiếm (SEO) cho từng sản phẩm, danh mục và trang nội dung, nhằm tăng khả năng hiển thị của trang </w:t>
      </w:r>
      <w:proofErr w:type="spellStart"/>
      <w:r w:rsidRPr="00B374C1">
        <w:rPr>
          <w:lang w:val="vi-VN"/>
        </w:rPr>
        <w:t>web</w:t>
      </w:r>
      <w:proofErr w:type="spellEnd"/>
      <w:r w:rsidRPr="00B374C1">
        <w:rPr>
          <w:lang w:val="vi-VN"/>
        </w:rPr>
        <w:t xml:space="preserve"> trên các công cụ tìm kiếm.</w:t>
      </w:r>
    </w:p>
    <w:p w14:paraId="3BABC051" w14:textId="77777777" w:rsidR="00FC6EDA" w:rsidRPr="00B374C1" w:rsidRDefault="00000000" w:rsidP="000E47FC">
      <w:pPr>
        <w:numPr>
          <w:ilvl w:val="1"/>
          <w:numId w:val="74"/>
        </w:numPr>
        <w:tabs>
          <w:tab w:val="clear" w:pos="8920"/>
        </w:tabs>
        <w:spacing w:before="0" w:after="0"/>
        <w:jc w:val="both"/>
        <w:rPr>
          <w:lang w:val="vi-VN"/>
        </w:rPr>
      </w:pPr>
      <w:r w:rsidRPr="00B374C1">
        <w:rPr>
          <w:lang w:val="vi-VN"/>
        </w:rPr>
        <w:t>Tích hợp công cụ phân tích để theo dõi lưu lượng truy cập, hành vi người dùng và hiệu suất kinh doanh, cung cấp thông tin chi tiết hỗ trợ cho việc ra quyết định.</w:t>
      </w:r>
    </w:p>
    <w:p w14:paraId="46FDB22D" w14:textId="77777777" w:rsidR="00FC6EDA" w:rsidRPr="00B374C1" w:rsidRDefault="00000000" w:rsidP="000E47FC">
      <w:pPr>
        <w:numPr>
          <w:ilvl w:val="0"/>
          <w:numId w:val="74"/>
        </w:numPr>
        <w:tabs>
          <w:tab w:val="clear" w:pos="8920"/>
        </w:tabs>
        <w:spacing w:before="0" w:after="0"/>
        <w:jc w:val="both"/>
        <w:rPr>
          <w:lang w:val="vi-VN"/>
        </w:rPr>
      </w:pPr>
      <w:r w:rsidRPr="00B374C1">
        <w:rPr>
          <w:b/>
          <w:lang w:val="vi-VN"/>
        </w:rPr>
        <w:t>Giới hạn phạm vi kỹ thuật</w:t>
      </w:r>
    </w:p>
    <w:p w14:paraId="0DA93E85" w14:textId="77777777" w:rsidR="00FC6EDA" w:rsidRPr="00B374C1" w:rsidRDefault="00000000" w:rsidP="000E47FC">
      <w:pPr>
        <w:numPr>
          <w:ilvl w:val="1"/>
          <w:numId w:val="74"/>
        </w:numPr>
        <w:tabs>
          <w:tab w:val="clear" w:pos="8920"/>
        </w:tabs>
        <w:spacing w:before="0" w:after="0"/>
        <w:jc w:val="both"/>
        <w:rPr>
          <w:lang w:val="vi-VN"/>
        </w:rPr>
      </w:pPr>
      <w:r w:rsidRPr="00B374C1">
        <w:rPr>
          <w:lang w:val="vi-VN"/>
        </w:rPr>
        <w:t xml:space="preserve">Phạm vi dự án giới hạn trong việc xây dựng và triển khai </w:t>
      </w:r>
      <w:proofErr w:type="spellStart"/>
      <w:r w:rsidRPr="00B374C1">
        <w:rPr>
          <w:lang w:val="vi-VN"/>
        </w:rPr>
        <w:t>website</w:t>
      </w:r>
      <w:proofErr w:type="spellEnd"/>
      <w:r w:rsidRPr="00B374C1">
        <w:rPr>
          <w:lang w:val="vi-VN"/>
        </w:rPr>
        <w:t xml:space="preserve"> trên nền tảng </w:t>
      </w:r>
      <w:proofErr w:type="spellStart"/>
      <w:r w:rsidRPr="00B374C1">
        <w:rPr>
          <w:lang w:val="vi-VN"/>
        </w:rPr>
        <w:t>Magento</w:t>
      </w:r>
      <w:proofErr w:type="spellEnd"/>
      <w:r w:rsidRPr="00B374C1">
        <w:rPr>
          <w:lang w:val="vi-VN"/>
        </w:rPr>
        <w:t>, chưa bao gồm việc phát triển ứng dụng di động.</w:t>
      </w:r>
    </w:p>
    <w:p w14:paraId="30D02373" w14:textId="77777777" w:rsidR="00FC6EDA" w:rsidRPr="00B374C1" w:rsidRDefault="00000000" w:rsidP="000E47FC">
      <w:pPr>
        <w:numPr>
          <w:ilvl w:val="1"/>
          <w:numId w:val="74"/>
        </w:numPr>
        <w:tabs>
          <w:tab w:val="clear" w:pos="8920"/>
        </w:tabs>
        <w:spacing w:before="0"/>
        <w:ind w:left="1434" w:hanging="357"/>
        <w:jc w:val="both"/>
        <w:rPr>
          <w:lang w:val="vi-VN"/>
        </w:rPr>
      </w:pPr>
      <w:r w:rsidRPr="00B374C1">
        <w:rPr>
          <w:lang w:val="vi-VN"/>
        </w:rPr>
        <w:t xml:space="preserve">Chỉ tập trung vào các chức năng cơ bản và nâng cao cho một trang </w:t>
      </w:r>
      <w:proofErr w:type="spellStart"/>
      <w:r w:rsidRPr="00B374C1">
        <w:rPr>
          <w:lang w:val="vi-VN"/>
        </w:rPr>
        <w:t>web</w:t>
      </w:r>
      <w:proofErr w:type="spellEnd"/>
      <w:r w:rsidRPr="00B374C1">
        <w:rPr>
          <w:lang w:val="vi-VN"/>
        </w:rPr>
        <w:t xml:space="preserve"> bán hàng đơn giản, không bao gồm tích hợp các hệ thống ERP phức tạp hoặc hệ thống quản lý khách hàng CRM chuyên sâu.</w:t>
      </w:r>
    </w:p>
    <w:p w14:paraId="3BECAFEB" w14:textId="77777777" w:rsidR="00FC6EDA" w:rsidRPr="00B374C1" w:rsidRDefault="00000000" w:rsidP="000E47FC">
      <w:pPr>
        <w:tabs>
          <w:tab w:val="clear" w:pos="8920"/>
        </w:tabs>
        <w:ind w:firstLine="720"/>
        <w:jc w:val="both"/>
        <w:rPr>
          <w:lang w:val="vi-VN"/>
        </w:rPr>
      </w:pPr>
      <w:r w:rsidRPr="00B374C1">
        <w:rPr>
          <w:lang w:val="vi-VN"/>
        </w:rPr>
        <w:t xml:space="preserve">Phạm vi của đề tài "Xây dựng trang </w:t>
      </w:r>
      <w:proofErr w:type="spellStart"/>
      <w:r w:rsidRPr="00B374C1">
        <w:rPr>
          <w:lang w:val="vi-VN"/>
        </w:rPr>
        <w:t>web</w:t>
      </w:r>
      <w:proofErr w:type="spellEnd"/>
      <w:r w:rsidRPr="00B374C1">
        <w:rPr>
          <w:lang w:val="vi-VN"/>
        </w:rPr>
        <w:t xml:space="preserve"> bán xe đạp bằng </w:t>
      </w:r>
      <w:proofErr w:type="spellStart"/>
      <w:r w:rsidRPr="00B374C1">
        <w:rPr>
          <w:lang w:val="vi-VN"/>
        </w:rPr>
        <w:t>Magento</w:t>
      </w:r>
      <w:proofErr w:type="spellEnd"/>
      <w:r w:rsidRPr="00B374C1">
        <w:rPr>
          <w:lang w:val="vi-VN"/>
        </w:rPr>
        <w:t>" tập trung vào việc tạo ra một hệ thống thương mại điện tử hoàn chỉnh, với các tính năng cần thiết giúp doanh nghiệp quản lý sản phẩm, đơn hàng và phục vụ khách hàng hiệu quả. Mục tiêu là đảm bảo tính tiện dụng, thẩm mỹ và tối ưu hóa trải nghiệm người dùng, từ đó giúp doanh nghiệp kinh doanh xe đạp có thể gia tăng lợi thế cạnh tranh và mở rộng quy mô hoạt động trực tuyến.</w:t>
      </w:r>
    </w:p>
    <w:p w14:paraId="0225AC9B" w14:textId="77777777" w:rsidR="00FC6EDA" w:rsidRPr="00B374C1" w:rsidRDefault="00FC6EDA" w:rsidP="000E47FC">
      <w:pPr>
        <w:tabs>
          <w:tab w:val="clear" w:pos="8920"/>
        </w:tabs>
        <w:rPr>
          <w:lang w:val="vi-VN"/>
        </w:rPr>
      </w:pPr>
    </w:p>
    <w:p w14:paraId="7A5B6ECD" w14:textId="77777777" w:rsidR="00FC6EDA" w:rsidRPr="00B374C1" w:rsidRDefault="00FC6EDA" w:rsidP="000E47FC">
      <w:pPr>
        <w:pStyle w:val="Heading1"/>
        <w:tabs>
          <w:tab w:val="clear" w:pos="8920"/>
        </w:tabs>
        <w:spacing w:before="240"/>
        <w:ind w:firstLine="720"/>
        <w:rPr>
          <w:lang w:val="vi-VN"/>
        </w:rPr>
      </w:pPr>
      <w:bookmarkStart w:id="12" w:name="_2632u3gyuu7s" w:colFirst="0" w:colLast="0"/>
      <w:bookmarkEnd w:id="12"/>
    </w:p>
    <w:p w14:paraId="20B6AD08" w14:textId="77777777" w:rsidR="00FC6EDA" w:rsidRPr="00B374C1" w:rsidRDefault="00000000" w:rsidP="000E47FC">
      <w:pPr>
        <w:pStyle w:val="Heading1"/>
        <w:tabs>
          <w:tab w:val="clear" w:pos="8920"/>
        </w:tabs>
        <w:spacing w:before="240"/>
        <w:ind w:firstLine="720"/>
        <w:rPr>
          <w:lang w:val="vi-VN"/>
        </w:rPr>
      </w:pPr>
      <w:bookmarkStart w:id="13" w:name="_pkxppb6qdm2o" w:colFirst="0" w:colLast="0"/>
      <w:bookmarkEnd w:id="13"/>
      <w:r w:rsidRPr="00B374C1">
        <w:rPr>
          <w:lang w:val="vi-VN"/>
        </w:rPr>
        <w:br w:type="page"/>
      </w:r>
    </w:p>
    <w:p w14:paraId="1B18CE5F" w14:textId="77777777" w:rsidR="00FC6EDA" w:rsidRPr="00B374C1" w:rsidRDefault="00000000" w:rsidP="000E47FC">
      <w:pPr>
        <w:pStyle w:val="Heading1"/>
        <w:tabs>
          <w:tab w:val="clear" w:pos="8920"/>
        </w:tabs>
        <w:spacing w:before="240"/>
        <w:ind w:firstLine="720"/>
        <w:rPr>
          <w:lang w:val="vi-VN"/>
        </w:rPr>
      </w:pPr>
      <w:bookmarkStart w:id="14" w:name="_l2kuc4vgr2eo" w:colFirst="0" w:colLast="0"/>
      <w:bookmarkEnd w:id="14"/>
      <w:r w:rsidRPr="00B374C1">
        <w:rPr>
          <w:lang w:val="vi-VN"/>
        </w:rPr>
        <w:lastRenderedPageBreak/>
        <w:t xml:space="preserve">CHƯƠNG II: Tìm hiểu về </w:t>
      </w:r>
      <w:proofErr w:type="spellStart"/>
      <w:r w:rsidRPr="00B374C1">
        <w:rPr>
          <w:lang w:val="vi-VN"/>
        </w:rPr>
        <w:t>Magento</w:t>
      </w:r>
      <w:proofErr w:type="spellEnd"/>
    </w:p>
    <w:p w14:paraId="21B1CA69" w14:textId="77777777" w:rsidR="00FC6EDA" w:rsidRPr="00B374C1" w:rsidRDefault="00000000" w:rsidP="000E47FC">
      <w:pPr>
        <w:pStyle w:val="Heading2"/>
        <w:numPr>
          <w:ilvl w:val="0"/>
          <w:numId w:val="124"/>
        </w:numPr>
        <w:tabs>
          <w:tab w:val="clear" w:pos="8920"/>
        </w:tabs>
        <w:spacing w:after="0"/>
        <w:rPr>
          <w:lang w:val="vi-VN"/>
        </w:rPr>
      </w:pPr>
      <w:bookmarkStart w:id="15" w:name="_c2az3twc8xx4" w:colFirst="0" w:colLast="0"/>
      <w:bookmarkEnd w:id="15"/>
      <w:r w:rsidRPr="00B374C1">
        <w:rPr>
          <w:lang w:val="vi-VN"/>
        </w:rPr>
        <w:t xml:space="preserve">Giới thiệu về </w:t>
      </w:r>
      <w:proofErr w:type="spellStart"/>
      <w:r w:rsidRPr="00B374C1">
        <w:rPr>
          <w:lang w:val="vi-VN"/>
        </w:rPr>
        <w:t>Magento</w:t>
      </w:r>
      <w:proofErr w:type="spellEnd"/>
      <w:r w:rsidRPr="00B374C1">
        <w:rPr>
          <w:lang w:val="vi-VN"/>
        </w:rPr>
        <w:t xml:space="preserve"> </w:t>
      </w:r>
    </w:p>
    <w:p w14:paraId="3CAEE4F4" w14:textId="77777777" w:rsidR="00FC6EDA" w:rsidRPr="00B374C1" w:rsidRDefault="00000000" w:rsidP="000E47FC">
      <w:pPr>
        <w:pStyle w:val="Heading3"/>
        <w:numPr>
          <w:ilvl w:val="0"/>
          <w:numId w:val="73"/>
        </w:numPr>
        <w:tabs>
          <w:tab w:val="clear" w:pos="8920"/>
        </w:tabs>
        <w:spacing w:before="0"/>
        <w:rPr>
          <w:lang w:val="vi-VN"/>
        </w:rPr>
      </w:pPr>
      <w:bookmarkStart w:id="16" w:name="_xb3kg8183zsl" w:colFirst="0" w:colLast="0"/>
      <w:bookmarkEnd w:id="16"/>
      <w:r w:rsidRPr="00B374C1">
        <w:rPr>
          <w:lang w:val="vi-VN"/>
        </w:rPr>
        <w:t>Khái niệm</w:t>
      </w:r>
    </w:p>
    <w:p w14:paraId="1C923112" w14:textId="77777777" w:rsidR="00FC6EDA" w:rsidRPr="00B374C1" w:rsidRDefault="00000000" w:rsidP="000E47FC">
      <w:pPr>
        <w:widowControl/>
        <w:tabs>
          <w:tab w:val="clear" w:pos="8920"/>
        </w:tabs>
        <w:spacing w:line="276" w:lineRule="auto"/>
        <w:ind w:left="720" w:firstLine="720"/>
        <w:jc w:val="both"/>
        <w:rPr>
          <w:lang w:val="vi-VN"/>
        </w:rPr>
      </w:pPr>
      <w:proofErr w:type="spellStart"/>
      <w:r w:rsidRPr="00B374C1">
        <w:rPr>
          <w:lang w:val="vi-VN"/>
        </w:rPr>
        <w:t>Magento</w:t>
      </w:r>
      <w:proofErr w:type="spellEnd"/>
      <w:r w:rsidRPr="00B374C1">
        <w:rPr>
          <w:lang w:val="vi-VN"/>
        </w:rPr>
        <w:t xml:space="preserve"> là một nền tảng thương mại điện tử mã nguồn mở được viết bằng PHP. Nó được sử dụng các </w:t>
      </w:r>
      <w:proofErr w:type="spellStart"/>
      <w:r w:rsidRPr="00B374C1">
        <w:rPr>
          <w:lang w:val="vi-VN"/>
        </w:rPr>
        <w:t>framework</w:t>
      </w:r>
      <w:proofErr w:type="spellEnd"/>
      <w:r w:rsidRPr="00B374C1">
        <w:rPr>
          <w:lang w:val="vi-VN"/>
        </w:rPr>
        <w:t xml:space="preserve"> PHP khác như </w:t>
      </w:r>
      <w:proofErr w:type="spellStart"/>
      <w:r w:rsidRPr="00B374C1">
        <w:rPr>
          <w:lang w:val="vi-VN"/>
        </w:rPr>
        <w:t>Laminas</w:t>
      </w:r>
      <w:proofErr w:type="spellEnd"/>
      <w:r w:rsidRPr="00B374C1">
        <w:rPr>
          <w:lang w:val="vi-VN"/>
        </w:rPr>
        <w:t xml:space="preserve"> và </w:t>
      </w:r>
      <w:proofErr w:type="spellStart"/>
      <w:r w:rsidRPr="00B374C1">
        <w:rPr>
          <w:lang w:val="vi-VN"/>
        </w:rPr>
        <w:t>Symfony</w:t>
      </w:r>
      <w:proofErr w:type="spellEnd"/>
      <w:r w:rsidRPr="00B374C1">
        <w:rPr>
          <w:lang w:val="vi-VN"/>
        </w:rPr>
        <w:t xml:space="preserve">. Mã nguồn </w:t>
      </w:r>
      <w:proofErr w:type="spellStart"/>
      <w:r w:rsidRPr="00B374C1">
        <w:rPr>
          <w:lang w:val="vi-VN"/>
        </w:rPr>
        <w:t>Magento</w:t>
      </w:r>
      <w:proofErr w:type="spellEnd"/>
      <w:r w:rsidRPr="00B374C1">
        <w:rPr>
          <w:lang w:val="vi-VN"/>
        </w:rPr>
        <w:t xml:space="preserve"> được phân phối theo Bản quyền Phần mềm Mở (OSL) v3.0 </w:t>
      </w:r>
      <w:proofErr w:type="spellStart"/>
      <w:r w:rsidRPr="00B374C1">
        <w:rPr>
          <w:lang w:val="vi-VN"/>
        </w:rPr>
        <w:t>Magento</w:t>
      </w:r>
      <w:proofErr w:type="spellEnd"/>
      <w:r w:rsidRPr="00B374C1">
        <w:rPr>
          <w:lang w:val="vi-VN"/>
        </w:rPr>
        <w:t xml:space="preserve"> được mua bởi </w:t>
      </w:r>
      <w:proofErr w:type="spellStart"/>
      <w:r w:rsidRPr="00B374C1">
        <w:rPr>
          <w:lang w:val="vi-VN"/>
        </w:rPr>
        <w:t>Adobe</w:t>
      </w:r>
      <w:proofErr w:type="spellEnd"/>
      <w:r w:rsidRPr="00B374C1">
        <w:rPr>
          <w:lang w:val="vi-VN"/>
        </w:rPr>
        <w:t xml:space="preserve"> </w:t>
      </w:r>
      <w:proofErr w:type="spellStart"/>
      <w:r w:rsidRPr="00B374C1">
        <w:rPr>
          <w:lang w:val="vi-VN"/>
        </w:rPr>
        <w:t>Inc</w:t>
      </w:r>
      <w:proofErr w:type="spellEnd"/>
      <w:r w:rsidRPr="00B374C1">
        <w:rPr>
          <w:lang w:val="vi-VN"/>
        </w:rPr>
        <w:t xml:space="preserve"> vào tháng 5/2018 với giá 1,68 tỷ USD.</w:t>
      </w:r>
    </w:p>
    <w:p w14:paraId="2F713D82" w14:textId="0BAA0908" w:rsidR="00FC6EDA" w:rsidRPr="00B374C1" w:rsidRDefault="00000000" w:rsidP="000E47FC">
      <w:pPr>
        <w:widowControl/>
        <w:tabs>
          <w:tab w:val="clear" w:pos="8920"/>
        </w:tabs>
        <w:spacing w:line="276" w:lineRule="auto"/>
        <w:ind w:left="720"/>
        <w:jc w:val="both"/>
        <w:rPr>
          <w:lang w:val="vi-VN"/>
        </w:rPr>
      </w:pPr>
      <w:r w:rsidRPr="00B374C1">
        <w:rPr>
          <w:lang w:val="vi-VN"/>
        </w:rPr>
        <w:tab/>
        <w:t xml:space="preserve">Phần mềm ban đầu được phát triển bởi </w:t>
      </w:r>
      <w:proofErr w:type="spellStart"/>
      <w:r w:rsidRPr="00B374C1">
        <w:rPr>
          <w:lang w:val="vi-VN"/>
        </w:rPr>
        <w:t>Varien</w:t>
      </w:r>
      <w:proofErr w:type="spellEnd"/>
      <w:r w:rsidRPr="00B374C1">
        <w:rPr>
          <w:lang w:val="vi-VN"/>
        </w:rPr>
        <w:t xml:space="preserve"> </w:t>
      </w:r>
      <w:proofErr w:type="spellStart"/>
      <w:r w:rsidRPr="00B374C1">
        <w:rPr>
          <w:lang w:val="vi-VN"/>
        </w:rPr>
        <w:t>Inc</w:t>
      </w:r>
      <w:proofErr w:type="spellEnd"/>
      <w:r w:rsidRPr="00B374C1">
        <w:rPr>
          <w:lang w:val="vi-VN"/>
        </w:rPr>
        <w:t xml:space="preserve">., một công ty tư nhân của Hoa Kỳ có trụ sở chính tại thành phố </w:t>
      </w:r>
      <w:proofErr w:type="spellStart"/>
      <w:r w:rsidRPr="00B374C1">
        <w:rPr>
          <w:lang w:val="vi-VN"/>
        </w:rPr>
        <w:t>Culver</w:t>
      </w:r>
      <w:proofErr w:type="spellEnd"/>
      <w:r w:rsidRPr="00B374C1">
        <w:rPr>
          <w:lang w:val="vi-VN"/>
        </w:rPr>
        <w:t xml:space="preserve">, </w:t>
      </w:r>
      <w:proofErr w:type="spellStart"/>
      <w:r w:rsidRPr="00B374C1">
        <w:rPr>
          <w:lang w:val="vi-VN"/>
        </w:rPr>
        <w:t>California</w:t>
      </w:r>
      <w:proofErr w:type="spellEnd"/>
      <w:r w:rsidRPr="00B374C1">
        <w:rPr>
          <w:lang w:val="vi-VN"/>
        </w:rPr>
        <w:t>, với sự hỗ trợ từ các tình nguyện viên.</w:t>
      </w:r>
    </w:p>
    <w:p w14:paraId="26516005" w14:textId="77777777" w:rsidR="00FC6EDA" w:rsidRPr="00B374C1" w:rsidRDefault="00000000" w:rsidP="000E47FC">
      <w:pPr>
        <w:widowControl/>
        <w:tabs>
          <w:tab w:val="clear" w:pos="8920"/>
        </w:tabs>
        <w:spacing w:line="276" w:lineRule="auto"/>
        <w:ind w:left="720"/>
        <w:jc w:val="both"/>
        <w:rPr>
          <w:lang w:val="vi-VN"/>
        </w:rPr>
      </w:pPr>
      <w:r w:rsidRPr="00B374C1">
        <w:rPr>
          <w:lang w:val="vi-VN"/>
        </w:rPr>
        <w:tab/>
        <w:t xml:space="preserve">Có hơn 100.000 cửa hàng trực tuyến được tạo ra dựa trên nền tảng này. </w:t>
      </w:r>
      <w:proofErr w:type="spellStart"/>
      <w:r w:rsidRPr="00B374C1">
        <w:rPr>
          <w:lang w:val="vi-VN"/>
        </w:rPr>
        <w:t>Magento</w:t>
      </w:r>
      <w:proofErr w:type="spellEnd"/>
      <w:r w:rsidRPr="00B374C1">
        <w:rPr>
          <w:lang w:val="vi-VN"/>
        </w:rPr>
        <w:t xml:space="preserve"> đã được tải xuống hơn 2, 5 triệu lần, và lượng hàng hóa trị giá 155 tỷ USD đã được bán thông qua các hệ thống dựa trên </w:t>
      </w:r>
      <w:proofErr w:type="spellStart"/>
      <w:r w:rsidRPr="00B374C1">
        <w:rPr>
          <w:lang w:val="vi-VN"/>
        </w:rPr>
        <w:t>magento</w:t>
      </w:r>
      <w:proofErr w:type="spellEnd"/>
      <w:r w:rsidRPr="00B374C1">
        <w:rPr>
          <w:lang w:val="vi-VN"/>
        </w:rPr>
        <w:t xml:space="preserve"> trong năm 2019. Trước đó hai năm, </w:t>
      </w:r>
      <w:proofErr w:type="spellStart"/>
      <w:r w:rsidRPr="00B374C1">
        <w:rPr>
          <w:lang w:val="vi-VN"/>
        </w:rPr>
        <w:t>magento</w:t>
      </w:r>
      <w:proofErr w:type="spellEnd"/>
      <w:r w:rsidRPr="00B374C1">
        <w:rPr>
          <w:lang w:val="vi-VN"/>
        </w:rPr>
        <w:t xml:space="preserve"> chiếm khoảng 30% tổng thị phần.</w:t>
      </w:r>
    </w:p>
    <w:p w14:paraId="1ADD77B6" w14:textId="77777777" w:rsidR="00FC6EDA" w:rsidRPr="00B374C1" w:rsidRDefault="00000000" w:rsidP="000E47FC">
      <w:pPr>
        <w:widowControl/>
        <w:tabs>
          <w:tab w:val="clear" w:pos="8920"/>
        </w:tabs>
        <w:spacing w:line="276" w:lineRule="auto"/>
        <w:ind w:left="720"/>
        <w:jc w:val="both"/>
        <w:rPr>
          <w:lang w:val="vi-VN"/>
        </w:rPr>
      </w:pPr>
      <w:r w:rsidRPr="00B374C1">
        <w:rPr>
          <w:lang w:val="vi-VN"/>
        </w:rPr>
        <w:tab/>
      </w:r>
      <w:proofErr w:type="spellStart"/>
      <w:r w:rsidRPr="00B374C1">
        <w:rPr>
          <w:highlight w:val="white"/>
          <w:lang w:val="vi-VN"/>
        </w:rPr>
        <w:t>Varien</w:t>
      </w:r>
      <w:proofErr w:type="spellEnd"/>
      <w:r w:rsidRPr="00B374C1">
        <w:rPr>
          <w:highlight w:val="white"/>
          <w:lang w:val="vi-VN"/>
        </w:rPr>
        <w:t xml:space="preserve"> phát hành phiên bản tổng quát khả dụng đầu tiên của phần mềm vào ngày 31/08/2008. </w:t>
      </w:r>
      <w:proofErr w:type="spellStart"/>
      <w:r w:rsidRPr="00B374C1">
        <w:rPr>
          <w:highlight w:val="white"/>
          <w:lang w:val="vi-VN"/>
        </w:rPr>
        <w:t>Roy</w:t>
      </w:r>
      <w:proofErr w:type="spellEnd"/>
      <w:r w:rsidRPr="00B374C1">
        <w:rPr>
          <w:highlight w:val="white"/>
          <w:lang w:val="vi-VN"/>
        </w:rPr>
        <w:t xml:space="preserve"> </w:t>
      </w:r>
      <w:proofErr w:type="spellStart"/>
      <w:r w:rsidRPr="00B374C1">
        <w:rPr>
          <w:highlight w:val="white"/>
          <w:lang w:val="vi-VN"/>
        </w:rPr>
        <w:t>Rubin</w:t>
      </w:r>
      <w:proofErr w:type="spellEnd"/>
      <w:r w:rsidRPr="00B374C1">
        <w:rPr>
          <w:highlight w:val="white"/>
          <w:lang w:val="vi-VN"/>
        </w:rPr>
        <w:t xml:space="preserve">, cựu CEO của </w:t>
      </w:r>
      <w:proofErr w:type="spellStart"/>
      <w:r w:rsidRPr="00B374C1">
        <w:rPr>
          <w:highlight w:val="white"/>
          <w:lang w:val="vi-VN"/>
        </w:rPr>
        <w:t>Varien</w:t>
      </w:r>
      <w:proofErr w:type="spellEnd"/>
      <w:r w:rsidRPr="00B374C1">
        <w:rPr>
          <w:highlight w:val="white"/>
          <w:lang w:val="vi-VN"/>
        </w:rPr>
        <w:t xml:space="preserve">, sau đó bán một phần của công ty cho </w:t>
      </w:r>
      <w:hyperlink r:id="rId12">
        <w:proofErr w:type="spellStart"/>
        <w:r w:rsidRPr="00B374C1">
          <w:rPr>
            <w:highlight w:val="white"/>
            <w:lang w:val="vi-VN"/>
          </w:rPr>
          <w:t>eBay</w:t>
        </w:r>
        <w:proofErr w:type="spellEnd"/>
      </w:hyperlink>
      <w:r w:rsidRPr="00B374C1">
        <w:rPr>
          <w:highlight w:val="white"/>
          <w:lang w:val="vi-VN"/>
        </w:rPr>
        <w:t xml:space="preserve">, tập đoàn này đã hoàn tất việc mua lại toàn bộ công ty rồi bán cho </w:t>
      </w:r>
      <w:hyperlink r:id="rId13">
        <w:proofErr w:type="spellStart"/>
        <w:r w:rsidRPr="00B374C1">
          <w:rPr>
            <w:highlight w:val="white"/>
            <w:lang w:val="vi-VN"/>
          </w:rPr>
          <w:t>Permira</w:t>
        </w:r>
        <w:proofErr w:type="spellEnd"/>
      </w:hyperlink>
      <w:r w:rsidRPr="00B374C1">
        <w:rPr>
          <w:highlight w:val="white"/>
          <w:lang w:val="vi-VN"/>
        </w:rPr>
        <w:t xml:space="preserve">; sau đó </w:t>
      </w:r>
      <w:proofErr w:type="spellStart"/>
      <w:r w:rsidRPr="00B374C1">
        <w:rPr>
          <w:highlight w:val="white"/>
          <w:lang w:val="vi-VN"/>
        </w:rPr>
        <w:t>Permira</w:t>
      </w:r>
      <w:proofErr w:type="spellEnd"/>
      <w:r w:rsidRPr="00B374C1">
        <w:rPr>
          <w:highlight w:val="white"/>
          <w:lang w:val="vi-VN"/>
        </w:rPr>
        <w:t xml:space="preserve"> lại bán cho </w:t>
      </w:r>
      <w:hyperlink r:id="rId14">
        <w:proofErr w:type="spellStart"/>
        <w:r w:rsidRPr="00B374C1">
          <w:rPr>
            <w:highlight w:val="white"/>
            <w:lang w:val="vi-VN"/>
          </w:rPr>
          <w:t>Adobe</w:t>
        </w:r>
        <w:proofErr w:type="spellEnd"/>
      </w:hyperlink>
      <w:r w:rsidRPr="00B374C1">
        <w:rPr>
          <w:highlight w:val="white"/>
          <w:lang w:val="vi-VN"/>
        </w:rPr>
        <w:t>.</w:t>
      </w:r>
      <w:r w:rsidRPr="00B374C1">
        <w:rPr>
          <w:lang w:val="vi-VN"/>
        </w:rPr>
        <w:t xml:space="preserve"> </w:t>
      </w:r>
    </w:p>
    <w:p w14:paraId="3D463711" w14:textId="77777777" w:rsidR="00FC6EDA" w:rsidRPr="00B374C1" w:rsidRDefault="00000000" w:rsidP="000E47FC">
      <w:pPr>
        <w:pStyle w:val="Heading3"/>
        <w:widowControl/>
        <w:numPr>
          <w:ilvl w:val="0"/>
          <w:numId w:val="73"/>
        </w:numPr>
        <w:tabs>
          <w:tab w:val="clear" w:pos="8920"/>
        </w:tabs>
        <w:spacing w:line="276" w:lineRule="auto"/>
        <w:rPr>
          <w:lang w:val="vi-VN"/>
        </w:rPr>
      </w:pPr>
      <w:bookmarkStart w:id="17" w:name="_uxb9kdw71muf" w:colFirst="0" w:colLast="0"/>
      <w:bookmarkEnd w:id="17"/>
      <w:r w:rsidRPr="00B374C1">
        <w:rPr>
          <w:lang w:val="vi-VN"/>
        </w:rPr>
        <w:t>Lịch sử hình thành</w:t>
      </w:r>
    </w:p>
    <w:p w14:paraId="49BB589F" w14:textId="77777777" w:rsidR="00FC6EDA" w:rsidRPr="00B374C1" w:rsidRDefault="00000000" w:rsidP="000E47FC">
      <w:pPr>
        <w:tabs>
          <w:tab w:val="clear" w:pos="8920"/>
        </w:tabs>
        <w:jc w:val="both"/>
        <w:rPr>
          <w:lang w:val="vi-VN"/>
        </w:rPr>
      </w:pPr>
      <w:r w:rsidRPr="00B374C1">
        <w:rPr>
          <w:lang w:val="vi-VN"/>
        </w:rPr>
        <w:tab/>
      </w:r>
      <w:proofErr w:type="spellStart"/>
      <w:r w:rsidRPr="00B374C1">
        <w:rPr>
          <w:lang w:val="vi-VN"/>
        </w:rPr>
        <w:t>Magento</w:t>
      </w:r>
      <w:proofErr w:type="spellEnd"/>
      <w:r w:rsidRPr="00B374C1">
        <w:rPr>
          <w:lang w:val="vi-VN"/>
        </w:rPr>
        <w:t xml:space="preserve"> chính thức bắt đầu phát triển vào đầu năm 2007. Bảy tháng sau, vào ngày 31/8/2007, phiên bản </w:t>
      </w:r>
      <w:proofErr w:type="spellStart"/>
      <w:r w:rsidRPr="00B374C1">
        <w:rPr>
          <w:lang w:val="vi-VN"/>
        </w:rPr>
        <w:t>beta</w:t>
      </w:r>
      <w:proofErr w:type="spellEnd"/>
      <w:r w:rsidRPr="00B374C1">
        <w:rPr>
          <w:lang w:val="vi-VN"/>
        </w:rPr>
        <w:t xml:space="preserve"> công khai đầu tiên được phát hành.</w:t>
      </w:r>
    </w:p>
    <w:p w14:paraId="3343B69C" w14:textId="77777777" w:rsidR="00FC6EDA" w:rsidRPr="00B374C1" w:rsidRDefault="00000000" w:rsidP="000E47FC">
      <w:pPr>
        <w:shd w:val="clear" w:color="auto" w:fill="FFFFFF"/>
        <w:tabs>
          <w:tab w:val="clear" w:pos="8920"/>
        </w:tabs>
        <w:spacing w:before="120"/>
        <w:ind w:firstLine="720"/>
        <w:jc w:val="both"/>
        <w:rPr>
          <w:lang w:val="vi-VN"/>
        </w:rPr>
      </w:pPr>
      <w:proofErr w:type="spellStart"/>
      <w:r w:rsidRPr="00B374C1">
        <w:rPr>
          <w:lang w:val="vi-VN"/>
        </w:rPr>
        <w:t>Varien</w:t>
      </w:r>
      <w:proofErr w:type="spellEnd"/>
      <w:r w:rsidRPr="00B374C1">
        <w:rPr>
          <w:lang w:val="vi-VN"/>
        </w:rPr>
        <w:t xml:space="preserve">, công ty sở hữu </w:t>
      </w:r>
      <w:proofErr w:type="spellStart"/>
      <w:r w:rsidRPr="00B374C1">
        <w:rPr>
          <w:lang w:val="vi-VN"/>
        </w:rPr>
        <w:t>Magento</w:t>
      </w:r>
      <w:proofErr w:type="spellEnd"/>
      <w:r w:rsidRPr="00B374C1">
        <w:rPr>
          <w:lang w:val="vi-VN"/>
        </w:rPr>
        <w:t xml:space="preserve">, trước đây đã làm việc với mã nguồn mở </w:t>
      </w:r>
      <w:hyperlink r:id="rId15">
        <w:proofErr w:type="spellStart"/>
        <w:r w:rsidRPr="00B374C1">
          <w:rPr>
            <w:lang w:val="vi-VN"/>
          </w:rPr>
          <w:t>osCommerce</w:t>
        </w:r>
        <w:proofErr w:type="spellEnd"/>
      </w:hyperlink>
      <w:r w:rsidRPr="00B374C1">
        <w:rPr>
          <w:lang w:val="vi-VN"/>
        </w:rPr>
        <w:t xml:space="preserve">. Lúc đầu, </w:t>
      </w:r>
      <w:proofErr w:type="spellStart"/>
      <w:r w:rsidRPr="00B374C1">
        <w:rPr>
          <w:lang w:val="vi-VN"/>
        </w:rPr>
        <w:t>Varien</w:t>
      </w:r>
      <w:proofErr w:type="spellEnd"/>
      <w:r w:rsidRPr="00B374C1">
        <w:rPr>
          <w:lang w:val="vi-VN"/>
        </w:rPr>
        <w:t xml:space="preserve"> dự kiến phát triển một nhánh mới của </w:t>
      </w:r>
      <w:proofErr w:type="spellStart"/>
      <w:r w:rsidRPr="00B374C1">
        <w:rPr>
          <w:lang w:val="vi-VN"/>
        </w:rPr>
        <w:t>osCommerce</w:t>
      </w:r>
      <w:proofErr w:type="spellEnd"/>
      <w:r w:rsidRPr="00B374C1">
        <w:rPr>
          <w:lang w:val="vi-VN"/>
        </w:rPr>
        <w:t xml:space="preserve"> (một dạng phát triển như nhánh </w:t>
      </w:r>
      <w:hyperlink r:id="rId16">
        <w:proofErr w:type="spellStart"/>
        <w:r w:rsidRPr="00B374C1">
          <w:rPr>
            <w:lang w:val="vi-VN"/>
          </w:rPr>
          <w:t>ZenCart</w:t>
        </w:r>
        <w:proofErr w:type="spellEnd"/>
      </w:hyperlink>
      <w:r w:rsidRPr="00B374C1">
        <w:rPr>
          <w:lang w:val="vi-VN"/>
        </w:rPr>
        <w:t xml:space="preserve">) nhưng sau đó quyết định </w:t>
      </w:r>
      <w:hyperlink r:id="rId17">
        <w:r w:rsidRPr="00B374C1">
          <w:rPr>
            <w:lang w:val="vi-VN"/>
          </w:rPr>
          <w:t>viết lại hoàn toàn</w:t>
        </w:r>
      </w:hyperlink>
      <w:r w:rsidRPr="00B374C1">
        <w:rPr>
          <w:lang w:val="vi-VN"/>
        </w:rPr>
        <w:t xml:space="preserve"> với tên </w:t>
      </w:r>
      <w:proofErr w:type="spellStart"/>
      <w:r w:rsidRPr="00B374C1">
        <w:rPr>
          <w:lang w:val="vi-VN"/>
        </w:rPr>
        <w:t>Magento</w:t>
      </w:r>
      <w:proofErr w:type="spellEnd"/>
      <w:r w:rsidRPr="00B374C1">
        <w:rPr>
          <w:lang w:val="vi-VN"/>
        </w:rPr>
        <w:t>.</w:t>
      </w:r>
    </w:p>
    <w:p w14:paraId="47C15943" w14:textId="77777777" w:rsidR="00FC6EDA" w:rsidRPr="00B374C1" w:rsidRDefault="00000000" w:rsidP="000E47FC">
      <w:pPr>
        <w:shd w:val="clear" w:color="auto" w:fill="FFFFFF"/>
        <w:tabs>
          <w:tab w:val="clear" w:pos="8920"/>
        </w:tabs>
        <w:spacing w:before="120"/>
        <w:ind w:firstLine="720"/>
        <w:jc w:val="both"/>
        <w:rPr>
          <w:lang w:val="vi-VN"/>
        </w:rPr>
      </w:pPr>
      <w:r w:rsidRPr="00B374C1">
        <w:rPr>
          <w:lang w:val="vi-VN"/>
        </w:rPr>
        <w:t xml:space="preserve">Trong những năm đầu tồn tại, nền tảng này đã giành chiến thắng ở những hạng mục </w:t>
      </w:r>
      <w:r w:rsidRPr="00B374C1">
        <w:rPr>
          <w:i/>
          <w:lang w:val="vi-VN"/>
        </w:rPr>
        <w:t>"Giải thưởng Phần mềm Nguồn mở"</w:t>
      </w:r>
      <w:r w:rsidRPr="00B374C1">
        <w:rPr>
          <w:lang w:val="vi-VN"/>
        </w:rPr>
        <w:t xml:space="preserve">  và </w:t>
      </w:r>
      <w:r w:rsidRPr="00B374C1">
        <w:rPr>
          <w:i/>
          <w:lang w:val="vi-VN"/>
        </w:rPr>
        <w:t xml:space="preserve">"Giải thưởng Sự lựa chọn của cộng đồng </w:t>
      </w:r>
      <w:hyperlink r:id="rId18">
        <w:proofErr w:type="spellStart"/>
        <w:r w:rsidRPr="00B374C1">
          <w:rPr>
            <w:i/>
            <w:lang w:val="vi-VN"/>
          </w:rPr>
          <w:t>SourceForge</w:t>
        </w:r>
        <w:proofErr w:type="spellEnd"/>
      </w:hyperlink>
      <w:r w:rsidRPr="00B374C1">
        <w:rPr>
          <w:i/>
          <w:lang w:val="vi-VN"/>
        </w:rPr>
        <w:t>"</w:t>
      </w:r>
      <w:r w:rsidRPr="00B374C1">
        <w:rPr>
          <w:lang w:val="vi-VN"/>
        </w:rPr>
        <w:t xml:space="preserve"> nhiều lần.</w:t>
      </w:r>
    </w:p>
    <w:p w14:paraId="5F8A29F8" w14:textId="77777777" w:rsidR="00FC6EDA" w:rsidRPr="00B374C1" w:rsidRDefault="00000000" w:rsidP="000E47FC">
      <w:pPr>
        <w:shd w:val="clear" w:color="auto" w:fill="FFFFFF"/>
        <w:tabs>
          <w:tab w:val="clear" w:pos="8920"/>
        </w:tabs>
        <w:spacing w:before="120"/>
        <w:ind w:firstLine="720"/>
        <w:jc w:val="both"/>
        <w:rPr>
          <w:lang w:val="vi-VN"/>
        </w:rPr>
      </w:pPr>
      <w:r w:rsidRPr="00B374C1">
        <w:rPr>
          <w:lang w:val="vi-VN"/>
        </w:rPr>
        <w:t xml:space="preserve">Tháng 2/2011, </w:t>
      </w:r>
      <w:hyperlink r:id="rId19">
        <w:proofErr w:type="spellStart"/>
        <w:r w:rsidRPr="00B374C1">
          <w:rPr>
            <w:lang w:val="vi-VN"/>
          </w:rPr>
          <w:t>eBay</w:t>
        </w:r>
        <w:proofErr w:type="spellEnd"/>
      </w:hyperlink>
      <w:r w:rsidRPr="00B374C1">
        <w:rPr>
          <w:lang w:val="vi-VN"/>
        </w:rPr>
        <w:t xml:space="preserve"> tuyên bố đã đầu tư vào </w:t>
      </w:r>
      <w:proofErr w:type="spellStart"/>
      <w:r w:rsidRPr="00B374C1">
        <w:rPr>
          <w:lang w:val="vi-VN"/>
        </w:rPr>
        <w:t>Magento</w:t>
      </w:r>
      <w:proofErr w:type="spellEnd"/>
      <w:r w:rsidRPr="00B374C1">
        <w:rPr>
          <w:lang w:val="vi-VN"/>
        </w:rPr>
        <w:t xml:space="preserve"> trong năm 2010, nắm quyền sở hữu 49% cổ phần của công ty.</w:t>
      </w:r>
    </w:p>
    <w:p w14:paraId="5278E5A3" w14:textId="77777777" w:rsidR="00FC6EDA" w:rsidRPr="00B374C1" w:rsidRDefault="00000000" w:rsidP="000E47FC">
      <w:pPr>
        <w:shd w:val="clear" w:color="auto" w:fill="FFFFFF"/>
        <w:tabs>
          <w:tab w:val="clear" w:pos="8920"/>
        </w:tabs>
        <w:spacing w:before="120"/>
        <w:ind w:firstLine="720"/>
        <w:jc w:val="both"/>
        <w:rPr>
          <w:lang w:val="vi-VN"/>
        </w:rPr>
      </w:pPr>
      <w:r w:rsidRPr="00B374C1">
        <w:rPr>
          <w:lang w:val="vi-VN"/>
        </w:rPr>
        <w:t xml:space="preserve">Tháng 6/2011, </w:t>
      </w:r>
      <w:hyperlink r:id="rId20">
        <w:proofErr w:type="spellStart"/>
        <w:r w:rsidRPr="00B374C1">
          <w:rPr>
            <w:lang w:val="vi-VN"/>
          </w:rPr>
          <w:t>eBay</w:t>
        </w:r>
        <w:proofErr w:type="spellEnd"/>
      </w:hyperlink>
      <w:r w:rsidRPr="00B374C1">
        <w:rPr>
          <w:lang w:val="vi-VN"/>
        </w:rPr>
        <w:t xml:space="preserve"> tuyên bố sẽ mua hết cổ phần còn lại của </w:t>
      </w:r>
      <w:proofErr w:type="spellStart"/>
      <w:r w:rsidRPr="00B374C1">
        <w:rPr>
          <w:lang w:val="vi-VN"/>
        </w:rPr>
        <w:t>Magento</w:t>
      </w:r>
      <w:proofErr w:type="spellEnd"/>
      <w:r w:rsidRPr="00B374C1">
        <w:rPr>
          <w:lang w:val="vi-VN"/>
        </w:rPr>
        <w:t xml:space="preserve">, và </w:t>
      </w:r>
      <w:proofErr w:type="spellStart"/>
      <w:r w:rsidRPr="00B374C1">
        <w:rPr>
          <w:lang w:val="vi-VN"/>
        </w:rPr>
        <w:t>Magento</w:t>
      </w:r>
      <w:proofErr w:type="spellEnd"/>
      <w:r w:rsidRPr="00B374C1">
        <w:rPr>
          <w:lang w:val="vi-VN"/>
        </w:rPr>
        <w:t xml:space="preserve"> sẽ tham gia sáng kiến ​​mới X-</w:t>
      </w:r>
      <w:proofErr w:type="spellStart"/>
      <w:r w:rsidRPr="00B374C1">
        <w:rPr>
          <w:lang w:val="vi-VN"/>
        </w:rPr>
        <w:t>Commerce</w:t>
      </w:r>
      <w:proofErr w:type="spellEnd"/>
      <w:r w:rsidRPr="00B374C1">
        <w:rPr>
          <w:lang w:val="vi-VN"/>
        </w:rPr>
        <w:t xml:space="preserve"> của </w:t>
      </w:r>
      <w:proofErr w:type="spellStart"/>
      <w:r w:rsidRPr="00B374C1">
        <w:rPr>
          <w:lang w:val="vi-VN"/>
        </w:rPr>
        <w:t>eBay</w:t>
      </w:r>
      <w:proofErr w:type="spellEnd"/>
      <w:r w:rsidRPr="00B374C1">
        <w:rPr>
          <w:lang w:val="vi-VN"/>
        </w:rPr>
        <w:t>.</w:t>
      </w:r>
    </w:p>
    <w:p w14:paraId="030E7031" w14:textId="77777777" w:rsidR="00FC6EDA" w:rsidRPr="00B374C1" w:rsidRDefault="00000000" w:rsidP="000E47FC">
      <w:pPr>
        <w:shd w:val="clear" w:color="auto" w:fill="FFFFFF"/>
        <w:tabs>
          <w:tab w:val="clear" w:pos="8920"/>
        </w:tabs>
        <w:spacing w:before="120"/>
        <w:ind w:firstLine="720"/>
        <w:jc w:val="both"/>
        <w:rPr>
          <w:vertAlign w:val="superscript"/>
          <w:lang w:val="vi-VN"/>
        </w:rPr>
      </w:pPr>
      <w:r w:rsidRPr="00B374C1">
        <w:rPr>
          <w:lang w:val="vi-VN"/>
        </w:rPr>
        <w:lastRenderedPageBreak/>
        <w:t xml:space="preserve">Giám đốc điều hành kiêm đồng sáng lập của </w:t>
      </w:r>
      <w:proofErr w:type="spellStart"/>
      <w:r w:rsidRPr="00B374C1">
        <w:rPr>
          <w:lang w:val="vi-VN"/>
        </w:rPr>
        <w:t>Magento</w:t>
      </w:r>
      <w:proofErr w:type="spellEnd"/>
      <w:r w:rsidRPr="00B374C1">
        <w:rPr>
          <w:lang w:val="vi-VN"/>
        </w:rPr>
        <w:t xml:space="preserve">, </w:t>
      </w:r>
      <w:proofErr w:type="spellStart"/>
      <w:r w:rsidRPr="00B374C1">
        <w:rPr>
          <w:lang w:val="vi-VN"/>
        </w:rPr>
        <w:t>Roy</w:t>
      </w:r>
      <w:proofErr w:type="spellEnd"/>
      <w:r w:rsidRPr="00B374C1">
        <w:rPr>
          <w:lang w:val="vi-VN"/>
        </w:rPr>
        <w:t xml:space="preserve"> </w:t>
      </w:r>
      <w:proofErr w:type="spellStart"/>
      <w:r w:rsidRPr="00B374C1">
        <w:rPr>
          <w:lang w:val="vi-VN"/>
        </w:rPr>
        <w:t>Rubin</w:t>
      </w:r>
      <w:proofErr w:type="spellEnd"/>
      <w:r w:rsidRPr="00B374C1">
        <w:rPr>
          <w:lang w:val="vi-VN"/>
        </w:rPr>
        <w:t xml:space="preserve"> đã viết trên </w:t>
      </w:r>
      <w:proofErr w:type="spellStart"/>
      <w:r w:rsidRPr="00B374C1">
        <w:rPr>
          <w:lang w:val="vi-VN"/>
        </w:rPr>
        <w:t>blog</w:t>
      </w:r>
      <w:proofErr w:type="spellEnd"/>
      <w:r w:rsidRPr="00B374C1">
        <w:rPr>
          <w:lang w:val="vi-VN"/>
        </w:rPr>
        <w:t xml:space="preserve"> của </w:t>
      </w:r>
      <w:proofErr w:type="spellStart"/>
      <w:r w:rsidRPr="00B374C1">
        <w:rPr>
          <w:lang w:val="vi-VN"/>
        </w:rPr>
        <w:t>Magento</w:t>
      </w:r>
      <w:proofErr w:type="spellEnd"/>
      <w:r w:rsidRPr="00B374C1">
        <w:rPr>
          <w:lang w:val="vi-VN"/>
        </w:rPr>
        <w:t xml:space="preserve"> nói rằng "</w:t>
      </w:r>
      <w:proofErr w:type="spellStart"/>
      <w:r w:rsidRPr="00B374C1">
        <w:rPr>
          <w:lang w:val="vi-VN"/>
        </w:rPr>
        <w:t>Magento</w:t>
      </w:r>
      <w:proofErr w:type="spellEnd"/>
      <w:r w:rsidRPr="00B374C1">
        <w:rPr>
          <w:lang w:val="vi-VN"/>
        </w:rPr>
        <w:t xml:space="preserve"> sẽ tiếp tục được điều hành từ </w:t>
      </w:r>
      <w:proofErr w:type="spellStart"/>
      <w:r w:rsidRPr="00B374C1">
        <w:rPr>
          <w:lang w:val="vi-VN"/>
        </w:rPr>
        <w:t>Los</w:t>
      </w:r>
      <w:proofErr w:type="spellEnd"/>
      <w:r w:rsidRPr="00B374C1">
        <w:rPr>
          <w:lang w:val="vi-VN"/>
        </w:rPr>
        <w:t xml:space="preserve"> </w:t>
      </w:r>
      <w:proofErr w:type="spellStart"/>
      <w:r w:rsidRPr="00B374C1">
        <w:rPr>
          <w:lang w:val="vi-VN"/>
        </w:rPr>
        <w:t>Angeles</w:t>
      </w:r>
      <w:proofErr w:type="spellEnd"/>
      <w:r w:rsidRPr="00B374C1">
        <w:rPr>
          <w:lang w:val="vi-VN"/>
        </w:rPr>
        <w:t xml:space="preserve">, với </w:t>
      </w:r>
      <w:proofErr w:type="spellStart"/>
      <w:r w:rsidRPr="00B374C1">
        <w:rPr>
          <w:lang w:val="vi-VN"/>
        </w:rPr>
        <w:t>Yoav</w:t>
      </w:r>
      <w:proofErr w:type="spellEnd"/>
      <w:r w:rsidRPr="00B374C1">
        <w:rPr>
          <w:lang w:val="vi-VN"/>
        </w:rPr>
        <w:t xml:space="preserve"> </w:t>
      </w:r>
      <w:proofErr w:type="spellStart"/>
      <w:r w:rsidRPr="00B374C1">
        <w:rPr>
          <w:lang w:val="vi-VN"/>
        </w:rPr>
        <w:t>Kutner</w:t>
      </w:r>
      <w:proofErr w:type="spellEnd"/>
      <w:r w:rsidRPr="00B374C1">
        <w:rPr>
          <w:lang w:val="vi-VN"/>
        </w:rPr>
        <w:t xml:space="preserve"> và tôi là các nhà lãnh đạo".</w:t>
      </w:r>
    </w:p>
    <w:p w14:paraId="5BF2B056" w14:textId="77777777" w:rsidR="00FC6EDA" w:rsidRPr="00B374C1" w:rsidRDefault="00000000" w:rsidP="000E47FC">
      <w:pPr>
        <w:shd w:val="clear" w:color="auto" w:fill="FFFFFF"/>
        <w:tabs>
          <w:tab w:val="clear" w:pos="8920"/>
        </w:tabs>
        <w:spacing w:before="120"/>
        <w:ind w:firstLine="720"/>
        <w:jc w:val="both"/>
        <w:rPr>
          <w:vertAlign w:val="superscript"/>
          <w:lang w:val="vi-VN"/>
        </w:rPr>
      </w:pPr>
      <w:proofErr w:type="spellStart"/>
      <w:r w:rsidRPr="00B374C1">
        <w:rPr>
          <w:lang w:val="vi-VN"/>
        </w:rPr>
        <w:t>Yoav</w:t>
      </w:r>
      <w:proofErr w:type="spellEnd"/>
      <w:r w:rsidRPr="00B374C1">
        <w:rPr>
          <w:lang w:val="vi-VN"/>
        </w:rPr>
        <w:t xml:space="preserve"> </w:t>
      </w:r>
      <w:proofErr w:type="spellStart"/>
      <w:r w:rsidRPr="00B374C1">
        <w:rPr>
          <w:lang w:val="vi-VN"/>
        </w:rPr>
        <w:t>Kutner</w:t>
      </w:r>
      <w:proofErr w:type="spellEnd"/>
      <w:r w:rsidRPr="00B374C1">
        <w:rPr>
          <w:lang w:val="vi-VN"/>
        </w:rPr>
        <w:t xml:space="preserve"> rời </w:t>
      </w:r>
      <w:proofErr w:type="spellStart"/>
      <w:r w:rsidRPr="00B374C1">
        <w:rPr>
          <w:lang w:val="vi-VN"/>
        </w:rPr>
        <w:t>Magento</w:t>
      </w:r>
      <w:proofErr w:type="spellEnd"/>
      <w:r w:rsidRPr="00B374C1">
        <w:rPr>
          <w:lang w:val="vi-VN"/>
        </w:rPr>
        <w:t xml:space="preserve"> trong tháng 4/2012, viện cớ là tầm nhìn cho </w:t>
      </w:r>
      <w:proofErr w:type="spellStart"/>
      <w:r w:rsidRPr="00B374C1">
        <w:rPr>
          <w:lang w:val="vi-VN"/>
        </w:rPr>
        <w:t>Magento</w:t>
      </w:r>
      <w:proofErr w:type="spellEnd"/>
      <w:r w:rsidRPr="00B374C1">
        <w:rPr>
          <w:lang w:val="vi-VN"/>
        </w:rPr>
        <w:t xml:space="preserve"> đã thay đổi kể từ thời điểm được mua lại do sự thay đổi nhân sự cấp cao.</w:t>
      </w:r>
    </w:p>
    <w:p w14:paraId="0863B75A" w14:textId="77777777" w:rsidR="00FC6EDA" w:rsidRPr="00B374C1" w:rsidRDefault="00000000" w:rsidP="000E47FC">
      <w:pPr>
        <w:shd w:val="clear" w:color="auto" w:fill="FFFFFF"/>
        <w:tabs>
          <w:tab w:val="clear" w:pos="8920"/>
        </w:tabs>
        <w:spacing w:before="120"/>
        <w:ind w:firstLine="720"/>
        <w:jc w:val="both"/>
        <w:rPr>
          <w:vertAlign w:val="superscript"/>
          <w:lang w:val="vi-VN"/>
        </w:rPr>
      </w:pPr>
      <w:r w:rsidRPr="00B374C1">
        <w:rPr>
          <w:lang w:val="vi-VN"/>
        </w:rPr>
        <w:t xml:space="preserve">Là kết quả của sự tan rã của </w:t>
      </w:r>
      <w:proofErr w:type="spellStart"/>
      <w:r w:rsidRPr="00B374C1">
        <w:rPr>
          <w:lang w:val="vi-VN"/>
        </w:rPr>
        <w:t>eBay</w:t>
      </w:r>
      <w:proofErr w:type="spellEnd"/>
      <w:r w:rsidRPr="00B374C1">
        <w:rPr>
          <w:lang w:val="vi-VN"/>
        </w:rPr>
        <w:t xml:space="preserve"> sau công kích của </w:t>
      </w:r>
      <w:hyperlink r:id="rId21">
        <w:proofErr w:type="spellStart"/>
        <w:r w:rsidRPr="00B374C1">
          <w:rPr>
            <w:lang w:val="vi-VN"/>
          </w:rPr>
          <w:t>Carl</w:t>
        </w:r>
        <w:proofErr w:type="spellEnd"/>
        <w:r w:rsidRPr="00B374C1">
          <w:rPr>
            <w:lang w:val="vi-VN"/>
          </w:rPr>
          <w:t xml:space="preserve"> </w:t>
        </w:r>
        <w:proofErr w:type="spellStart"/>
        <w:r w:rsidRPr="00B374C1">
          <w:rPr>
            <w:lang w:val="vi-VN"/>
          </w:rPr>
          <w:t>Icahn</w:t>
        </w:r>
        <w:proofErr w:type="spellEnd"/>
      </w:hyperlink>
      <w:r w:rsidRPr="00B374C1">
        <w:rPr>
          <w:lang w:val="vi-VN"/>
        </w:rPr>
        <w:t xml:space="preserve">, </w:t>
      </w:r>
      <w:proofErr w:type="spellStart"/>
      <w:r w:rsidRPr="00B374C1">
        <w:rPr>
          <w:lang w:val="vi-VN"/>
        </w:rPr>
        <w:t>Magento</w:t>
      </w:r>
      <w:proofErr w:type="spellEnd"/>
      <w:r w:rsidRPr="00B374C1">
        <w:rPr>
          <w:lang w:val="vi-VN"/>
        </w:rPr>
        <w:t xml:space="preserve"> được tách ra thành một công ty độc lập với chủ mới là Quỹ tư nhân </w:t>
      </w:r>
      <w:hyperlink r:id="rId22">
        <w:proofErr w:type="spellStart"/>
        <w:r w:rsidRPr="00B374C1">
          <w:rPr>
            <w:lang w:val="vi-VN"/>
          </w:rPr>
          <w:t>Permira</w:t>
        </w:r>
        <w:proofErr w:type="spellEnd"/>
      </w:hyperlink>
      <w:r w:rsidRPr="00B374C1">
        <w:rPr>
          <w:lang w:val="vi-VN"/>
        </w:rPr>
        <w:t xml:space="preserve"> vào ngày 3/11/2015.</w:t>
      </w:r>
    </w:p>
    <w:p w14:paraId="747DB595" w14:textId="77777777" w:rsidR="00FC6EDA" w:rsidRPr="00B374C1" w:rsidRDefault="00000000" w:rsidP="000E47FC">
      <w:pPr>
        <w:shd w:val="clear" w:color="auto" w:fill="FFFFFF"/>
        <w:tabs>
          <w:tab w:val="clear" w:pos="8920"/>
        </w:tabs>
        <w:spacing w:before="120"/>
        <w:ind w:firstLine="360"/>
        <w:jc w:val="both"/>
        <w:rPr>
          <w:lang w:val="vi-VN"/>
        </w:rPr>
      </w:pPr>
      <w:r w:rsidRPr="00B374C1">
        <w:rPr>
          <w:lang w:val="vi-VN"/>
        </w:rPr>
        <w:t xml:space="preserve">Tháng 5/2018, </w:t>
      </w:r>
      <w:proofErr w:type="spellStart"/>
      <w:r w:rsidRPr="00B374C1">
        <w:rPr>
          <w:lang w:val="vi-VN"/>
        </w:rPr>
        <w:t>Magento</w:t>
      </w:r>
      <w:proofErr w:type="spellEnd"/>
      <w:r w:rsidRPr="00B374C1">
        <w:rPr>
          <w:lang w:val="vi-VN"/>
        </w:rPr>
        <w:t xml:space="preserve"> được tuyên bố được mua lại bởi </w:t>
      </w:r>
      <w:hyperlink r:id="rId23">
        <w:proofErr w:type="spellStart"/>
        <w:r w:rsidRPr="00B374C1">
          <w:rPr>
            <w:lang w:val="vi-VN"/>
          </w:rPr>
          <w:t>Adobe</w:t>
        </w:r>
        <w:proofErr w:type="spellEnd"/>
      </w:hyperlink>
      <w:r w:rsidRPr="00B374C1">
        <w:rPr>
          <w:lang w:val="vi-VN"/>
        </w:rPr>
        <w:t xml:space="preserve"> với giá 1,68 tỷ USD để tích hợp vào </w:t>
      </w:r>
      <w:proofErr w:type="spellStart"/>
      <w:r w:rsidRPr="00B374C1">
        <w:rPr>
          <w:lang w:val="vi-VN"/>
        </w:rPr>
        <w:t>Adobe</w:t>
      </w:r>
      <w:proofErr w:type="spellEnd"/>
      <w:r w:rsidRPr="00B374C1">
        <w:rPr>
          <w:lang w:val="vi-VN"/>
        </w:rPr>
        <w:t xml:space="preserve"> </w:t>
      </w:r>
      <w:proofErr w:type="spellStart"/>
      <w:r w:rsidRPr="00B374C1">
        <w:rPr>
          <w:lang w:val="vi-VN"/>
        </w:rPr>
        <w:t>Experience</w:t>
      </w:r>
      <w:proofErr w:type="spellEnd"/>
      <w:r w:rsidRPr="00B374C1">
        <w:rPr>
          <w:lang w:val="vi-VN"/>
        </w:rPr>
        <w:t xml:space="preserve"> </w:t>
      </w:r>
      <w:proofErr w:type="spellStart"/>
      <w:r w:rsidRPr="00B374C1">
        <w:rPr>
          <w:lang w:val="vi-VN"/>
        </w:rPr>
        <w:t>Cloud</w:t>
      </w:r>
      <w:proofErr w:type="spellEnd"/>
      <w:r w:rsidRPr="00B374C1">
        <w:rPr>
          <w:lang w:val="vi-VN"/>
        </w:rPr>
        <w:t xml:space="preserve"> - nền tảng CMS doanh nghiệp của </w:t>
      </w:r>
      <w:proofErr w:type="spellStart"/>
      <w:r w:rsidRPr="00B374C1">
        <w:rPr>
          <w:lang w:val="vi-VN"/>
        </w:rPr>
        <w:t>Adobe</w:t>
      </w:r>
      <w:proofErr w:type="spellEnd"/>
      <w:r w:rsidRPr="00B374C1">
        <w:rPr>
          <w:lang w:val="vi-VN"/>
        </w:rPr>
        <w:t>.</w:t>
      </w:r>
    </w:p>
    <w:p w14:paraId="15AC16AF" w14:textId="77777777" w:rsidR="00FC6EDA" w:rsidRPr="00B374C1" w:rsidRDefault="00000000" w:rsidP="000E47FC">
      <w:pPr>
        <w:pStyle w:val="Heading3"/>
        <w:numPr>
          <w:ilvl w:val="0"/>
          <w:numId w:val="73"/>
        </w:numPr>
        <w:shd w:val="clear" w:color="auto" w:fill="FFFFFF"/>
        <w:tabs>
          <w:tab w:val="clear" w:pos="8920"/>
        </w:tabs>
        <w:spacing w:before="120" w:after="240"/>
        <w:rPr>
          <w:lang w:val="vi-VN"/>
        </w:rPr>
      </w:pPr>
      <w:bookmarkStart w:id="18" w:name="_rp4cwc3zkeyl" w:colFirst="0" w:colLast="0"/>
      <w:bookmarkEnd w:id="18"/>
      <w:r w:rsidRPr="00B374C1">
        <w:rPr>
          <w:lang w:val="vi-VN"/>
        </w:rPr>
        <w:t xml:space="preserve">Sự phát triển của từng phiên bản </w:t>
      </w:r>
      <w:proofErr w:type="spellStart"/>
      <w:r w:rsidRPr="00B374C1">
        <w:rPr>
          <w:lang w:val="vi-VN"/>
        </w:rPr>
        <w:t>Magento</w:t>
      </w:r>
      <w:proofErr w:type="spellEnd"/>
    </w:p>
    <w:p w14:paraId="05EEED4D" w14:textId="18622101" w:rsidR="00FC6EDA" w:rsidRPr="00B374C1" w:rsidRDefault="00000000" w:rsidP="000E47FC">
      <w:pPr>
        <w:shd w:val="clear" w:color="auto" w:fill="FFFFFF"/>
        <w:tabs>
          <w:tab w:val="clear" w:pos="8920"/>
        </w:tabs>
        <w:spacing w:before="120"/>
        <w:ind w:firstLine="720"/>
        <w:jc w:val="both"/>
        <w:rPr>
          <w:lang w:val="vi-VN"/>
        </w:rPr>
      </w:pPr>
      <w:proofErr w:type="spellStart"/>
      <w:r w:rsidRPr="00B374C1">
        <w:rPr>
          <w:lang w:val="vi-VN"/>
        </w:rPr>
        <w:t>Magento</w:t>
      </w:r>
      <w:proofErr w:type="spellEnd"/>
      <w:r w:rsidRPr="00B374C1">
        <w:rPr>
          <w:lang w:val="vi-VN"/>
        </w:rPr>
        <w:t xml:space="preserve"> cung cấp 2 phiên bản riêng biệt: </w:t>
      </w:r>
      <w:proofErr w:type="spellStart"/>
      <w:r w:rsidRPr="00B374C1">
        <w:rPr>
          <w:lang w:val="vi-VN"/>
        </w:rPr>
        <w:t>Magento</w:t>
      </w:r>
      <w:proofErr w:type="spellEnd"/>
      <w:r w:rsidRPr="00B374C1">
        <w:rPr>
          <w:lang w:val="vi-VN"/>
        </w:rPr>
        <w:t xml:space="preserve"> </w:t>
      </w:r>
      <w:proofErr w:type="spellStart"/>
      <w:r w:rsidRPr="00B374C1">
        <w:rPr>
          <w:lang w:val="vi-VN"/>
        </w:rPr>
        <w:t>Open</w:t>
      </w:r>
      <w:proofErr w:type="spellEnd"/>
      <w:r w:rsidRPr="00B374C1">
        <w:rPr>
          <w:lang w:val="vi-VN"/>
        </w:rPr>
        <w:t xml:space="preserve"> </w:t>
      </w:r>
      <w:proofErr w:type="spellStart"/>
      <w:r w:rsidRPr="00B374C1">
        <w:rPr>
          <w:lang w:val="vi-VN"/>
        </w:rPr>
        <w:t>Source</w:t>
      </w:r>
      <w:proofErr w:type="spellEnd"/>
      <w:r w:rsidRPr="00B374C1">
        <w:rPr>
          <w:lang w:val="vi-VN"/>
        </w:rPr>
        <w:t xml:space="preserve"> (tên cũ là </w:t>
      </w:r>
      <w:proofErr w:type="spellStart"/>
      <w:r w:rsidRPr="00B374C1">
        <w:rPr>
          <w:lang w:val="vi-VN"/>
        </w:rPr>
        <w:t>Magento</w:t>
      </w:r>
      <w:proofErr w:type="spellEnd"/>
      <w:r w:rsidRPr="00B374C1">
        <w:rPr>
          <w:lang w:val="vi-VN"/>
        </w:rPr>
        <w:t xml:space="preserve"> </w:t>
      </w:r>
      <w:proofErr w:type="spellStart"/>
      <w:r w:rsidRPr="00B374C1">
        <w:rPr>
          <w:lang w:val="vi-VN"/>
        </w:rPr>
        <w:t>Community</w:t>
      </w:r>
      <w:proofErr w:type="spellEnd"/>
      <w:r w:rsidRPr="00B374C1">
        <w:rPr>
          <w:lang w:val="vi-VN"/>
        </w:rPr>
        <w:t xml:space="preserve"> </w:t>
      </w:r>
      <w:proofErr w:type="spellStart"/>
      <w:r w:rsidRPr="00B374C1">
        <w:rPr>
          <w:lang w:val="vi-VN"/>
        </w:rPr>
        <w:t>Edition</w:t>
      </w:r>
      <w:proofErr w:type="spellEnd"/>
      <w:r w:rsidRPr="00B374C1">
        <w:rPr>
          <w:lang w:val="vi-VN"/>
        </w:rPr>
        <w:t xml:space="preserve"> - phiên bản cộng đồng) và </w:t>
      </w:r>
      <w:proofErr w:type="spellStart"/>
      <w:r w:rsidRPr="00B374C1">
        <w:rPr>
          <w:lang w:val="vi-VN"/>
        </w:rPr>
        <w:t>Magento</w:t>
      </w:r>
      <w:proofErr w:type="spellEnd"/>
      <w:r w:rsidRPr="00B374C1">
        <w:rPr>
          <w:lang w:val="vi-VN"/>
        </w:rPr>
        <w:t xml:space="preserve"> </w:t>
      </w:r>
      <w:proofErr w:type="spellStart"/>
      <w:r w:rsidRPr="00B374C1">
        <w:rPr>
          <w:lang w:val="vi-VN"/>
        </w:rPr>
        <w:t>Commerce</w:t>
      </w:r>
      <w:proofErr w:type="spellEnd"/>
      <w:r w:rsidRPr="00B374C1">
        <w:rPr>
          <w:lang w:val="vi-VN"/>
        </w:rPr>
        <w:t xml:space="preserve"> (phiên bản doanh nghiệp); </w:t>
      </w:r>
      <w:proofErr w:type="spellStart"/>
      <w:r w:rsidRPr="00B374C1">
        <w:rPr>
          <w:lang w:val="vi-VN"/>
        </w:rPr>
        <w:t>Magento</w:t>
      </w:r>
      <w:proofErr w:type="spellEnd"/>
      <w:r w:rsidRPr="00B374C1">
        <w:rPr>
          <w:lang w:val="vi-VN"/>
        </w:rPr>
        <w:t xml:space="preserve"> </w:t>
      </w:r>
      <w:proofErr w:type="spellStart"/>
      <w:r w:rsidRPr="00B374C1">
        <w:rPr>
          <w:lang w:val="vi-VN"/>
        </w:rPr>
        <w:t>Commerce</w:t>
      </w:r>
      <w:proofErr w:type="spellEnd"/>
      <w:r w:rsidRPr="00B374C1">
        <w:rPr>
          <w:lang w:val="vi-VN"/>
        </w:rPr>
        <w:t xml:space="preserve"> lại chia làm 2 phiên bản: </w:t>
      </w:r>
      <w:proofErr w:type="spellStart"/>
      <w:r w:rsidRPr="00B374C1">
        <w:rPr>
          <w:lang w:val="vi-VN"/>
        </w:rPr>
        <w:t>on-premises</w:t>
      </w:r>
      <w:proofErr w:type="spellEnd"/>
      <w:r w:rsidRPr="00B374C1">
        <w:rPr>
          <w:lang w:val="vi-VN"/>
        </w:rPr>
        <w:t xml:space="preserve"> (tên cũ là </w:t>
      </w:r>
      <w:proofErr w:type="spellStart"/>
      <w:r w:rsidRPr="00B374C1">
        <w:rPr>
          <w:lang w:val="vi-VN"/>
        </w:rPr>
        <w:t>Magento</w:t>
      </w:r>
      <w:proofErr w:type="spellEnd"/>
      <w:r w:rsidRPr="00B374C1">
        <w:rPr>
          <w:lang w:val="vi-VN"/>
        </w:rPr>
        <w:t xml:space="preserve"> </w:t>
      </w:r>
      <w:proofErr w:type="spellStart"/>
      <w:r w:rsidRPr="00B374C1">
        <w:rPr>
          <w:lang w:val="vi-VN"/>
        </w:rPr>
        <w:t>Enterprise</w:t>
      </w:r>
      <w:proofErr w:type="spellEnd"/>
      <w:r w:rsidRPr="00B374C1">
        <w:rPr>
          <w:lang w:val="vi-VN"/>
        </w:rPr>
        <w:t xml:space="preserve"> </w:t>
      </w:r>
      <w:proofErr w:type="spellStart"/>
      <w:r w:rsidRPr="00B374C1">
        <w:rPr>
          <w:lang w:val="vi-VN"/>
        </w:rPr>
        <w:t>Edition</w:t>
      </w:r>
      <w:proofErr w:type="spellEnd"/>
      <w:r w:rsidRPr="00B374C1">
        <w:rPr>
          <w:lang w:val="vi-VN"/>
        </w:rPr>
        <w:t xml:space="preserve">, bản cho máy chủ </w:t>
      </w:r>
      <w:hyperlink r:id="rId24">
        <w:r w:rsidRPr="00B374C1">
          <w:rPr>
            <w:lang w:val="vi-VN"/>
          </w:rPr>
          <w:t>tại</w:t>
        </w:r>
        <w:r w:rsidR="000E47FC" w:rsidRPr="000E47FC">
          <w:rPr>
            <w:lang w:val="vi-VN"/>
          </w:rPr>
          <w:t xml:space="preserve"> </w:t>
        </w:r>
        <w:r w:rsidRPr="00B374C1">
          <w:rPr>
            <w:lang w:val="vi-VN"/>
          </w:rPr>
          <w:t>chỗ</w:t>
        </w:r>
      </w:hyperlink>
      <w:r w:rsidRPr="00B374C1">
        <w:rPr>
          <w:lang w:val="vi-VN"/>
        </w:rPr>
        <w:t xml:space="preserve">) và </w:t>
      </w:r>
      <w:proofErr w:type="spellStart"/>
      <w:r w:rsidRPr="00B374C1">
        <w:rPr>
          <w:lang w:val="vi-VN"/>
        </w:rPr>
        <w:t>platform</w:t>
      </w:r>
      <w:proofErr w:type="spellEnd"/>
      <w:r w:rsidRPr="00B374C1">
        <w:rPr>
          <w:lang w:val="vi-VN"/>
        </w:rPr>
        <w:t>-</w:t>
      </w:r>
      <w:proofErr w:type="spellStart"/>
      <w:r w:rsidRPr="00B374C1">
        <w:rPr>
          <w:lang w:val="vi-VN"/>
        </w:rPr>
        <w:t>as</w:t>
      </w:r>
      <w:proofErr w:type="spellEnd"/>
      <w:r w:rsidRPr="00B374C1">
        <w:rPr>
          <w:lang w:val="vi-VN"/>
        </w:rPr>
        <w:t>-a-</w:t>
      </w:r>
      <w:proofErr w:type="spellStart"/>
      <w:r w:rsidRPr="00B374C1">
        <w:rPr>
          <w:lang w:val="vi-VN"/>
        </w:rPr>
        <w:t>service</w:t>
      </w:r>
      <w:proofErr w:type="spellEnd"/>
      <w:r w:rsidRPr="00B374C1">
        <w:rPr>
          <w:lang w:val="vi-VN"/>
        </w:rPr>
        <w:t xml:space="preserve"> (tên cũ là </w:t>
      </w:r>
      <w:proofErr w:type="spellStart"/>
      <w:r w:rsidRPr="00B374C1">
        <w:rPr>
          <w:lang w:val="vi-VN"/>
        </w:rPr>
        <w:t>Magento</w:t>
      </w:r>
      <w:proofErr w:type="spellEnd"/>
      <w:r w:rsidRPr="00B374C1">
        <w:rPr>
          <w:lang w:val="vi-VN"/>
        </w:rPr>
        <w:t xml:space="preserve"> </w:t>
      </w:r>
      <w:proofErr w:type="spellStart"/>
      <w:r w:rsidRPr="00B374C1">
        <w:rPr>
          <w:lang w:val="vi-VN"/>
        </w:rPr>
        <w:t>Enterprise</w:t>
      </w:r>
      <w:proofErr w:type="spellEnd"/>
      <w:r w:rsidRPr="00B374C1">
        <w:rPr>
          <w:lang w:val="vi-VN"/>
        </w:rPr>
        <w:t xml:space="preserve"> </w:t>
      </w:r>
      <w:proofErr w:type="spellStart"/>
      <w:r w:rsidRPr="00B374C1">
        <w:rPr>
          <w:lang w:val="vi-VN"/>
        </w:rPr>
        <w:t>Cloud</w:t>
      </w:r>
      <w:proofErr w:type="spellEnd"/>
      <w:r w:rsidRPr="00B374C1">
        <w:rPr>
          <w:lang w:val="vi-VN"/>
        </w:rPr>
        <w:t xml:space="preserve"> </w:t>
      </w:r>
      <w:proofErr w:type="spellStart"/>
      <w:r w:rsidRPr="00B374C1">
        <w:rPr>
          <w:lang w:val="vi-VN"/>
        </w:rPr>
        <w:t>Edition</w:t>
      </w:r>
      <w:proofErr w:type="spellEnd"/>
      <w:r w:rsidRPr="00B374C1">
        <w:rPr>
          <w:lang w:val="vi-VN"/>
        </w:rPr>
        <w:t xml:space="preserve">, bản cho máy chủ </w:t>
      </w:r>
      <w:hyperlink r:id="rId25">
        <w:r w:rsidRPr="00B374C1">
          <w:rPr>
            <w:lang w:val="vi-VN"/>
          </w:rPr>
          <w:t>đám</w:t>
        </w:r>
        <w:r w:rsidR="000E47FC" w:rsidRPr="000E47FC">
          <w:rPr>
            <w:lang w:val="vi-VN"/>
          </w:rPr>
          <w:t xml:space="preserve"> </w:t>
        </w:r>
        <w:r w:rsidRPr="00B374C1">
          <w:rPr>
            <w:lang w:val="vi-VN"/>
          </w:rPr>
          <w:t>mây</w:t>
        </w:r>
      </w:hyperlink>
      <w:r w:rsidRPr="00B374C1">
        <w:rPr>
          <w:lang w:val="vi-VN"/>
        </w:rPr>
        <w:t xml:space="preserve">). Ngoài ra còn có 2 phiên bản cũ khác đã ngừng hoạt động là </w:t>
      </w:r>
      <w:proofErr w:type="spellStart"/>
      <w:r w:rsidRPr="00B374C1">
        <w:rPr>
          <w:lang w:val="vi-VN"/>
        </w:rPr>
        <w:t>Magento</w:t>
      </w:r>
      <w:proofErr w:type="spellEnd"/>
      <w:r w:rsidRPr="00B374C1">
        <w:rPr>
          <w:lang w:val="vi-VN"/>
        </w:rPr>
        <w:t xml:space="preserve"> Professional </w:t>
      </w:r>
      <w:proofErr w:type="spellStart"/>
      <w:r w:rsidRPr="00B374C1">
        <w:rPr>
          <w:lang w:val="vi-VN"/>
        </w:rPr>
        <w:t>Edition</w:t>
      </w:r>
      <w:proofErr w:type="spellEnd"/>
      <w:r w:rsidRPr="00B374C1">
        <w:rPr>
          <w:lang w:val="vi-VN"/>
        </w:rPr>
        <w:t xml:space="preserve"> và </w:t>
      </w:r>
      <w:proofErr w:type="spellStart"/>
      <w:r w:rsidRPr="00B374C1">
        <w:rPr>
          <w:lang w:val="vi-VN"/>
        </w:rPr>
        <w:t>Magento</w:t>
      </w:r>
      <w:proofErr w:type="spellEnd"/>
      <w:r w:rsidRPr="00B374C1">
        <w:rPr>
          <w:lang w:val="vi-VN"/>
        </w:rPr>
        <w:t xml:space="preserve"> Go.</w:t>
      </w:r>
    </w:p>
    <w:p w14:paraId="3A125F84" w14:textId="77777777" w:rsidR="00FC6EDA" w:rsidRPr="00B374C1" w:rsidRDefault="00000000" w:rsidP="000E47FC">
      <w:pPr>
        <w:numPr>
          <w:ilvl w:val="0"/>
          <w:numId w:val="182"/>
        </w:numPr>
        <w:shd w:val="clear" w:color="auto" w:fill="FFFFFF"/>
        <w:tabs>
          <w:tab w:val="clear" w:pos="8920"/>
        </w:tabs>
        <w:spacing w:before="60" w:after="60" w:line="384" w:lineRule="auto"/>
        <w:rPr>
          <w:b/>
          <w:lang w:val="vi-VN"/>
        </w:rPr>
      </w:pPr>
      <w:proofErr w:type="spellStart"/>
      <w:r w:rsidRPr="00B374C1">
        <w:rPr>
          <w:b/>
          <w:lang w:val="vi-VN"/>
        </w:rPr>
        <w:t>Magento</w:t>
      </w:r>
      <w:proofErr w:type="spellEnd"/>
      <w:r w:rsidRPr="00B374C1">
        <w:rPr>
          <w:b/>
          <w:lang w:val="vi-VN"/>
        </w:rPr>
        <w:t xml:space="preserve"> </w:t>
      </w:r>
      <w:proofErr w:type="spellStart"/>
      <w:r w:rsidRPr="00B374C1">
        <w:rPr>
          <w:b/>
          <w:lang w:val="vi-VN"/>
        </w:rPr>
        <w:t>Open</w:t>
      </w:r>
      <w:proofErr w:type="spellEnd"/>
      <w:r w:rsidRPr="00B374C1">
        <w:rPr>
          <w:b/>
          <w:lang w:val="vi-VN"/>
        </w:rPr>
        <w:t xml:space="preserve"> </w:t>
      </w:r>
      <w:proofErr w:type="spellStart"/>
      <w:r w:rsidRPr="00B374C1">
        <w:rPr>
          <w:b/>
          <w:lang w:val="vi-VN"/>
        </w:rPr>
        <w:t>Source</w:t>
      </w:r>
      <w:proofErr w:type="spellEnd"/>
    </w:p>
    <w:p w14:paraId="6DE71BCC" w14:textId="77777777" w:rsidR="00FC6EDA" w:rsidRPr="00B374C1" w:rsidRDefault="00000000" w:rsidP="000E47FC">
      <w:pPr>
        <w:shd w:val="clear" w:color="auto" w:fill="FFFFFF"/>
        <w:tabs>
          <w:tab w:val="clear" w:pos="8920"/>
        </w:tabs>
        <w:spacing w:before="120"/>
        <w:ind w:firstLine="360"/>
        <w:jc w:val="both"/>
        <w:rPr>
          <w:lang w:val="vi-VN"/>
        </w:rPr>
      </w:pPr>
      <w:proofErr w:type="spellStart"/>
      <w:r w:rsidRPr="00B374C1">
        <w:rPr>
          <w:lang w:val="vi-VN"/>
        </w:rPr>
        <w:t>Magento</w:t>
      </w:r>
      <w:proofErr w:type="spellEnd"/>
      <w:r w:rsidRPr="00B374C1">
        <w:rPr>
          <w:lang w:val="vi-VN"/>
        </w:rPr>
        <w:t xml:space="preserve"> </w:t>
      </w:r>
      <w:proofErr w:type="spellStart"/>
      <w:r w:rsidRPr="00B374C1">
        <w:rPr>
          <w:lang w:val="vi-VN"/>
        </w:rPr>
        <w:t>Open</w:t>
      </w:r>
      <w:proofErr w:type="spellEnd"/>
      <w:r w:rsidRPr="00B374C1">
        <w:rPr>
          <w:lang w:val="vi-VN"/>
        </w:rPr>
        <w:t xml:space="preserve"> </w:t>
      </w:r>
      <w:proofErr w:type="spellStart"/>
      <w:r w:rsidRPr="00B374C1">
        <w:rPr>
          <w:lang w:val="vi-VN"/>
        </w:rPr>
        <w:t>Source</w:t>
      </w:r>
      <w:proofErr w:type="spellEnd"/>
      <w:r w:rsidRPr="00B374C1">
        <w:rPr>
          <w:lang w:val="vi-VN"/>
        </w:rPr>
        <w:t xml:space="preserve">, trước đây là </w:t>
      </w:r>
      <w:proofErr w:type="spellStart"/>
      <w:r w:rsidRPr="00B374C1">
        <w:rPr>
          <w:lang w:val="vi-VN"/>
        </w:rPr>
        <w:t>Magento</w:t>
      </w:r>
      <w:proofErr w:type="spellEnd"/>
      <w:r w:rsidRPr="00B374C1">
        <w:rPr>
          <w:lang w:val="vi-VN"/>
        </w:rPr>
        <w:t xml:space="preserve"> </w:t>
      </w:r>
      <w:proofErr w:type="spellStart"/>
      <w:r w:rsidRPr="00B374C1">
        <w:rPr>
          <w:lang w:val="vi-VN"/>
        </w:rPr>
        <w:t>Community</w:t>
      </w:r>
      <w:proofErr w:type="spellEnd"/>
      <w:r w:rsidRPr="00B374C1">
        <w:rPr>
          <w:lang w:val="vi-VN"/>
        </w:rPr>
        <w:t xml:space="preserve"> </w:t>
      </w:r>
      <w:proofErr w:type="spellStart"/>
      <w:r w:rsidRPr="00B374C1">
        <w:rPr>
          <w:lang w:val="vi-VN"/>
        </w:rPr>
        <w:t>Edition</w:t>
      </w:r>
      <w:proofErr w:type="spellEnd"/>
      <w:r w:rsidRPr="00B374C1">
        <w:rPr>
          <w:lang w:val="vi-VN"/>
        </w:rPr>
        <w:t xml:space="preserve">, là một nền tảng </w:t>
      </w:r>
      <w:hyperlink r:id="rId26">
        <w:r w:rsidRPr="00B374C1">
          <w:rPr>
            <w:lang w:val="vi-VN"/>
          </w:rPr>
          <w:t>Thương mại điện tử</w:t>
        </w:r>
      </w:hyperlink>
      <w:r w:rsidRPr="00B374C1">
        <w:rPr>
          <w:lang w:val="vi-VN"/>
        </w:rPr>
        <w:t xml:space="preserve"> Mã nguồn mở. Nhà phát triển có thể bổ sung các tệp lõi và mở rộng chức năng bằng cách thêm các </w:t>
      </w:r>
      <w:proofErr w:type="spellStart"/>
      <w:r w:rsidRPr="00B374C1">
        <w:rPr>
          <w:lang w:val="vi-VN"/>
        </w:rPr>
        <w:t>module</w:t>
      </w:r>
      <w:proofErr w:type="spellEnd"/>
      <w:r w:rsidRPr="00B374C1">
        <w:rPr>
          <w:lang w:val="vi-VN"/>
        </w:rPr>
        <w:t xml:space="preserve"> </w:t>
      </w:r>
      <w:hyperlink r:id="rId27">
        <w:r w:rsidRPr="00B374C1">
          <w:rPr>
            <w:lang w:val="vi-VN"/>
          </w:rPr>
          <w:t>cắm-chạy</w:t>
        </w:r>
      </w:hyperlink>
      <w:r w:rsidRPr="00B374C1">
        <w:rPr>
          <w:lang w:val="vi-VN"/>
        </w:rPr>
        <w:t xml:space="preserve"> cung cấp bởi các nhà phát triển khác. Từ phiên bản </w:t>
      </w:r>
      <w:proofErr w:type="spellStart"/>
      <w:r w:rsidRPr="00B374C1">
        <w:rPr>
          <w:lang w:val="vi-VN"/>
        </w:rPr>
        <w:t>beta</w:t>
      </w:r>
      <w:proofErr w:type="spellEnd"/>
      <w:r w:rsidRPr="00B374C1">
        <w:rPr>
          <w:lang w:val="vi-VN"/>
        </w:rPr>
        <w:t xml:space="preserve"> đầu tiên phát hành năm 2007, </w:t>
      </w:r>
      <w:proofErr w:type="spellStart"/>
      <w:r w:rsidRPr="00B374C1">
        <w:rPr>
          <w:lang w:val="vi-VN"/>
        </w:rPr>
        <w:t>Magento</w:t>
      </w:r>
      <w:proofErr w:type="spellEnd"/>
      <w:r w:rsidRPr="00B374C1">
        <w:rPr>
          <w:lang w:val="vi-VN"/>
        </w:rPr>
        <w:t xml:space="preserve"> </w:t>
      </w:r>
      <w:proofErr w:type="spellStart"/>
      <w:r w:rsidRPr="00B374C1">
        <w:rPr>
          <w:lang w:val="vi-VN"/>
        </w:rPr>
        <w:t>Open</w:t>
      </w:r>
      <w:proofErr w:type="spellEnd"/>
      <w:r w:rsidRPr="00B374C1">
        <w:rPr>
          <w:lang w:val="vi-VN"/>
        </w:rPr>
        <w:t xml:space="preserve"> </w:t>
      </w:r>
      <w:proofErr w:type="spellStart"/>
      <w:r w:rsidRPr="00B374C1">
        <w:rPr>
          <w:lang w:val="vi-VN"/>
        </w:rPr>
        <w:t>Source</w:t>
      </w:r>
      <w:proofErr w:type="spellEnd"/>
      <w:r w:rsidRPr="00B374C1">
        <w:rPr>
          <w:lang w:val="vi-VN"/>
        </w:rPr>
        <w:t xml:space="preserve"> đã được phát triển và tùy biến để cung cấp một nền tảng Thương mại điện tử với các chức năng cơ bản.</w:t>
      </w:r>
    </w:p>
    <w:p w14:paraId="562260F0" w14:textId="77777777" w:rsidR="00FC6EDA" w:rsidRPr="00B374C1" w:rsidRDefault="00000000" w:rsidP="000E47FC">
      <w:pPr>
        <w:shd w:val="clear" w:color="auto" w:fill="FFFFFF"/>
        <w:tabs>
          <w:tab w:val="clear" w:pos="8920"/>
        </w:tabs>
        <w:spacing w:before="120"/>
        <w:ind w:firstLine="360"/>
        <w:jc w:val="both"/>
        <w:rPr>
          <w:lang w:val="vi-VN"/>
        </w:rPr>
      </w:pPr>
      <w:r w:rsidRPr="00B374C1">
        <w:rPr>
          <w:lang w:val="vi-VN"/>
        </w:rPr>
        <w:t xml:space="preserve">Phiên bản hiện hành và các phiên bản cũ của </w:t>
      </w:r>
      <w:proofErr w:type="spellStart"/>
      <w:r w:rsidRPr="00B374C1">
        <w:rPr>
          <w:lang w:val="vi-VN"/>
        </w:rPr>
        <w:t>Magento</w:t>
      </w:r>
      <w:proofErr w:type="spellEnd"/>
      <w:r w:rsidRPr="00B374C1">
        <w:rPr>
          <w:lang w:val="vi-VN"/>
        </w:rPr>
        <w:t xml:space="preserve"> </w:t>
      </w:r>
      <w:proofErr w:type="spellStart"/>
      <w:r w:rsidRPr="00B374C1">
        <w:rPr>
          <w:lang w:val="vi-VN"/>
        </w:rPr>
        <w:t>Open</w:t>
      </w:r>
      <w:proofErr w:type="spellEnd"/>
      <w:r w:rsidRPr="00B374C1">
        <w:rPr>
          <w:lang w:val="vi-VN"/>
        </w:rPr>
        <w:t xml:space="preserve"> </w:t>
      </w:r>
      <w:proofErr w:type="spellStart"/>
      <w:r w:rsidRPr="00B374C1">
        <w:rPr>
          <w:lang w:val="vi-VN"/>
        </w:rPr>
        <w:t>Source</w:t>
      </w:r>
      <w:proofErr w:type="spellEnd"/>
      <w:r w:rsidRPr="00B374C1">
        <w:rPr>
          <w:lang w:val="vi-VN"/>
        </w:rPr>
        <w:t xml:space="preserve"> các nhánh 1.X và 2.X có sẵn trên </w:t>
      </w:r>
      <w:proofErr w:type="spellStart"/>
      <w:r w:rsidRPr="00B374C1">
        <w:rPr>
          <w:lang w:val="vi-VN"/>
        </w:rPr>
        <w:t>website</w:t>
      </w:r>
      <w:proofErr w:type="spellEnd"/>
      <w:r w:rsidRPr="00B374C1">
        <w:rPr>
          <w:lang w:val="vi-VN"/>
        </w:rPr>
        <w:t xml:space="preserve"> </w:t>
      </w:r>
      <w:proofErr w:type="spellStart"/>
      <w:r w:rsidRPr="00B374C1">
        <w:rPr>
          <w:lang w:val="vi-VN"/>
        </w:rPr>
        <w:t>Magento</w:t>
      </w:r>
      <w:proofErr w:type="spellEnd"/>
      <w:r w:rsidRPr="00B374C1">
        <w:rPr>
          <w:lang w:val="vi-VN"/>
        </w:rPr>
        <w:t xml:space="preserve"> </w:t>
      </w:r>
      <w:proofErr w:type="spellStart"/>
      <w:r w:rsidRPr="00B374C1">
        <w:rPr>
          <w:lang w:val="vi-VN"/>
        </w:rPr>
        <w:t>Commerce</w:t>
      </w:r>
      <w:proofErr w:type="spellEnd"/>
      <w:r w:rsidRPr="00B374C1">
        <w:rPr>
          <w:lang w:val="vi-VN"/>
        </w:rPr>
        <w:t xml:space="preserve">, </w:t>
      </w:r>
      <w:proofErr w:type="spellStart"/>
      <w:r w:rsidRPr="00B374C1">
        <w:rPr>
          <w:lang w:val="vi-VN"/>
        </w:rPr>
        <w:t>Inc</w:t>
      </w:r>
      <w:proofErr w:type="spellEnd"/>
      <w:r w:rsidRPr="00B374C1">
        <w:rPr>
          <w:lang w:val="vi-VN"/>
        </w:rPr>
        <w:t xml:space="preserve"> ở dạng tập tin tải xuống duy nhất. Việc phát triển nhánh phiên bản 2.X của </w:t>
      </w:r>
      <w:proofErr w:type="spellStart"/>
      <w:r w:rsidRPr="00B374C1">
        <w:rPr>
          <w:lang w:val="vi-VN"/>
        </w:rPr>
        <w:t>Magento</w:t>
      </w:r>
      <w:proofErr w:type="spellEnd"/>
      <w:r w:rsidRPr="00B374C1">
        <w:rPr>
          <w:lang w:val="vi-VN"/>
        </w:rPr>
        <w:t xml:space="preserve"> </w:t>
      </w:r>
      <w:proofErr w:type="spellStart"/>
      <w:r w:rsidRPr="00B374C1">
        <w:rPr>
          <w:lang w:val="vi-VN"/>
        </w:rPr>
        <w:t>Open</w:t>
      </w:r>
      <w:proofErr w:type="spellEnd"/>
      <w:r w:rsidRPr="00B374C1">
        <w:rPr>
          <w:lang w:val="vi-VN"/>
        </w:rPr>
        <w:t xml:space="preserve"> </w:t>
      </w:r>
      <w:proofErr w:type="spellStart"/>
      <w:r w:rsidRPr="00B374C1">
        <w:rPr>
          <w:lang w:val="vi-VN"/>
        </w:rPr>
        <w:t>Source</w:t>
      </w:r>
      <w:proofErr w:type="spellEnd"/>
      <w:r w:rsidRPr="00B374C1">
        <w:rPr>
          <w:lang w:val="vi-VN"/>
        </w:rPr>
        <w:t xml:space="preserve"> được điều phối công khai trên </w:t>
      </w:r>
      <w:hyperlink r:id="rId28">
        <w:proofErr w:type="spellStart"/>
        <w:r w:rsidRPr="00B374C1">
          <w:rPr>
            <w:lang w:val="vi-VN"/>
          </w:rPr>
          <w:t>GitHub</w:t>
        </w:r>
        <w:proofErr w:type="spellEnd"/>
      </w:hyperlink>
      <w:r w:rsidRPr="00B374C1">
        <w:rPr>
          <w:lang w:val="vi-VN"/>
        </w:rPr>
        <w:t xml:space="preserve">. </w:t>
      </w:r>
      <w:proofErr w:type="spellStart"/>
      <w:r w:rsidRPr="00B374C1">
        <w:rPr>
          <w:lang w:val="vi-VN"/>
        </w:rPr>
        <w:t>Magento</w:t>
      </w:r>
      <w:proofErr w:type="spellEnd"/>
      <w:r w:rsidRPr="00B374C1">
        <w:rPr>
          <w:lang w:val="vi-VN"/>
        </w:rPr>
        <w:t xml:space="preserve"> 1.9.4, phiên bản cuối cùng được phát hành của </w:t>
      </w:r>
      <w:proofErr w:type="spellStart"/>
      <w:r w:rsidRPr="00B374C1">
        <w:rPr>
          <w:lang w:val="vi-VN"/>
        </w:rPr>
        <w:t>Magento</w:t>
      </w:r>
      <w:proofErr w:type="spellEnd"/>
      <w:r w:rsidRPr="00B374C1">
        <w:rPr>
          <w:lang w:val="vi-VN"/>
        </w:rPr>
        <w:t xml:space="preserve"> 1.X, đã </w:t>
      </w:r>
      <w:hyperlink r:id="rId29">
        <w:r w:rsidRPr="00B374C1">
          <w:rPr>
            <w:lang w:val="vi-VN"/>
          </w:rPr>
          <w:t>hết-hạn-hỗ-trợ</w:t>
        </w:r>
      </w:hyperlink>
      <w:r w:rsidRPr="00B374C1">
        <w:rPr>
          <w:lang w:val="vi-VN"/>
        </w:rPr>
        <w:t xml:space="preserve"> vào ngày 30/06/2020.</w:t>
      </w:r>
    </w:p>
    <w:p w14:paraId="7FEDAC87" w14:textId="77777777" w:rsidR="00FC6EDA" w:rsidRPr="00B374C1" w:rsidRDefault="00000000" w:rsidP="000E47FC">
      <w:pPr>
        <w:shd w:val="clear" w:color="auto" w:fill="FFFFFF"/>
        <w:tabs>
          <w:tab w:val="clear" w:pos="8920"/>
        </w:tabs>
        <w:spacing w:before="120"/>
        <w:ind w:firstLine="360"/>
        <w:jc w:val="both"/>
        <w:rPr>
          <w:vertAlign w:val="superscript"/>
          <w:lang w:val="vi-VN"/>
        </w:rPr>
      </w:pPr>
      <w:r w:rsidRPr="00B374C1">
        <w:rPr>
          <w:lang w:val="vi-VN"/>
        </w:rPr>
        <w:t xml:space="preserve">Phiên bản mới nhất được hỗ trợ tích cực của </w:t>
      </w:r>
      <w:proofErr w:type="spellStart"/>
      <w:r w:rsidRPr="00B374C1">
        <w:rPr>
          <w:lang w:val="vi-VN"/>
        </w:rPr>
        <w:t>Magento</w:t>
      </w:r>
      <w:proofErr w:type="spellEnd"/>
      <w:r w:rsidRPr="00B374C1">
        <w:rPr>
          <w:lang w:val="vi-VN"/>
        </w:rPr>
        <w:t xml:space="preserve"> </w:t>
      </w:r>
      <w:proofErr w:type="spellStart"/>
      <w:r w:rsidRPr="00B374C1">
        <w:rPr>
          <w:lang w:val="vi-VN"/>
        </w:rPr>
        <w:t>Open</w:t>
      </w:r>
      <w:proofErr w:type="spellEnd"/>
      <w:r w:rsidRPr="00B374C1">
        <w:rPr>
          <w:lang w:val="vi-VN"/>
        </w:rPr>
        <w:t xml:space="preserve"> </w:t>
      </w:r>
      <w:proofErr w:type="spellStart"/>
      <w:r w:rsidRPr="00B374C1">
        <w:rPr>
          <w:lang w:val="vi-VN"/>
        </w:rPr>
        <w:t>Source</w:t>
      </w:r>
      <w:proofErr w:type="spellEnd"/>
      <w:r w:rsidRPr="00B374C1">
        <w:rPr>
          <w:lang w:val="vi-VN"/>
        </w:rPr>
        <w:t xml:space="preserve"> gồm 2.3.7-p1, 2.4.2-p2 </w:t>
      </w:r>
      <w:proofErr w:type="spellStart"/>
      <w:r w:rsidRPr="00B374C1">
        <w:rPr>
          <w:lang w:val="vi-VN"/>
        </w:rPr>
        <w:t>and</w:t>
      </w:r>
      <w:proofErr w:type="spellEnd"/>
      <w:r w:rsidRPr="00B374C1">
        <w:rPr>
          <w:lang w:val="vi-VN"/>
        </w:rPr>
        <w:t xml:space="preserve"> 2.4.3.</w:t>
      </w:r>
    </w:p>
    <w:p w14:paraId="5C00B2F9" w14:textId="77777777" w:rsidR="00FC6EDA" w:rsidRPr="00B374C1" w:rsidRDefault="00000000" w:rsidP="000E47FC">
      <w:pPr>
        <w:shd w:val="clear" w:color="auto" w:fill="FFFFFF"/>
        <w:tabs>
          <w:tab w:val="clear" w:pos="8920"/>
        </w:tabs>
        <w:spacing w:before="120"/>
        <w:ind w:firstLine="360"/>
        <w:jc w:val="both"/>
        <w:rPr>
          <w:lang w:val="vi-VN"/>
        </w:rPr>
      </w:pPr>
      <w:proofErr w:type="spellStart"/>
      <w:r w:rsidRPr="00B374C1">
        <w:rPr>
          <w:lang w:val="vi-VN"/>
        </w:rPr>
        <w:t>Magento</w:t>
      </w:r>
      <w:proofErr w:type="spellEnd"/>
      <w:r w:rsidRPr="00B374C1">
        <w:rPr>
          <w:lang w:val="vi-VN"/>
        </w:rPr>
        <w:t xml:space="preserve"> sẽ vẫn là Nguồn mở sau khi </w:t>
      </w:r>
      <w:proofErr w:type="spellStart"/>
      <w:r w:rsidRPr="00B374C1">
        <w:rPr>
          <w:lang w:val="vi-VN"/>
        </w:rPr>
        <w:t>Adobe</w:t>
      </w:r>
      <w:proofErr w:type="spellEnd"/>
      <w:r w:rsidRPr="00B374C1">
        <w:rPr>
          <w:lang w:val="vi-VN"/>
        </w:rPr>
        <w:t xml:space="preserve"> mua lại.</w:t>
      </w:r>
    </w:p>
    <w:p w14:paraId="21DEE515" w14:textId="77777777" w:rsidR="00FC6EDA" w:rsidRPr="00B374C1" w:rsidRDefault="00000000" w:rsidP="000E47FC">
      <w:pPr>
        <w:numPr>
          <w:ilvl w:val="0"/>
          <w:numId w:val="51"/>
        </w:numPr>
        <w:shd w:val="clear" w:color="auto" w:fill="FFFFFF"/>
        <w:tabs>
          <w:tab w:val="clear" w:pos="8920"/>
        </w:tabs>
        <w:spacing w:before="60" w:after="60" w:line="384" w:lineRule="auto"/>
        <w:jc w:val="both"/>
        <w:rPr>
          <w:b/>
          <w:lang w:val="vi-VN"/>
        </w:rPr>
      </w:pPr>
      <w:proofErr w:type="spellStart"/>
      <w:r w:rsidRPr="00B374C1">
        <w:rPr>
          <w:b/>
          <w:lang w:val="vi-VN"/>
        </w:rPr>
        <w:t>Magento</w:t>
      </w:r>
      <w:proofErr w:type="spellEnd"/>
      <w:r w:rsidRPr="00B374C1">
        <w:rPr>
          <w:b/>
          <w:lang w:val="vi-VN"/>
        </w:rPr>
        <w:t xml:space="preserve"> </w:t>
      </w:r>
      <w:proofErr w:type="spellStart"/>
      <w:r w:rsidRPr="00B374C1">
        <w:rPr>
          <w:b/>
          <w:lang w:val="vi-VN"/>
        </w:rPr>
        <w:t>Commerce</w:t>
      </w:r>
      <w:proofErr w:type="spellEnd"/>
    </w:p>
    <w:p w14:paraId="7F071C4F" w14:textId="77777777" w:rsidR="00FC6EDA" w:rsidRPr="00B374C1" w:rsidRDefault="00000000" w:rsidP="000E47FC">
      <w:pPr>
        <w:shd w:val="clear" w:color="auto" w:fill="FFFFFF"/>
        <w:tabs>
          <w:tab w:val="clear" w:pos="8920"/>
        </w:tabs>
        <w:spacing w:before="120"/>
        <w:ind w:firstLine="360"/>
        <w:jc w:val="both"/>
        <w:rPr>
          <w:lang w:val="vi-VN"/>
        </w:rPr>
      </w:pPr>
      <w:r w:rsidRPr="00B374C1">
        <w:rPr>
          <w:lang w:val="vi-VN"/>
        </w:rPr>
        <w:lastRenderedPageBreak/>
        <w:t xml:space="preserve">Phát hành ngày 11/04/2016, </w:t>
      </w:r>
      <w:proofErr w:type="spellStart"/>
      <w:r w:rsidRPr="00B374C1">
        <w:rPr>
          <w:lang w:val="vi-VN"/>
        </w:rPr>
        <w:t>Magento</w:t>
      </w:r>
      <w:proofErr w:type="spellEnd"/>
      <w:r w:rsidRPr="00B374C1">
        <w:rPr>
          <w:lang w:val="vi-VN"/>
        </w:rPr>
        <w:t xml:space="preserve"> </w:t>
      </w:r>
      <w:proofErr w:type="spellStart"/>
      <w:r w:rsidRPr="00B374C1">
        <w:rPr>
          <w:lang w:val="vi-VN"/>
        </w:rPr>
        <w:t>Commerce</w:t>
      </w:r>
      <w:proofErr w:type="spellEnd"/>
      <w:r w:rsidRPr="00B374C1">
        <w:rPr>
          <w:lang w:val="vi-VN"/>
        </w:rPr>
        <w:t xml:space="preserve"> là một </w:t>
      </w:r>
      <w:hyperlink r:id="rId30">
        <w:r w:rsidRPr="00B374C1">
          <w:rPr>
            <w:lang w:val="vi-VN"/>
          </w:rPr>
          <w:t>nền tảng-như-một-dịch vụ</w:t>
        </w:r>
      </w:hyperlink>
      <w:r w:rsidRPr="00B374C1">
        <w:rPr>
          <w:lang w:val="vi-VN"/>
        </w:rPr>
        <w:t xml:space="preserve"> Thương mại điện tử. </w:t>
      </w:r>
      <w:proofErr w:type="spellStart"/>
      <w:r w:rsidRPr="00B374C1">
        <w:rPr>
          <w:lang w:val="vi-VN"/>
        </w:rPr>
        <w:t>Magento</w:t>
      </w:r>
      <w:proofErr w:type="spellEnd"/>
      <w:r w:rsidRPr="00B374C1">
        <w:rPr>
          <w:lang w:val="vi-VN"/>
        </w:rPr>
        <w:t xml:space="preserve"> 2 có nhiều tính năng được cải thiện và tính năng mới, các công cụ phát triển, và cấu trúc của nó hoàn toàn khác với tất cả các phiên bản trước. </w:t>
      </w:r>
      <w:proofErr w:type="spellStart"/>
      <w:r w:rsidRPr="00B374C1">
        <w:rPr>
          <w:lang w:val="vi-VN"/>
        </w:rPr>
        <w:t>Magento</w:t>
      </w:r>
      <w:proofErr w:type="spellEnd"/>
      <w:r w:rsidRPr="00B374C1">
        <w:rPr>
          <w:lang w:val="vi-VN"/>
        </w:rPr>
        <w:t xml:space="preserve"> 2 được công bố vào năm 2010, lên kế hoạch phát hành năm 2011, và phiên bản thương mại dùng thử được phát hành vào tháng 7/2015. Kể từ đó </w:t>
      </w:r>
      <w:proofErr w:type="spellStart"/>
      <w:r w:rsidRPr="00B374C1">
        <w:rPr>
          <w:lang w:val="vi-VN"/>
        </w:rPr>
        <w:t>Magento</w:t>
      </w:r>
      <w:proofErr w:type="spellEnd"/>
      <w:r w:rsidRPr="00B374C1">
        <w:rPr>
          <w:lang w:val="vi-VN"/>
        </w:rPr>
        <w:t xml:space="preserve"> 1 và </w:t>
      </w:r>
      <w:proofErr w:type="spellStart"/>
      <w:r w:rsidRPr="00B374C1">
        <w:rPr>
          <w:lang w:val="vi-VN"/>
        </w:rPr>
        <w:t>Magento</w:t>
      </w:r>
      <w:proofErr w:type="spellEnd"/>
      <w:r w:rsidRPr="00B374C1">
        <w:rPr>
          <w:lang w:val="vi-VN"/>
        </w:rPr>
        <w:t xml:space="preserve"> 2 song </w:t>
      </w:r>
      <w:proofErr w:type="spellStart"/>
      <w:r w:rsidRPr="00B374C1">
        <w:rPr>
          <w:lang w:val="vi-VN"/>
        </w:rPr>
        <w:t>song</w:t>
      </w:r>
      <w:proofErr w:type="spellEnd"/>
      <w:r w:rsidRPr="00B374C1">
        <w:rPr>
          <w:lang w:val="vi-VN"/>
        </w:rPr>
        <w:t xml:space="preserve"> tồn tại.</w:t>
      </w:r>
    </w:p>
    <w:p w14:paraId="4ED6000E" w14:textId="77777777" w:rsidR="00FC6EDA" w:rsidRPr="00B374C1" w:rsidRDefault="00000000" w:rsidP="000E47FC">
      <w:pPr>
        <w:shd w:val="clear" w:color="auto" w:fill="FFFFFF"/>
        <w:tabs>
          <w:tab w:val="clear" w:pos="8920"/>
        </w:tabs>
        <w:spacing w:before="120"/>
        <w:ind w:firstLine="360"/>
        <w:jc w:val="both"/>
        <w:rPr>
          <w:vertAlign w:val="superscript"/>
          <w:lang w:val="vi-VN"/>
        </w:rPr>
      </w:pPr>
      <w:proofErr w:type="spellStart"/>
      <w:r w:rsidRPr="00B374C1">
        <w:rPr>
          <w:lang w:val="vi-VN"/>
        </w:rPr>
        <w:t>Magento</w:t>
      </w:r>
      <w:proofErr w:type="spellEnd"/>
      <w:r w:rsidRPr="00B374C1">
        <w:rPr>
          <w:lang w:val="vi-VN"/>
        </w:rPr>
        <w:t xml:space="preserve"> phục vụ ba cấp độ doanh nghiệp: cỡ nhỏ, tầm trung,</w:t>
      </w:r>
      <w:r w:rsidRPr="00B374C1">
        <w:rPr>
          <w:vertAlign w:val="superscript"/>
          <w:lang w:val="vi-VN"/>
        </w:rPr>
        <w:t xml:space="preserve"> </w:t>
      </w:r>
      <w:r w:rsidRPr="00B374C1">
        <w:rPr>
          <w:lang w:val="vi-VN"/>
        </w:rPr>
        <w:t>và xí nghiệp.</w:t>
      </w:r>
    </w:p>
    <w:p w14:paraId="02CCEE95" w14:textId="77777777" w:rsidR="00FC6EDA" w:rsidRPr="00B374C1" w:rsidRDefault="00000000" w:rsidP="000E47FC">
      <w:pPr>
        <w:numPr>
          <w:ilvl w:val="0"/>
          <w:numId w:val="109"/>
        </w:numPr>
        <w:shd w:val="clear" w:color="auto" w:fill="FFFFFF"/>
        <w:tabs>
          <w:tab w:val="clear" w:pos="8920"/>
        </w:tabs>
        <w:spacing w:before="60" w:after="60" w:line="384" w:lineRule="auto"/>
        <w:rPr>
          <w:b/>
          <w:lang w:val="vi-VN"/>
        </w:rPr>
      </w:pPr>
      <w:proofErr w:type="spellStart"/>
      <w:r w:rsidRPr="00B374C1">
        <w:rPr>
          <w:b/>
          <w:lang w:val="vi-VN"/>
        </w:rPr>
        <w:t>Magento</w:t>
      </w:r>
      <w:proofErr w:type="spellEnd"/>
      <w:r w:rsidRPr="00B374C1">
        <w:rPr>
          <w:b/>
          <w:lang w:val="vi-VN"/>
        </w:rPr>
        <w:t xml:space="preserve"> </w:t>
      </w:r>
      <w:proofErr w:type="spellStart"/>
      <w:r w:rsidRPr="00B374C1">
        <w:rPr>
          <w:b/>
          <w:lang w:val="vi-VN"/>
        </w:rPr>
        <w:t>Commerce</w:t>
      </w:r>
      <w:proofErr w:type="spellEnd"/>
      <w:r w:rsidRPr="00B374C1">
        <w:rPr>
          <w:b/>
          <w:lang w:val="vi-VN"/>
        </w:rPr>
        <w:t xml:space="preserve"> (</w:t>
      </w:r>
      <w:proofErr w:type="spellStart"/>
      <w:r w:rsidRPr="00B374C1">
        <w:rPr>
          <w:b/>
          <w:lang w:val="vi-VN"/>
        </w:rPr>
        <w:t>On-Premises</w:t>
      </w:r>
      <w:proofErr w:type="spellEnd"/>
      <w:r w:rsidRPr="00B374C1">
        <w:rPr>
          <w:b/>
          <w:lang w:val="vi-VN"/>
        </w:rPr>
        <w:t>)</w:t>
      </w:r>
    </w:p>
    <w:p w14:paraId="0AE98746" w14:textId="77777777" w:rsidR="00FC6EDA" w:rsidRPr="00B374C1" w:rsidRDefault="00000000" w:rsidP="000E47FC">
      <w:pPr>
        <w:shd w:val="clear" w:color="auto" w:fill="FFFFFF"/>
        <w:tabs>
          <w:tab w:val="clear" w:pos="8920"/>
        </w:tabs>
        <w:spacing w:before="120"/>
        <w:ind w:firstLine="360"/>
        <w:jc w:val="both"/>
        <w:rPr>
          <w:lang w:val="vi-VN"/>
        </w:rPr>
      </w:pPr>
      <w:proofErr w:type="spellStart"/>
      <w:r w:rsidRPr="00B374C1">
        <w:rPr>
          <w:lang w:val="vi-VN"/>
        </w:rPr>
        <w:t>Magento</w:t>
      </w:r>
      <w:proofErr w:type="spellEnd"/>
      <w:r w:rsidRPr="00B374C1">
        <w:rPr>
          <w:lang w:val="vi-VN"/>
        </w:rPr>
        <w:t xml:space="preserve"> </w:t>
      </w:r>
      <w:proofErr w:type="spellStart"/>
      <w:r w:rsidRPr="00B374C1">
        <w:rPr>
          <w:lang w:val="vi-VN"/>
        </w:rPr>
        <w:t>Commerce</w:t>
      </w:r>
      <w:proofErr w:type="spellEnd"/>
      <w:r w:rsidRPr="00B374C1">
        <w:rPr>
          <w:lang w:val="vi-VN"/>
        </w:rPr>
        <w:t xml:space="preserve"> (</w:t>
      </w:r>
      <w:proofErr w:type="spellStart"/>
      <w:r w:rsidRPr="00B374C1">
        <w:rPr>
          <w:lang w:val="vi-VN"/>
        </w:rPr>
        <w:t>On-Premises</w:t>
      </w:r>
      <w:proofErr w:type="spellEnd"/>
      <w:r w:rsidRPr="00B374C1">
        <w:rPr>
          <w:lang w:val="vi-VN"/>
        </w:rPr>
        <w:t>), trước đây là "</w:t>
      </w:r>
      <w:proofErr w:type="spellStart"/>
      <w:r w:rsidRPr="00B374C1">
        <w:rPr>
          <w:lang w:val="vi-VN"/>
        </w:rPr>
        <w:t>Magento</w:t>
      </w:r>
      <w:proofErr w:type="spellEnd"/>
      <w:r w:rsidRPr="00B374C1">
        <w:rPr>
          <w:lang w:val="vi-VN"/>
        </w:rPr>
        <w:t xml:space="preserve"> </w:t>
      </w:r>
      <w:proofErr w:type="spellStart"/>
      <w:r w:rsidRPr="00B374C1">
        <w:rPr>
          <w:lang w:val="vi-VN"/>
        </w:rPr>
        <w:t>Enterprise</w:t>
      </w:r>
      <w:proofErr w:type="spellEnd"/>
      <w:r w:rsidRPr="00B374C1">
        <w:rPr>
          <w:lang w:val="vi-VN"/>
        </w:rPr>
        <w:t xml:space="preserve"> </w:t>
      </w:r>
      <w:proofErr w:type="spellStart"/>
      <w:r w:rsidRPr="00B374C1">
        <w:rPr>
          <w:lang w:val="vi-VN"/>
        </w:rPr>
        <w:t>Edition</w:t>
      </w:r>
      <w:proofErr w:type="spellEnd"/>
      <w:r w:rsidRPr="00B374C1">
        <w:rPr>
          <w:lang w:val="vi-VN"/>
        </w:rPr>
        <w:t xml:space="preserve">" được phát triển từ </w:t>
      </w:r>
      <w:proofErr w:type="spellStart"/>
      <w:r w:rsidRPr="00B374C1">
        <w:rPr>
          <w:lang w:val="vi-VN"/>
        </w:rPr>
        <w:t>Magento</w:t>
      </w:r>
      <w:proofErr w:type="spellEnd"/>
      <w:r w:rsidRPr="00B374C1">
        <w:rPr>
          <w:lang w:val="vi-VN"/>
        </w:rPr>
        <w:t xml:space="preserve"> </w:t>
      </w:r>
      <w:proofErr w:type="spellStart"/>
      <w:r w:rsidRPr="00B374C1">
        <w:rPr>
          <w:lang w:val="vi-VN"/>
        </w:rPr>
        <w:t>Open</w:t>
      </w:r>
      <w:proofErr w:type="spellEnd"/>
      <w:r w:rsidRPr="00B374C1">
        <w:rPr>
          <w:lang w:val="vi-VN"/>
        </w:rPr>
        <w:t xml:space="preserve"> </w:t>
      </w:r>
      <w:proofErr w:type="spellStart"/>
      <w:r w:rsidRPr="00B374C1">
        <w:rPr>
          <w:lang w:val="vi-VN"/>
        </w:rPr>
        <w:t>Source</w:t>
      </w:r>
      <w:proofErr w:type="spellEnd"/>
      <w:r w:rsidRPr="00B374C1">
        <w:rPr>
          <w:lang w:val="vi-VN"/>
        </w:rPr>
        <w:t xml:space="preserve"> và dùng chung các tập tin cốt lõi. Không giống như bản </w:t>
      </w:r>
      <w:proofErr w:type="spellStart"/>
      <w:r w:rsidRPr="00B374C1">
        <w:rPr>
          <w:lang w:val="vi-VN"/>
        </w:rPr>
        <w:t>Open</w:t>
      </w:r>
      <w:proofErr w:type="spellEnd"/>
      <w:r w:rsidRPr="00B374C1">
        <w:rPr>
          <w:lang w:val="vi-VN"/>
        </w:rPr>
        <w:t xml:space="preserve"> </w:t>
      </w:r>
      <w:proofErr w:type="spellStart"/>
      <w:r w:rsidRPr="00B374C1">
        <w:rPr>
          <w:lang w:val="vi-VN"/>
        </w:rPr>
        <w:t>Source</w:t>
      </w:r>
      <w:proofErr w:type="spellEnd"/>
      <w:r w:rsidRPr="00B374C1">
        <w:rPr>
          <w:lang w:val="vi-VN"/>
        </w:rPr>
        <w:t xml:space="preserve">, bản </w:t>
      </w:r>
      <w:proofErr w:type="spellStart"/>
      <w:r w:rsidRPr="00B374C1">
        <w:rPr>
          <w:lang w:val="vi-VN"/>
        </w:rPr>
        <w:t>Commerce</w:t>
      </w:r>
      <w:proofErr w:type="spellEnd"/>
      <w:r w:rsidRPr="00B374C1">
        <w:rPr>
          <w:lang w:val="vi-VN"/>
        </w:rPr>
        <w:t xml:space="preserve"> không miễn phí, nhưng có nhiều tính năng và chức năng hơn. Phiên bản này được thiết kế cho các doanh nghiệp lớn có yêu cầu hỗ trợ kỹ thuật về cài đặt, sử dụng, cấu hình và gỡ lỗi.</w:t>
      </w:r>
    </w:p>
    <w:p w14:paraId="3BF7444D" w14:textId="77777777" w:rsidR="00FC6EDA" w:rsidRPr="00B374C1" w:rsidRDefault="00000000" w:rsidP="000E47FC">
      <w:pPr>
        <w:numPr>
          <w:ilvl w:val="0"/>
          <w:numId w:val="73"/>
        </w:numPr>
        <w:shd w:val="clear" w:color="auto" w:fill="FFFFFF"/>
        <w:tabs>
          <w:tab w:val="clear" w:pos="8920"/>
        </w:tabs>
        <w:spacing w:before="120"/>
        <w:rPr>
          <w:b/>
          <w:lang w:val="vi-VN"/>
        </w:rPr>
      </w:pPr>
      <w:r w:rsidRPr="00B374C1">
        <w:rPr>
          <w:b/>
          <w:lang w:val="vi-VN"/>
        </w:rPr>
        <w:t xml:space="preserve">Các phiên bản </w:t>
      </w:r>
      <w:proofErr w:type="spellStart"/>
      <w:r w:rsidRPr="00B374C1">
        <w:rPr>
          <w:b/>
          <w:lang w:val="vi-VN"/>
        </w:rPr>
        <w:t>Magento</w:t>
      </w:r>
      <w:proofErr w:type="spellEnd"/>
    </w:p>
    <w:p w14:paraId="18040D77" w14:textId="77777777" w:rsidR="00FC6EDA" w:rsidRPr="00B374C1" w:rsidRDefault="00000000" w:rsidP="000E47FC">
      <w:pPr>
        <w:shd w:val="clear" w:color="auto" w:fill="FFFFFF"/>
        <w:tabs>
          <w:tab w:val="clear" w:pos="8920"/>
        </w:tabs>
        <w:spacing w:before="120"/>
        <w:jc w:val="both"/>
        <w:rPr>
          <w:color w:val="202122"/>
          <w:lang w:val="vi-VN"/>
        </w:rPr>
      </w:pPr>
      <w:r w:rsidRPr="00B374C1">
        <w:rPr>
          <w:color w:val="202122"/>
          <w:lang w:val="vi-VN"/>
        </w:rPr>
        <w:t xml:space="preserve">- </w:t>
      </w:r>
      <w:proofErr w:type="spellStart"/>
      <w:r w:rsidRPr="00B374C1">
        <w:rPr>
          <w:color w:val="202122"/>
          <w:lang w:val="vi-VN"/>
        </w:rPr>
        <w:t>Magento</w:t>
      </w:r>
      <w:proofErr w:type="spellEnd"/>
      <w:r w:rsidRPr="00B374C1">
        <w:rPr>
          <w:color w:val="202122"/>
          <w:lang w:val="vi-VN"/>
        </w:rPr>
        <w:t xml:space="preserve"> hiện phát hành 3 phiên bản khác nhau dùng cho các đối tượng khách hàng bao gồm:</w:t>
      </w:r>
    </w:p>
    <w:p w14:paraId="6E854E11" w14:textId="77777777" w:rsidR="00FC6EDA" w:rsidRPr="00B374C1" w:rsidRDefault="00000000" w:rsidP="000E47FC">
      <w:pPr>
        <w:numPr>
          <w:ilvl w:val="0"/>
          <w:numId w:val="117"/>
        </w:numPr>
        <w:shd w:val="clear" w:color="auto" w:fill="FFFFFF"/>
        <w:tabs>
          <w:tab w:val="clear" w:pos="8920"/>
        </w:tabs>
        <w:spacing w:before="120" w:after="0"/>
        <w:jc w:val="both"/>
        <w:rPr>
          <w:color w:val="202122"/>
          <w:lang w:val="vi-VN"/>
        </w:rPr>
      </w:pPr>
      <w:proofErr w:type="spellStart"/>
      <w:r w:rsidRPr="00B374C1">
        <w:rPr>
          <w:color w:val="202122"/>
          <w:lang w:val="vi-VN"/>
        </w:rPr>
        <w:t>Magento</w:t>
      </w:r>
      <w:proofErr w:type="spellEnd"/>
      <w:r w:rsidRPr="00B374C1">
        <w:rPr>
          <w:color w:val="202122"/>
          <w:lang w:val="vi-VN"/>
        </w:rPr>
        <w:t xml:space="preserve"> </w:t>
      </w:r>
      <w:proofErr w:type="spellStart"/>
      <w:r w:rsidRPr="00B374C1">
        <w:rPr>
          <w:color w:val="202122"/>
          <w:lang w:val="vi-VN"/>
        </w:rPr>
        <w:t>Community</w:t>
      </w:r>
      <w:proofErr w:type="spellEnd"/>
      <w:r w:rsidRPr="00B374C1">
        <w:rPr>
          <w:color w:val="202122"/>
          <w:lang w:val="vi-VN"/>
        </w:rPr>
        <w:t xml:space="preserve"> </w:t>
      </w:r>
      <w:proofErr w:type="spellStart"/>
      <w:r w:rsidRPr="00B374C1">
        <w:rPr>
          <w:color w:val="202122"/>
          <w:lang w:val="vi-VN"/>
        </w:rPr>
        <w:t>Edition</w:t>
      </w:r>
      <w:proofErr w:type="spellEnd"/>
      <w:r w:rsidRPr="00B374C1">
        <w:rPr>
          <w:color w:val="202122"/>
          <w:lang w:val="vi-VN"/>
        </w:rPr>
        <w:t xml:space="preserve"> – Phiên bản </w:t>
      </w:r>
      <w:proofErr w:type="spellStart"/>
      <w:r w:rsidRPr="00B374C1">
        <w:rPr>
          <w:color w:val="202122"/>
          <w:lang w:val="vi-VN"/>
        </w:rPr>
        <w:t>Magento</w:t>
      </w:r>
      <w:proofErr w:type="spellEnd"/>
      <w:r w:rsidRPr="00B374C1">
        <w:rPr>
          <w:color w:val="202122"/>
          <w:lang w:val="vi-VN"/>
        </w:rPr>
        <w:t xml:space="preserve"> hoàn toàn miễn phí</w:t>
      </w:r>
    </w:p>
    <w:p w14:paraId="0B10D917" w14:textId="77777777" w:rsidR="00FC6EDA" w:rsidRPr="00B374C1" w:rsidRDefault="00000000" w:rsidP="000E47FC">
      <w:pPr>
        <w:numPr>
          <w:ilvl w:val="0"/>
          <w:numId w:val="117"/>
        </w:numPr>
        <w:shd w:val="clear" w:color="auto" w:fill="FFFFFF"/>
        <w:tabs>
          <w:tab w:val="clear" w:pos="8920"/>
        </w:tabs>
        <w:spacing w:before="0" w:after="0"/>
        <w:jc w:val="both"/>
        <w:rPr>
          <w:color w:val="202122"/>
          <w:lang w:val="vi-VN"/>
        </w:rPr>
      </w:pPr>
      <w:proofErr w:type="spellStart"/>
      <w:r w:rsidRPr="00B374C1">
        <w:rPr>
          <w:color w:val="202122"/>
          <w:lang w:val="vi-VN"/>
        </w:rPr>
        <w:t>Magento</w:t>
      </w:r>
      <w:proofErr w:type="spellEnd"/>
      <w:r w:rsidRPr="00B374C1">
        <w:rPr>
          <w:color w:val="202122"/>
          <w:lang w:val="vi-VN"/>
        </w:rPr>
        <w:t xml:space="preserve"> Go – Phiên bản </w:t>
      </w:r>
      <w:proofErr w:type="spellStart"/>
      <w:r w:rsidRPr="00B374C1">
        <w:rPr>
          <w:color w:val="202122"/>
          <w:lang w:val="vi-VN"/>
        </w:rPr>
        <w:t>Magento</w:t>
      </w:r>
      <w:proofErr w:type="spellEnd"/>
      <w:r w:rsidRPr="00B374C1">
        <w:rPr>
          <w:color w:val="202122"/>
          <w:lang w:val="vi-VN"/>
        </w:rPr>
        <w:t xml:space="preserve"> có trả phí hàng tháng, chủ yếu bao gồm dịch vụ </w:t>
      </w:r>
      <w:proofErr w:type="spellStart"/>
      <w:r w:rsidRPr="00B374C1">
        <w:rPr>
          <w:color w:val="202122"/>
          <w:lang w:val="vi-VN"/>
        </w:rPr>
        <w:t>Hosting</w:t>
      </w:r>
      <w:proofErr w:type="spellEnd"/>
      <w:r w:rsidRPr="00B374C1">
        <w:rPr>
          <w:color w:val="202122"/>
          <w:lang w:val="vi-VN"/>
        </w:rPr>
        <w:t xml:space="preserve"> cho </w:t>
      </w:r>
      <w:proofErr w:type="spellStart"/>
      <w:r w:rsidRPr="00B374C1">
        <w:rPr>
          <w:color w:val="202122"/>
          <w:lang w:val="vi-VN"/>
        </w:rPr>
        <w:t>website</w:t>
      </w:r>
      <w:proofErr w:type="spellEnd"/>
      <w:r w:rsidRPr="00B374C1">
        <w:rPr>
          <w:color w:val="202122"/>
          <w:lang w:val="vi-VN"/>
        </w:rPr>
        <w:t xml:space="preserve"> của người sử dụng (</w:t>
      </w:r>
      <w:proofErr w:type="spellStart"/>
      <w:r w:rsidRPr="00B374C1">
        <w:rPr>
          <w:color w:val="202122"/>
          <w:lang w:val="vi-VN"/>
        </w:rPr>
        <w:t>Magento</w:t>
      </w:r>
      <w:proofErr w:type="spellEnd"/>
      <w:r w:rsidRPr="00B374C1">
        <w:rPr>
          <w:color w:val="202122"/>
          <w:lang w:val="vi-VN"/>
        </w:rPr>
        <w:t xml:space="preserve"> đã chính thức dừng cung cấp dịch vụ </w:t>
      </w:r>
      <w:proofErr w:type="spellStart"/>
      <w:r w:rsidRPr="00B374C1">
        <w:rPr>
          <w:color w:val="202122"/>
          <w:lang w:val="vi-VN"/>
        </w:rPr>
        <w:t>Magento</w:t>
      </w:r>
      <w:proofErr w:type="spellEnd"/>
      <w:r w:rsidRPr="00B374C1">
        <w:rPr>
          <w:color w:val="202122"/>
          <w:lang w:val="vi-VN"/>
        </w:rPr>
        <w:t xml:space="preserve"> Go vào tháng 2/2015)</w:t>
      </w:r>
    </w:p>
    <w:p w14:paraId="20650506" w14:textId="77777777" w:rsidR="00FC6EDA" w:rsidRPr="00B374C1" w:rsidRDefault="00000000" w:rsidP="000E47FC">
      <w:pPr>
        <w:numPr>
          <w:ilvl w:val="0"/>
          <w:numId w:val="117"/>
        </w:numPr>
        <w:shd w:val="clear" w:color="auto" w:fill="FFFFFF"/>
        <w:tabs>
          <w:tab w:val="clear" w:pos="8920"/>
        </w:tabs>
        <w:spacing w:before="0"/>
        <w:jc w:val="both"/>
        <w:rPr>
          <w:color w:val="202122"/>
          <w:lang w:val="vi-VN"/>
        </w:rPr>
      </w:pPr>
      <w:proofErr w:type="spellStart"/>
      <w:r w:rsidRPr="00B374C1">
        <w:rPr>
          <w:color w:val="202122"/>
          <w:lang w:val="vi-VN"/>
        </w:rPr>
        <w:t>Magento</w:t>
      </w:r>
      <w:proofErr w:type="spellEnd"/>
      <w:r w:rsidRPr="00B374C1">
        <w:rPr>
          <w:color w:val="202122"/>
          <w:lang w:val="vi-VN"/>
        </w:rPr>
        <w:t xml:space="preserve"> </w:t>
      </w:r>
      <w:proofErr w:type="spellStart"/>
      <w:r w:rsidRPr="00B374C1">
        <w:rPr>
          <w:color w:val="202122"/>
          <w:lang w:val="vi-VN"/>
        </w:rPr>
        <w:t>Enterprise</w:t>
      </w:r>
      <w:proofErr w:type="spellEnd"/>
      <w:r w:rsidRPr="00B374C1">
        <w:rPr>
          <w:color w:val="202122"/>
          <w:lang w:val="vi-VN"/>
        </w:rPr>
        <w:t xml:space="preserve"> – Phiên bản </w:t>
      </w:r>
      <w:proofErr w:type="spellStart"/>
      <w:r w:rsidRPr="00B374C1">
        <w:rPr>
          <w:color w:val="202122"/>
          <w:lang w:val="vi-VN"/>
        </w:rPr>
        <w:t>Magento</w:t>
      </w:r>
      <w:proofErr w:type="spellEnd"/>
      <w:r w:rsidRPr="00B374C1">
        <w:rPr>
          <w:color w:val="202122"/>
          <w:lang w:val="vi-VN"/>
        </w:rPr>
        <w:t xml:space="preserve"> chuyên nghiệp tích hợp các tính năng mạnh mẽ nhất cho các </w:t>
      </w:r>
      <w:proofErr w:type="spellStart"/>
      <w:r w:rsidRPr="00B374C1">
        <w:rPr>
          <w:color w:val="202122"/>
          <w:lang w:val="vi-VN"/>
        </w:rPr>
        <w:t>website</w:t>
      </w:r>
      <w:proofErr w:type="spellEnd"/>
      <w:r w:rsidRPr="00B374C1">
        <w:rPr>
          <w:color w:val="202122"/>
          <w:lang w:val="vi-VN"/>
        </w:rPr>
        <w:t xml:space="preserve"> "khủng" của các </w:t>
      </w:r>
      <w:proofErr w:type="spellStart"/>
      <w:r w:rsidRPr="00B374C1">
        <w:rPr>
          <w:color w:val="202122"/>
          <w:lang w:val="vi-VN"/>
        </w:rPr>
        <w:t>Shop</w:t>
      </w:r>
      <w:proofErr w:type="spellEnd"/>
      <w:r w:rsidRPr="00B374C1">
        <w:rPr>
          <w:color w:val="202122"/>
          <w:lang w:val="vi-VN"/>
        </w:rPr>
        <w:t xml:space="preserve"> bán hàng lớn.</w:t>
      </w:r>
    </w:p>
    <w:p w14:paraId="5E7E7D76" w14:textId="77777777" w:rsidR="00FC6EDA" w:rsidRPr="00B374C1" w:rsidRDefault="00000000" w:rsidP="000E47FC">
      <w:pPr>
        <w:shd w:val="clear" w:color="auto" w:fill="FFFFFF"/>
        <w:tabs>
          <w:tab w:val="clear" w:pos="8920"/>
        </w:tabs>
        <w:spacing w:before="120"/>
        <w:rPr>
          <w:color w:val="202122"/>
          <w:lang w:val="vi-VN"/>
        </w:rPr>
      </w:pPr>
      <w:r w:rsidRPr="00B374C1">
        <w:rPr>
          <w:color w:val="202122"/>
          <w:lang w:val="vi-VN"/>
        </w:rPr>
        <w:t xml:space="preserve">- So sánh giữa </w:t>
      </w:r>
      <w:proofErr w:type="spellStart"/>
      <w:r w:rsidRPr="00B374C1">
        <w:rPr>
          <w:color w:val="202122"/>
          <w:lang w:val="vi-VN"/>
        </w:rPr>
        <w:t>Magento</w:t>
      </w:r>
      <w:proofErr w:type="spellEnd"/>
      <w:r w:rsidRPr="00B374C1">
        <w:rPr>
          <w:color w:val="202122"/>
          <w:lang w:val="vi-VN"/>
        </w:rPr>
        <w:t xml:space="preserve"> OS và </w:t>
      </w:r>
      <w:proofErr w:type="spellStart"/>
      <w:r w:rsidRPr="00B374C1">
        <w:rPr>
          <w:color w:val="202122"/>
          <w:lang w:val="vi-VN"/>
        </w:rPr>
        <w:t>Magento</w:t>
      </w:r>
      <w:proofErr w:type="spellEnd"/>
      <w:r w:rsidRPr="00B374C1">
        <w:rPr>
          <w:color w:val="202122"/>
          <w:lang w:val="vi-VN"/>
        </w:rPr>
        <w:t xml:space="preserve"> </w:t>
      </w:r>
      <w:proofErr w:type="spellStart"/>
      <w:r w:rsidRPr="00B374C1">
        <w:rPr>
          <w:color w:val="202122"/>
          <w:lang w:val="vi-VN"/>
        </w:rPr>
        <w:t>Commerce</w:t>
      </w:r>
      <w:proofErr w:type="spellEnd"/>
    </w:p>
    <w:p w14:paraId="51E80D30" w14:textId="77777777" w:rsidR="00A80D97" w:rsidRPr="00B374C1" w:rsidRDefault="00000000" w:rsidP="000E47FC">
      <w:pPr>
        <w:keepNext/>
        <w:shd w:val="clear" w:color="auto" w:fill="FFFFFF"/>
        <w:tabs>
          <w:tab w:val="clear" w:pos="8920"/>
        </w:tabs>
        <w:spacing w:before="120"/>
        <w:rPr>
          <w:lang w:val="vi-VN"/>
        </w:rPr>
      </w:pPr>
      <w:r w:rsidRPr="00B374C1">
        <w:rPr>
          <w:noProof/>
          <w:color w:val="202122"/>
          <w:lang w:val="vi-VN"/>
        </w:rPr>
        <w:lastRenderedPageBreak/>
        <w:drawing>
          <wp:inline distT="114300" distB="114300" distL="114300" distR="114300" wp14:anchorId="12617969" wp14:editId="407B678B">
            <wp:extent cx="5667700" cy="2882900"/>
            <wp:effectExtent l="0" t="0" r="0" b="0"/>
            <wp:docPr id="76"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31"/>
                    <a:srcRect/>
                    <a:stretch>
                      <a:fillRect/>
                    </a:stretch>
                  </pic:blipFill>
                  <pic:spPr>
                    <a:xfrm>
                      <a:off x="0" y="0"/>
                      <a:ext cx="5667700" cy="2882900"/>
                    </a:xfrm>
                    <a:prstGeom prst="rect">
                      <a:avLst/>
                    </a:prstGeom>
                    <a:ln/>
                  </pic:spPr>
                </pic:pic>
              </a:graphicData>
            </a:graphic>
          </wp:inline>
        </w:drawing>
      </w:r>
    </w:p>
    <w:p w14:paraId="6EC58B5D" w14:textId="527B24CB" w:rsidR="000E2989" w:rsidRPr="00B374C1" w:rsidRDefault="00A80D97" w:rsidP="000E47FC">
      <w:pPr>
        <w:pStyle w:val="Caption"/>
        <w:tabs>
          <w:tab w:val="clear" w:pos="8920"/>
        </w:tabs>
        <w:jc w:val="center"/>
        <w:rPr>
          <w:color w:val="auto"/>
          <w:sz w:val="24"/>
          <w:szCs w:val="24"/>
          <w:lang w:val="vi-VN"/>
        </w:rPr>
      </w:pPr>
      <w:bookmarkStart w:id="19" w:name="_Toc182467911"/>
      <w:r w:rsidRPr="00B374C1">
        <w:rPr>
          <w:color w:val="auto"/>
          <w:sz w:val="28"/>
          <w:szCs w:val="28"/>
          <w:lang w:val="vi-VN"/>
        </w:rPr>
        <w:t xml:space="preserve">Hình 2. </w:t>
      </w:r>
      <w:r w:rsidRPr="00B374C1">
        <w:rPr>
          <w:color w:val="auto"/>
          <w:sz w:val="28"/>
          <w:szCs w:val="28"/>
          <w:lang w:val="vi-VN"/>
        </w:rPr>
        <w:fldChar w:fldCharType="begin"/>
      </w:r>
      <w:r w:rsidRPr="00B374C1">
        <w:rPr>
          <w:color w:val="auto"/>
          <w:sz w:val="28"/>
          <w:szCs w:val="28"/>
          <w:lang w:val="vi-VN"/>
        </w:rPr>
        <w:instrText xml:space="preserve"> SEQ Hình_2. \* ARABIC </w:instrText>
      </w:r>
      <w:r w:rsidRPr="00B374C1">
        <w:rPr>
          <w:color w:val="auto"/>
          <w:sz w:val="28"/>
          <w:szCs w:val="28"/>
          <w:lang w:val="vi-VN"/>
        </w:rPr>
        <w:fldChar w:fldCharType="separate"/>
      </w:r>
      <w:r w:rsidR="008B4D3C" w:rsidRPr="00B374C1">
        <w:rPr>
          <w:noProof/>
          <w:color w:val="auto"/>
          <w:sz w:val="28"/>
          <w:szCs w:val="28"/>
          <w:lang w:val="vi-VN"/>
        </w:rPr>
        <w:t>1</w:t>
      </w:r>
      <w:r w:rsidRPr="00B374C1">
        <w:rPr>
          <w:color w:val="auto"/>
          <w:sz w:val="28"/>
          <w:szCs w:val="28"/>
          <w:lang w:val="vi-VN"/>
        </w:rPr>
        <w:fldChar w:fldCharType="end"/>
      </w:r>
      <w:r w:rsidR="000E2989" w:rsidRPr="00B374C1">
        <w:rPr>
          <w:color w:val="auto"/>
          <w:sz w:val="28"/>
          <w:szCs w:val="28"/>
          <w:lang w:val="vi-VN"/>
        </w:rPr>
        <w:t xml:space="preserve"> Các tính năng giữa </w:t>
      </w:r>
      <w:proofErr w:type="spellStart"/>
      <w:r w:rsidR="000E2989" w:rsidRPr="00B374C1">
        <w:rPr>
          <w:color w:val="auto"/>
          <w:sz w:val="28"/>
          <w:szCs w:val="28"/>
          <w:lang w:val="vi-VN"/>
        </w:rPr>
        <w:t>M.Open</w:t>
      </w:r>
      <w:proofErr w:type="spellEnd"/>
      <w:r w:rsidR="000E2989" w:rsidRPr="00B374C1">
        <w:rPr>
          <w:color w:val="auto"/>
          <w:sz w:val="28"/>
          <w:szCs w:val="28"/>
          <w:lang w:val="vi-VN"/>
        </w:rPr>
        <w:t xml:space="preserve"> </w:t>
      </w:r>
      <w:proofErr w:type="spellStart"/>
      <w:r w:rsidR="000E2989" w:rsidRPr="00B374C1">
        <w:rPr>
          <w:color w:val="auto"/>
          <w:sz w:val="28"/>
          <w:szCs w:val="28"/>
          <w:lang w:val="vi-VN"/>
        </w:rPr>
        <w:t>Source</w:t>
      </w:r>
      <w:proofErr w:type="spellEnd"/>
      <w:r w:rsidR="000E2989" w:rsidRPr="00B374C1">
        <w:rPr>
          <w:color w:val="auto"/>
          <w:sz w:val="28"/>
          <w:szCs w:val="28"/>
          <w:lang w:val="vi-VN"/>
        </w:rPr>
        <w:t xml:space="preserve"> và </w:t>
      </w:r>
      <w:proofErr w:type="spellStart"/>
      <w:r w:rsidR="000E2989" w:rsidRPr="00B374C1">
        <w:rPr>
          <w:color w:val="auto"/>
          <w:sz w:val="28"/>
          <w:szCs w:val="28"/>
          <w:lang w:val="vi-VN"/>
        </w:rPr>
        <w:t>M.Commerce</w:t>
      </w:r>
      <w:bookmarkEnd w:id="19"/>
      <w:proofErr w:type="spellEnd"/>
    </w:p>
    <w:p w14:paraId="33B70D14" w14:textId="1421C66A" w:rsidR="00835B0A" w:rsidRPr="00B374C1" w:rsidRDefault="00835B0A" w:rsidP="000E47FC">
      <w:pPr>
        <w:pStyle w:val="Caption"/>
        <w:tabs>
          <w:tab w:val="clear" w:pos="8920"/>
        </w:tabs>
        <w:jc w:val="center"/>
        <w:rPr>
          <w:color w:val="auto"/>
          <w:sz w:val="24"/>
          <w:szCs w:val="24"/>
          <w:lang w:val="vi-VN"/>
        </w:rPr>
      </w:pPr>
      <w:r w:rsidRPr="00B374C1">
        <w:rPr>
          <w:color w:val="auto"/>
          <w:sz w:val="24"/>
          <w:szCs w:val="24"/>
          <w:lang w:val="vi-VN"/>
        </w:rPr>
        <w:t xml:space="preserve"> </w:t>
      </w:r>
    </w:p>
    <w:p w14:paraId="2F21CE28" w14:textId="77777777" w:rsidR="00835B0A" w:rsidRPr="00B374C1" w:rsidRDefault="00000000" w:rsidP="000E47FC">
      <w:pPr>
        <w:keepNext/>
        <w:shd w:val="clear" w:color="auto" w:fill="FFFFFF"/>
        <w:tabs>
          <w:tab w:val="clear" w:pos="8920"/>
        </w:tabs>
        <w:spacing w:before="120"/>
        <w:rPr>
          <w:lang w:val="vi-VN"/>
        </w:rPr>
      </w:pPr>
      <w:r w:rsidRPr="00B374C1">
        <w:rPr>
          <w:noProof/>
          <w:color w:val="202122"/>
          <w:lang w:val="vi-VN"/>
        </w:rPr>
        <w:drawing>
          <wp:inline distT="114300" distB="114300" distL="114300" distR="114300" wp14:anchorId="59401463" wp14:editId="0A5B1274">
            <wp:extent cx="5667700" cy="2882900"/>
            <wp:effectExtent l="0" t="0" r="0" b="0"/>
            <wp:docPr id="39"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32"/>
                    <a:srcRect/>
                    <a:stretch>
                      <a:fillRect/>
                    </a:stretch>
                  </pic:blipFill>
                  <pic:spPr>
                    <a:xfrm>
                      <a:off x="0" y="0"/>
                      <a:ext cx="5667700" cy="2882900"/>
                    </a:xfrm>
                    <a:prstGeom prst="rect">
                      <a:avLst/>
                    </a:prstGeom>
                    <a:ln/>
                  </pic:spPr>
                </pic:pic>
              </a:graphicData>
            </a:graphic>
          </wp:inline>
        </w:drawing>
      </w:r>
    </w:p>
    <w:p w14:paraId="632BC3F1" w14:textId="717E2AEC" w:rsidR="000E2989" w:rsidRPr="00B374C1" w:rsidRDefault="000E2989" w:rsidP="000E47FC">
      <w:pPr>
        <w:pStyle w:val="Caption"/>
        <w:tabs>
          <w:tab w:val="clear" w:pos="8920"/>
        </w:tabs>
        <w:jc w:val="center"/>
        <w:rPr>
          <w:color w:val="auto"/>
          <w:sz w:val="28"/>
          <w:szCs w:val="28"/>
          <w:lang w:val="vi-VN"/>
        </w:rPr>
      </w:pPr>
      <w:bookmarkStart w:id="20" w:name="_Toc182467912"/>
      <w:r w:rsidRPr="00B374C1">
        <w:rPr>
          <w:color w:val="auto"/>
          <w:sz w:val="28"/>
          <w:szCs w:val="28"/>
          <w:lang w:val="vi-VN"/>
        </w:rPr>
        <w:t xml:space="preserve">Hình 2. </w:t>
      </w:r>
      <w:r w:rsidRPr="00B374C1">
        <w:rPr>
          <w:color w:val="auto"/>
          <w:sz w:val="28"/>
          <w:szCs w:val="28"/>
          <w:lang w:val="vi-VN"/>
        </w:rPr>
        <w:fldChar w:fldCharType="begin"/>
      </w:r>
      <w:r w:rsidRPr="00B374C1">
        <w:rPr>
          <w:color w:val="auto"/>
          <w:sz w:val="28"/>
          <w:szCs w:val="28"/>
          <w:lang w:val="vi-VN"/>
        </w:rPr>
        <w:instrText xml:space="preserve"> SEQ Hình_2. \* ARABIC </w:instrText>
      </w:r>
      <w:r w:rsidRPr="00B374C1">
        <w:rPr>
          <w:color w:val="auto"/>
          <w:sz w:val="28"/>
          <w:szCs w:val="28"/>
          <w:lang w:val="vi-VN"/>
        </w:rPr>
        <w:fldChar w:fldCharType="separate"/>
      </w:r>
      <w:r w:rsidR="008B4D3C" w:rsidRPr="00B374C1">
        <w:rPr>
          <w:noProof/>
          <w:color w:val="auto"/>
          <w:sz w:val="28"/>
          <w:szCs w:val="28"/>
          <w:lang w:val="vi-VN"/>
        </w:rPr>
        <w:t>2</w:t>
      </w:r>
      <w:r w:rsidRPr="00B374C1">
        <w:rPr>
          <w:color w:val="auto"/>
          <w:sz w:val="28"/>
          <w:szCs w:val="28"/>
          <w:lang w:val="vi-VN"/>
        </w:rPr>
        <w:fldChar w:fldCharType="end"/>
      </w:r>
      <w:r w:rsidRPr="00B374C1">
        <w:rPr>
          <w:color w:val="auto"/>
          <w:sz w:val="28"/>
          <w:szCs w:val="28"/>
          <w:lang w:val="vi-VN"/>
        </w:rPr>
        <w:t xml:space="preserve"> Chi phí giữa </w:t>
      </w:r>
      <w:proofErr w:type="spellStart"/>
      <w:r w:rsidRPr="00B374C1">
        <w:rPr>
          <w:color w:val="auto"/>
          <w:sz w:val="28"/>
          <w:szCs w:val="28"/>
          <w:lang w:val="vi-VN"/>
        </w:rPr>
        <w:t>M.Open</w:t>
      </w:r>
      <w:proofErr w:type="spellEnd"/>
      <w:r w:rsidRPr="00B374C1">
        <w:rPr>
          <w:color w:val="auto"/>
          <w:sz w:val="28"/>
          <w:szCs w:val="28"/>
          <w:lang w:val="vi-VN"/>
        </w:rPr>
        <w:t xml:space="preserve"> </w:t>
      </w:r>
      <w:proofErr w:type="spellStart"/>
      <w:r w:rsidRPr="00B374C1">
        <w:rPr>
          <w:color w:val="auto"/>
          <w:sz w:val="28"/>
          <w:szCs w:val="28"/>
          <w:lang w:val="vi-VN"/>
        </w:rPr>
        <w:t>Source</w:t>
      </w:r>
      <w:proofErr w:type="spellEnd"/>
      <w:r w:rsidRPr="00B374C1">
        <w:rPr>
          <w:color w:val="auto"/>
          <w:sz w:val="28"/>
          <w:szCs w:val="28"/>
          <w:lang w:val="vi-VN"/>
        </w:rPr>
        <w:t xml:space="preserve"> và </w:t>
      </w:r>
      <w:proofErr w:type="spellStart"/>
      <w:r w:rsidRPr="00B374C1">
        <w:rPr>
          <w:color w:val="auto"/>
          <w:sz w:val="28"/>
          <w:szCs w:val="28"/>
          <w:lang w:val="vi-VN"/>
        </w:rPr>
        <w:t>M.Commerce</w:t>
      </w:r>
      <w:bookmarkEnd w:id="20"/>
      <w:proofErr w:type="spellEnd"/>
    </w:p>
    <w:p w14:paraId="3AE79164" w14:textId="77777777" w:rsidR="000E2989" w:rsidRPr="00B374C1" w:rsidRDefault="000E2989" w:rsidP="000E47FC">
      <w:pPr>
        <w:tabs>
          <w:tab w:val="clear" w:pos="8920"/>
        </w:tabs>
        <w:rPr>
          <w:lang w:val="vi-VN"/>
        </w:rPr>
      </w:pPr>
    </w:p>
    <w:p w14:paraId="764333C6" w14:textId="77777777" w:rsidR="00FC6EDA" w:rsidRPr="00B374C1" w:rsidRDefault="00000000" w:rsidP="000E47FC">
      <w:pPr>
        <w:shd w:val="clear" w:color="auto" w:fill="FFFFFF"/>
        <w:tabs>
          <w:tab w:val="clear" w:pos="8920"/>
        </w:tabs>
        <w:spacing w:before="120"/>
        <w:ind w:firstLine="360"/>
        <w:jc w:val="both"/>
        <w:rPr>
          <w:color w:val="202122"/>
          <w:lang w:val="vi-VN"/>
        </w:rPr>
      </w:pPr>
      <w:proofErr w:type="spellStart"/>
      <w:r w:rsidRPr="00B374C1">
        <w:rPr>
          <w:color w:val="202122"/>
          <w:lang w:val="vi-VN"/>
        </w:rPr>
        <w:t>Magento</w:t>
      </w:r>
      <w:proofErr w:type="spellEnd"/>
      <w:r w:rsidRPr="00B374C1">
        <w:rPr>
          <w:color w:val="202122"/>
          <w:lang w:val="vi-VN"/>
        </w:rPr>
        <w:t xml:space="preserve"> từ các phiên bản mới gần đây hỗ trợ cài đặt khá đơn giản. </w:t>
      </w:r>
      <w:proofErr w:type="spellStart"/>
      <w:r w:rsidRPr="00B374C1">
        <w:rPr>
          <w:color w:val="202122"/>
          <w:lang w:val="vi-VN"/>
        </w:rPr>
        <w:t>Magento</w:t>
      </w:r>
      <w:proofErr w:type="spellEnd"/>
      <w:r w:rsidRPr="00B374C1">
        <w:rPr>
          <w:color w:val="202122"/>
          <w:lang w:val="vi-VN"/>
        </w:rPr>
        <w:t xml:space="preserve"> thường phát hành 2 phiên bản cài đặt khác nhau là </w:t>
      </w:r>
      <w:proofErr w:type="spellStart"/>
      <w:r w:rsidRPr="00B374C1">
        <w:rPr>
          <w:color w:val="202122"/>
          <w:lang w:val="vi-VN"/>
        </w:rPr>
        <w:t>Full</w:t>
      </w:r>
      <w:proofErr w:type="spellEnd"/>
      <w:r w:rsidRPr="00B374C1">
        <w:rPr>
          <w:color w:val="202122"/>
          <w:lang w:val="vi-VN"/>
        </w:rPr>
        <w:t xml:space="preserve"> </w:t>
      </w:r>
      <w:proofErr w:type="spellStart"/>
      <w:r w:rsidRPr="00B374C1">
        <w:rPr>
          <w:color w:val="202122"/>
          <w:lang w:val="vi-VN"/>
        </w:rPr>
        <w:t>Release</w:t>
      </w:r>
      <w:proofErr w:type="spellEnd"/>
      <w:r w:rsidRPr="00B374C1">
        <w:rPr>
          <w:color w:val="202122"/>
          <w:lang w:val="vi-VN"/>
        </w:rPr>
        <w:t xml:space="preserve"> và </w:t>
      </w:r>
      <w:proofErr w:type="spellStart"/>
      <w:r w:rsidRPr="00B374C1">
        <w:rPr>
          <w:color w:val="202122"/>
          <w:lang w:val="vi-VN"/>
        </w:rPr>
        <w:t>Downloader</w:t>
      </w:r>
      <w:proofErr w:type="spellEnd"/>
      <w:r w:rsidRPr="00B374C1">
        <w:rPr>
          <w:color w:val="202122"/>
          <w:lang w:val="vi-VN"/>
        </w:rPr>
        <w:t xml:space="preserve">. Phiên bản </w:t>
      </w:r>
      <w:proofErr w:type="spellStart"/>
      <w:r w:rsidRPr="00B374C1">
        <w:rPr>
          <w:color w:val="202122"/>
          <w:lang w:val="vi-VN"/>
        </w:rPr>
        <w:t>Downloader</w:t>
      </w:r>
      <w:proofErr w:type="spellEnd"/>
      <w:r w:rsidRPr="00B374C1">
        <w:rPr>
          <w:color w:val="202122"/>
          <w:lang w:val="vi-VN"/>
        </w:rPr>
        <w:t xml:space="preserve"> là phiên bản giản lược, mà trong quá trình cài đặt, chương trình sẽ tự kết nối với </w:t>
      </w:r>
      <w:hyperlink r:id="rId33">
        <w:r w:rsidRPr="00B374C1">
          <w:rPr>
            <w:lang w:val="vi-VN"/>
          </w:rPr>
          <w:t>kho dữ liệu</w:t>
        </w:r>
      </w:hyperlink>
      <w:r w:rsidRPr="00B374C1">
        <w:rPr>
          <w:color w:val="202122"/>
          <w:lang w:val="vi-VN"/>
        </w:rPr>
        <w:t xml:space="preserve"> của </w:t>
      </w:r>
      <w:proofErr w:type="spellStart"/>
      <w:r w:rsidRPr="00B374C1">
        <w:rPr>
          <w:color w:val="202122"/>
          <w:lang w:val="vi-VN"/>
        </w:rPr>
        <w:t>Magento</w:t>
      </w:r>
      <w:proofErr w:type="spellEnd"/>
      <w:r w:rsidRPr="00B374C1">
        <w:rPr>
          <w:color w:val="202122"/>
          <w:lang w:val="vi-VN"/>
        </w:rPr>
        <w:t xml:space="preserve"> để </w:t>
      </w:r>
      <w:proofErr w:type="spellStart"/>
      <w:r w:rsidRPr="00B374C1">
        <w:rPr>
          <w:color w:val="202122"/>
          <w:lang w:val="vi-VN"/>
        </w:rPr>
        <w:t>download</w:t>
      </w:r>
      <w:proofErr w:type="spellEnd"/>
      <w:r w:rsidRPr="00B374C1">
        <w:rPr>
          <w:color w:val="202122"/>
          <w:lang w:val="vi-VN"/>
        </w:rPr>
        <w:t xml:space="preserve"> các tính năng chính của </w:t>
      </w:r>
      <w:proofErr w:type="spellStart"/>
      <w:r w:rsidRPr="00B374C1">
        <w:rPr>
          <w:color w:val="202122"/>
          <w:lang w:val="vi-VN"/>
        </w:rPr>
        <w:t>Magento</w:t>
      </w:r>
      <w:proofErr w:type="spellEnd"/>
      <w:r w:rsidRPr="00B374C1">
        <w:rPr>
          <w:color w:val="202122"/>
          <w:lang w:val="vi-VN"/>
        </w:rPr>
        <w:t>.</w:t>
      </w:r>
    </w:p>
    <w:p w14:paraId="0B26237A" w14:textId="77777777" w:rsidR="00FC6EDA" w:rsidRPr="00B374C1" w:rsidRDefault="00000000" w:rsidP="000E47FC">
      <w:pPr>
        <w:shd w:val="clear" w:color="auto" w:fill="FFFFFF"/>
        <w:tabs>
          <w:tab w:val="clear" w:pos="8920"/>
        </w:tabs>
        <w:spacing w:before="120"/>
        <w:ind w:firstLine="360"/>
        <w:jc w:val="both"/>
        <w:rPr>
          <w:color w:val="202122"/>
          <w:lang w:val="vi-VN"/>
        </w:rPr>
      </w:pPr>
      <w:proofErr w:type="spellStart"/>
      <w:r w:rsidRPr="00B374C1">
        <w:rPr>
          <w:color w:val="202122"/>
          <w:lang w:val="vi-VN"/>
        </w:rPr>
        <w:t>Magento</w:t>
      </w:r>
      <w:proofErr w:type="spellEnd"/>
      <w:r w:rsidRPr="00B374C1">
        <w:rPr>
          <w:color w:val="202122"/>
          <w:lang w:val="vi-VN"/>
        </w:rPr>
        <w:t xml:space="preserve"> 2 có nhiều tính năng mới và cải tiến, công cụ phát triển  và các cấu trúc của nó là khá khác với các phiên bản trước đó. </w:t>
      </w:r>
      <w:proofErr w:type="spellStart"/>
      <w:r w:rsidRPr="00B374C1">
        <w:rPr>
          <w:color w:val="202122"/>
          <w:lang w:val="vi-VN"/>
        </w:rPr>
        <w:t>Magento</w:t>
      </w:r>
      <w:proofErr w:type="spellEnd"/>
      <w:r w:rsidRPr="00B374C1">
        <w:rPr>
          <w:color w:val="202122"/>
          <w:lang w:val="vi-VN"/>
        </w:rPr>
        <w:t xml:space="preserve"> 2 đã được công bố </w:t>
      </w:r>
      <w:r w:rsidRPr="00B374C1">
        <w:rPr>
          <w:color w:val="202122"/>
          <w:lang w:val="vi-VN"/>
        </w:rPr>
        <w:lastRenderedPageBreak/>
        <w:t>vào năm 2010.</w:t>
      </w:r>
    </w:p>
    <w:p w14:paraId="512BAC34" w14:textId="77777777" w:rsidR="00FC6EDA" w:rsidRPr="00B374C1" w:rsidRDefault="00000000" w:rsidP="000E47FC">
      <w:pPr>
        <w:pStyle w:val="Heading3"/>
        <w:numPr>
          <w:ilvl w:val="0"/>
          <w:numId w:val="73"/>
        </w:numPr>
        <w:shd w:val="clear" w:color="auto" w:fill="FFFFFF"/>
        <w:tabs>
          <w:tab w:val="clear" w:pos="8920"/>
        </w:tabs>
        <w:spacing w:before="120" w:after="240"/>
        <w:rPr>
          <w:lang w:val="vi-VN"/>
        </w:rPr>
      </w:pPr>
      <w:bookmarkStart w:id="21" w:name="_pzttqnp253j8" w:colFirst="0" w:colLast="0"/>
      <w:bookmarkEnd w:id="21"/>
      <w:r w:rsidRPr="00B374C1">
        <w:rPr>
          <w:lang w:val="vi-VN"/>
        </w:rPr>
        <w:t xml:space="preserve">Ứng dụng của </w:t>
      </w:r>
      <w:proofErr w:type="spellStart"/>
      <w:r w:rsidRPr="00B374C1">
        <w:rPr>
          <w:lang w:val="vi-VN"/>
        </w:rPr>
        <w:t>Magento</w:t>
      </w:r>
      <w:proofErr w:type="spellEnd"/>
    </w:p>
    <w:p w14:paraId="137A192A" w14:textId="77777777" w:rsidR="00FC6EDA" w:rsidRPr="00B374C1" w:rsidRDefault="00000000" w:rsidP="000E47FC">
      <w:pPr>
        <w:tabs>
          <w:tab w:val="clear" w:pos="8920"/>
        </w:tabs>
        <w:ind w:firstLine="360"/>
        <w:jc w:val="both"/>
        <w:rPr>
          <w:lang w:val="vi-VN"/>
        </w:rPr>
      </w:pPr>
      <w:proofErr w:type="spellStart"/>
      <w:r w:rsidRPr="00B374C1">
        <w:rPr>
          <w:lang w:val="vi-VN"/>
        </w:rPr>
        <w:t>Magento</w:t>
      </w:r>
      <w:proofErr w:type="spellEnd"/>
      <w:r w:rsidRPr="00B374C1">
        <w:rPr>
          <w:lang w:val="vi-VN"/>
        </w:rPr>
        <w:t xml:space="preserve"> là một nền tảng mã nguồn mở nổi tiếng, đặc biệt phổ biến trong lĩnh vực thương mại điện tử, nhờ vào khả năng tùy chỉnh cao và tích hợp nhiều tính năng mạnh mẽ. Dưới đây là các ứng dụng chính của </w:t>
      </w:r>
      <w:proofErr w:type="spellStart"/>
      <w:r w:rsidRPr="00B374C1">
        <w:rPr>
          <w:lang w:val="vi-VN"/>
        </w:rPr>
        <w:t>Magento</w:t>
      </w:r>
      <w:proofErr w:type="spellEnd"/>
      <w:r w:rsidRPr="00B374C1">
        <w:rPr>
          <w:lang w:val="vi-VN"/>
        </w:rPr>
        <w:t xml:space="preserve"> trong ngành thương mại điện tử:</w:t>
      </w:r>
    </w:p>
    <w:p w14:paraId="4E2424AB" w14:textId="77777777" w:rsidR="00FC6EDA" w:rsidRPr="00B374C1" w:rsidRDefault="00000000" w:rsidP="000E47FC">
      <w:pPr>
        <w:pStyle w:val="Heading3"/>
        <w:keepNext w:val="0"/>
        <w:keepLines w:val="0"/>
        <w:numPr>
          <w:ilvl w:val="0"/>
          <w:numId w:val="113"/>
        </w:numPr>
        <w:tabs>
          <w:tab w:val="clear" w:pos="8920"/>
        </w:tabs>
        <w:jc w:val="both"/>
        <w:rPr>
          <w:lang w:val="vi-VN"/>
        </w:rPr>
      </w:pPr>
      <w:bookmarkStart w:id="22" w:name="_963iktpkl922" w:colFirst="0" w:colLast="0"/>
      <w:bookmarkEnd w:id="22"/>
      <w:r w:rsidRPr="00B374C1">
        <w:rPr>
          <w:lang w:val="vi-VN"/>
        </w:rPr>
        <w:t xml:space="preserve">Xây dựng </w:t>
      </w:r>
      <w:proofErr w:type="spellStart"/>
      <w:r w:rsidRPr="00B374C1">
        <w:rPr>
          <w:lang w:val="vi-VN"/>
        </w:rPr>
        <w:t>Website</w:t>
      </w:r>
      <w:proofErr w:type="spellEnd"/>
      <w:r w:rsidRPr="00B374C1">
        <w:rPr>
          <w:lang w:val="vi-VN"/>
        </w:rPr>
        <w:t xml:space="preserve"> Bán hàng Trực tuyến</w:t>
      </w:r>
    </w:p>
    <w:p w14:paraId="5B9F87BD" w14:textId="77777777" w:rsidR="00FC6EDA" w:rsidRPr="00B374C1" w:rsidRDefault="00000000" w:rsidP="000E47FC">
      <w:pPr>
        <w:tabs>
          <w:tab w:val="clear" w:pos="8920"/>
        </w:tabs>
        <w:ind w:left="720" w:firstLine="720"/>
        <w:jc w:val="both"/>
        <w:rPr>
          <w:lang w:val="vi-VN"/>
        </w:rPr>
      </w:pPr>
      <w:proofErr w:type="spellStart"/>
      <w:r w:rsidRPr="00B374C1">
        <w:rPr>
          <w:lang w:val="vi-VN"/>
        </w:rPr>
        <w:t>Magento</w:t>
      </w:r>
      <w:proofErr w:type="spellEnd"/>
      <w:r w:rsidRPr="00B374C1">
        <w:rPr>
          <w:lang w:val="vi-VN"/>
        </w:rPr>
        <w:t xml:space="preserve"> được sử dụng để xây dựng các trang </w:t>
      </w:r>
      <w:proofErr w:type="spellStart"/>
      <w:r w:rsidRPr="00B374C1">
        <w:rPr>
          <w:lang w:val="vi-VN"/>
        </w:rPr>
        <w:t>web</w:t>
      </w:r>
      <w:proofErr w:type="spellEnd"/>
      <w:r w:rsidRPr="00B374C1">
        <w:rPr>
          <w:lang w:val="vi-VN"/>
        </w:rPr>
        <w:t xml:space="preserve"> bán hàng trực tuyến chuyên nghiệp, từ các cửa hàng nhỏ lẻ đến các doanh nghiệp lớn. Với các tính năng như quản lý sản phẩm, giỏ hàng, thanh toán và giao hàng, </w:t>
      </w:r>
      <w:proofErr w:type="spellStart"/>
      <w:r w:rsidRPr="00B374C1">
        <w:rPr>
          <w:lang w:val="vi-VN"/>
        </w:rPr>
        <w:t>Magento</w:t>
      </w:r>
      <w:proofErr w:type="spellEnd"/>
      <w:r w:rsidRPr="00B374C1">
        <w:rPr>
          <w:lang w:val="vi-VN"/>
        </w:rPr>
        <w:t xml:space="preserve"> giúp doanh nghiệp triển khai hệ thống bán hàng trực tuyến hiệu quả, đáp ứng đa dạng nhu cầu của khách hàng.</w:t>
      </w:r>
    </w:p>
    <w:p w14:paraId="122752C7" w14:textId="77777777" w:rsidR="00FC6EDA" w:rsidRPr="00B374C1" w:rsidRDefault="00000000" w:rsidP="000E47FC">
      <w:pPr>
        <w:pStyle w:val="Heading3"/>
        <w:keepNext w:val="0"/>
        <w:keepLines w:val="0"/>
        <w:numPr>
          <w:ilvl w:val="0"/>
          <w:numId w:val="79"/>
        </w:numPr>
        <w:tabs>
          <w:tab w:val="clear" w:pos="8920"/>
        </w:tabs>
        <w:jc w:val="both"/>
        <w:rPr>
          <w:lang w:val="vi-VN"/>
        </w:rPr>
      </w:pPr>
      <w:bookmarkStart w:id="23" w:name="_2c68ktkk1lgu" w:colFirst="0" w:colLast="0"/>
      <w:bookmarkEnd w:id="23"/>
      <w:r w:rsidRPr="00B374C1">
        <w:rPr>
          <w:lang w:val="vi-VN"/>
        </w:rPr>
        <w:t>Quản lý Hàng tồn kho và Sản phẩm</w:t>
      </w:r>
    </w:p>
    <w:p w14:paraId="099F4C1A" w14:textId="77777777" w:rsidR="00FC6EDA" w:rsidRPr="00B374C1" w:rsidRDefault="00000000" w:rsidP="000E47FC">
      <w:pPr>
        <w:tabs>
          <w:tab w:val="clear" w:pos="8920"/>
        </w:tabs>
        <w:ind w:left="720" w:firstLine="720"/>
        <w:jc w:val="both"/>
        <w:rPr>
          <w:lang w:val="vi-VN"/>
        </w:rPr>
      </w:pPr>
      <w:proofErr w:type="spellStart"/>
      <w:r w:rsidRPr="00B374C1">
        <w:rPr>
          <w:lang w:val="vi-VN"/>
        </w:rPr>
        <w:t>Magento</w:t>
      </w:r>
      <w:proofErr w:type="spellEnd"/>
      <w:r w:rsidRPr="00B374C1">
        <w:rPr>
          <w:lang w:val="vi-VN"/>
        </w:rPr>
        <w:t xml:space="preserve"> cung cấp các tính năng quản lý hàng tồn kho linh hoạt, giúp doanh nghiệp dễ dàng theo dõi số lượng hàng hóa, quản lý việc nhập và xuất kho cũng như cập nhật trạng thái sản phẩm. Bên cạnh đó, hệ thống còn hỗ trợ quản lý thông tin chi tiết của sản phẩm, bao gồm tên, mô tả, giá cả, hình ảnh, thuộc tính sản phẩm (như màu sắc, kích thước), giúp người dùng dễ dàng duyệt và lựa chọn sản phẩm.</w:t>
      </w:r>
    </w:p>
    <w:p w14:paraId="3F373093" w14:textId="77777777" w:rsidR="00FC6EDA" w:rsidRPr="00B374C1" w:rsidRDefault="00000000" w:rsidP="000E47FC">
      <w:pPr>
        <w:pStyle w:val="Heading3"/>
        <w:keepNext w:val="0"/>
        <w:keepLines w:val="0"/>
        <w:numPr>
          <w:ilvl w:val="0"/>
          <w:numId w:val="27"/>
        </w:numPr>
        <w:tabs>
          <w:tab w:val="clear" w:pos="8920"/>
        </w:tabs>
        <w:jc w:val="both"/>
        <w:rPr>
          <w:lang w:val="vi-VN"/>
        </w:rPr>
      </w:pPr>
      <w:bookmarkStart w:id="24" w:name="_gdnsvpnyjbfk" w:colFirst="0" w:colLast="0"/>
      <w:bookmarkEnd w:id="24"/>
      <w:r w:rsidRPr="00B374C1">
        <w:rPr>
          <w:lang w:val="vi-VN"/>
        </w:rPr>
        <w:t>Tối ưu hóa SEO cho Thương mại Điện tử</w:t>
      </w:r>
    </w:p>
    <w:p w14:paraId="434F5AE8" w14:textId="77777777" w:rsidR="00FC6EDA" w:rsidRPr="00B374C1" w:rsidRDefault="00000000" w:rsidP="000E47FC">
      <w:pPr>
        <w:tabs>
          <w:tab w:val="clear" w:pos="8920"/>
        </w:tabs>
        <w:ind w:left="720" w:firstLine="720"/>
        <w:jc w:val="both"/>
        <w:rPr>
          <w:lang w:val="vi-VN"/>
        </w:rPr>
      </w:pPr>
      <w:proofErr w:type="spellStart"/>
      <w:r w:rsidRPr="00B374C1">
        <w:rPr>
          <w:lang w:val="vi-VN"/>
        </w:rPr>
        <w:t>Magento</w:t>
      </w:r>
      <w:proofErr w:type="spellEnd"/>
      <w:r w:rsidRPr="00B374C1">
        <w:rPr>
          <w:lang w:val="vi-VN"/>
        </w:rPr>
        <w:t xml:space="preserve"> tích hợp sẵn các công cụ tối ưu hóa công cụ tìm kiếm (SEO), giúp </w:t>
      </w:r>
      <w:proofErr w:type="spellStart"/>
      <w:r w:rsidRPr="00B374C1">
        <w:rPr>
          <w:lang w:val="vi-VN"/>
        </w:rPr>
        <w:t>website</w:t>
      </w:r>
      <w:proofErr w:type="spellEnd"/>
      <w:r w:rsidRPr="00B374C1">
        <w:rPr>
          <w:lang w:val="vi-VN"/>
        </w:rPr>
        <w:t xml:space="preserve"> tăng cường khả năng hiển thị trên các công cụ tìm kiếm như </w:t>
      </w:r>
      <w:proofErr w:type="spellStart"/>
      <w:r w:rsidRPr="00B374C1">
        <w:rPr>
          <w:lang w:val="vi-VN"/>
        </w:rPr>
        <w:t>Google</w:t>
      </w:r>
      <w:proofErr w:type="spellEnd"/>
      <w:r w:rsidRPr="00B374C1">
        <w:rPr>
          <w:lang w:val="vi-VN"/>
        </w:rPr>
        <w:t xml:space="preserve">. </w:t>
      </w:r>
      <w:proofErr w:type="spellStart"/>
      <w:r w:rsidRPr="00B374C1">
        <w:rPr>
          <w:lang w:val="vi-VN"/>
        </w:rPr>
        <w:t>Magento</w:t>
      </w:r>
      <w:proofErr w:type="spellEnd"/>
      <w:r w:rsidRPr="00B374C1">
        <w:rPr>
          <w:lang w:val="vi-VN"/>
        </w:rPr>
        <w:t xml:space="preserve"> cho phép chỉnh sửa tiêu đề trang, URL thân thiện, thẻ </w:t>
      </w:r>
      <w:proofErr w:type="spellStart"/>
      <w:r w:rsidRPr="00B374C1">
        <w:rPr>
          <w:lang w:val="vi-VN"/>
        </w:rPr>
        <w:t>meta</w:t>
      </w:r>
      <w:proofErr w:type="spellEnd"/>
      <w:r w:rsidRPr="00B374C1">
        <w:rPr>
          <w:lang w:val="vi-VN"/>
        </w:rPr>
        <w:t xml:space="preserve"> và từ khóa, giúp </w:t>
      </w:r>
      <w:proofErr w:type="spellStart"/>
      <w:r w:rsidRPr="00B374C1">
        <w:rPr>
          <w:lang w:val="vi-VN"/>
        </w:rPr>
        <w:t>website</w:t>
      </w:r>
      <w:proofErr w:type="spellEnd"/>
      <w:r w:rsidRPr="00B374C1">
        <w:rPr>
          <w:lang w:val="vi-VN"/>
        </w:rPr>
        <w:t xml:space="preserve"> có vị trí tốt hơn trong kết quả tìm kiếm. Ngoài ra, nền tảng này còn hỗ trợ tạo sơ đồ trang (</w:t>
      </w:r>
      <w:proofErr w:type="spellStart"/>
      <w:r w:rsidRPr="00B374C1">
        <w:rPr>
          <w:lang w:val="vi-VN"/>
        </w:rPr>
        <w:t>sitemap</w:t>
      </w:r>
      <w:proofErr w:type="spellEnd"/>
      <w:r w:rsidRPr="00B374C1">
        <w:rPr>
          <w:lang w:val="vi-VN"/>
        </w:rPr>
        <w:t>) và cấu trúc liên kết hợp lý, cải thiện trải nghiệm người dùng và khả năng tìm kiếm sản phẩm.</w:t>
      </w:r>
    </w:p>
    <w:p w14:paraId="565F5883" w14:textId="77777777" w:rsidR="00FC6EDA" w:rsidRPr="00B374C1" w:rsidRDefault="00000000" w:rsidP="000E47FC">
      <w:pPr>
        <w:pStyle w:val="Heading3"/>
        <w:keepNext w:val="0"/>
        <w:keepLines w:val="0"/>
        <w:numPr>
          <w:ilvl w:val="0"/>
          <w:numId w:val="127"/>
        </w:numPr>
        <w:tabs>
          <w:tab w:val="clear" w:pos="8920"/>
        </w:tabs>
        <w:jc w:val="both"/>
        <w:rPr>
          <w:lang w:val="vi-VN"/>
        </w:rPr>
      </w:pPr>
      <w:bookmarkStart w:id="25" w:name="_lxkgg39g627c" w:colFirst="0" w:colLast="0"/>
      <w:bookmarkEnd w:id="25"/>
      <w:r w:rsidRPr="00B374C1">
        <w:rPr>
          <w:lang w:val="vi-VN"/>
        </w:rPr>
        <w:t>Tích hợp Thanh toán và Vận chuyển</w:t>
      </w:r>
    </w:p>
    <w:p w14:paraId="22D37873" w14:textId="77777777" w:rsidR="00FC6EDA" w:rsidRPr="00B374C1" w:rsidRDefault="00000000" w:rsidP="000E47FC">
      <w:pPr>
        <w:tabs>
          <w:tab w:val="clear" w:pos="8920"/>
        </w:tabs>
        <w:ind w:left="720" w:firstLine="720"/>
        <w:jc w:val="both"/>
        <w:rPr>
          <w:lang w:val="vi-VN"/>
        </w:rPr>
      </w:pPr>
      <w:proofErr w:type="spellStart"/>
      <w:r w:rsidRPr="00B374C1">
        <w:rPr>
          <w:lang w:val="vi-VN"/>
        </w:rPr>
        <w:t>Magento</w:t>
      </w:r>
      <w:proofErr w:type="spellEnd"/>
      <w:r w:rsidRPr="00B374C1">
        <w:rPr>
          <w:lang w:val="vi-VN"/>
        </w:rPr>
        <w:t xml:space="preserve"> hỗ trợ tích hợp nhiều phương thức thanh toán, từ thẻ tín dụng, ví điện tử đến chuyển khoản ngân hàng, mang đến sự linh hoạt và tiện lợi cho khách hàng khi mua sắm. Ngoài ra, </w:t>
      </w:r>
      <w:proofErr w:type="spellStart"/>
      <w:r w:rsidRPr="00B374C1">
        <w:rPr>
          <w:lang w:val="vi-VN"/>
        </w:rPr>
        <w:t>Magento</w:t>
      </w:r>
      <w:proofErr w:type="spellEnd"/>
      <w:r w:rsidRPr="00B374C1">
        <w:rPr>
          <w:lang w:val="vi-VN"/>
        </w:rPr>
        <w:t xml:space="preserve"> cũng tích hợp các dịch vụ vận chuyển, giúp doanh nghiệp có thể tự động tính toán phí giao hàng dựa trên địa điểm của khách hàng và hiển thị chi phí cụ thể, đảm bảo tính minh bạch trong giao dịch.</w:t>
      </w:r>
    </w:p>
    <w:p w14:paraId="25C0ABF8" w14:textId="77777777" w:rsidR="00FC6EDA" w:rsidRPr="00B374C1" w:rsidRDefault="00000000" w:rsidP="000E47FC">
      <w:pPr>
        <w:pStyle w:val="Heading3"/>
        <w:keepNext w:val="0"/>
        <w:keepLines w:val="0"/>
        <w:numPr>
          <w:ilvl w:val="0"/>
          <w:numId w:val="188"/>
        </w:numPr>
        <w:tabs>
          <w:tab w:val="clear" w:pos="8920"/>
        </w:tabs>
        <w:jc w:val="both"/>
        <w:rPr>
          <w:lang w:val="vi-VN"/>
        </w:rPr>
      </w:pPr>
      <w:bookmarkStart w:id="26" w:name="_ps2elg77re3e" w:colFirst="0" w:colLast="0"/>
      <w:bookmarkEnd w:id="26"/>
      <w:r w:rsidRPr="00B374C1">
        <w:rPr>
          <w:lang w:val="vi-VN"/>
        </w:rPr>
        <w:t>Tạo và Quản lý Chiến dịch Tiếp thị</w:t>
      </w:r>
    </w:p>
    <w:p w14:paraId="6B921AEA" w14:textId="77777777" w:rsidR="00FC6EDA" w:rsidRPr="00B374C1" w:rsidRDefault="00000000" w:rsidP="000E47FC">
      <w:pPr>
        <w:tabs>
          <w:tab w:val="clear" w:pos="8920"/>
        </w:tabs>
        <w:ind w:left="720" w:firstLine="720"/>
        <w:jc w:val="both"/>
        <w:rPr>
          <w:lang w:val="vi-VN"/>
        </w:rPr>
      </w:pPr>
      <w:proofErr w:type="spellStart"/>
      <w:r w:rsidRPr="00B374C1">
        <w:rPr>
          <w:lang w:val="vi-VN"/>
        </w:rPr>
        <w:lastRenderedPageBreak/>
        <w:t>Magento</w:t>
      </w:r>
      <w:proofErr w:type="spellEnd"/>
      <w:r w:rsidRPr="00B374C1">
        <w:rPr>
          <w:lang w:val="vi-VN"/>
        </w:rPr>
        <w:t xml:space="preserve"> cho phép thiết lập và quản lý các chiến dịch tiếp thị đa dạng, từ các chương trình giảm giá, mã khuyến mãi, ưu đãi đặc biệt đến các gói mua hàng theo </w:t>
      </w:r>
      <w:proofErr w:type="spellStart"/>
      <w:r w:rsidRPr="00B374C1">
        <w:rPr>
          <w:lang w:val="vi-VN"/>
        </w:rPr>
        <w:t>combo</w:t>
      </w:r>
      <w:proofErr w:type="spellEnd"/>
      <w:r w:rsidRPr="00B374C1">
        <w:rPr>
          <w:lang w:val="vi-VN"/>
        </w:rPr>
        <w:t xml:space="preserve">. Với các tính năng này, doanh nghiệp có thể thu hút khách hàng tiềm năng, tăng tỷ lệ chuyển đổi và nâng cao doanh số bán hàng. Các công cụ phân tích của </w:t>
      </w:r>
      <w:proofErr w:type="spellStart"/>
      <w:r w:rsidRPr="00B374C1">
        <w:rPr>
          <w:lang w:val="vi-VN"/>
        </w:rPr>
        <w:t>Magento</w:t>
      </w:r>
      <w:proofErr w:type="spellEnd"/>
      <w:r w:rsidRPr="00B374C1">
        <w:rPr>
          <w:lang w:val="vi-VN"/>
        </w:rPr>
        <w:t xml:space="preserve"> còn giúp đo lường hiệu quả của từng chiến dịch, hỗ trợ việc ra quyết định tiếp thị.</w:t>
      </w:r>
    </w:p>
    <w:p w14:paraId="5F1F6A55" w14:textId="77777777" w:rsidR="00FC6EDA" w:rsidRPr="00B374C1" w:rsidRDefault="00000000" w:rsidP="000E47FC">
      <w:pPr>
        <w:pStyle w:val="Heading3"/>
        <w:keepNext w:val="0"/>
        <w:keepLines w:val="0"/>
        <w:numPr>
          <w:ilvl w:val="0"/>
          <w:numId w:val="199"/>
        </w:numPr>
        <w:tabs>
          <w:tab w:val="clear" w:pos="8920"/>
        </w:tabs>
        <w:jc w:val="both"/>
        <w:rPr>
          <w:lang w:val="vi-VN"/>
        </w:rPr>
      </w:pPr>
      <w:bookmarkStart w:id="27" w:name="_naji25fm6zhw" w:colFirst="0" w:colLast="0"/>
      <w:bookmarkEnd w:id="27"/>
      <w:r w:rsidRPr="00B374C1">
        <w:rPr>
          <w:lang w:val="vi-VN"/>
        </w:rPr>
        <w:t>Tích hợp Công cụ Phân tích và Báo cáo</w:t>
      </w:r>
    </w:p>
    <w:p w14:paraId="533F2B4D" w14:textId="77777777" w:rsidR="00FC6EDA" w:rsidRPr="00B374C1" w:rsidRDefault="00000000" w:rsidP="000E47FC">
      <w:pPr>
        <w:tabs>
          <w:tab w:val="clear" w:pos="8920"/>
        </w:tabs>
        <w:ind w:left="720" w:firstLine="720"/>
        <w:jc w:val="both"/>
        <w:rPr>
          <w:lang w:val="vi-VN"/>
        </w:rPr>
      </w:pPr>
      <w:proofErr w:type="spellStart"/>
      <w:r w:rsidRPr="00B374C1">
        <w:rPr>
          <w:lang w:val="vi-VN"/>
        </w:rPr>
        <w:t>Magento</w:t>
      </w:r>
      <w:proofErr w:type="spellEnd"/>
      <w:r w:rsidRPr="00B374C1">
        <w:rPr>
          <w:lang w:val="vi-VN"/>
        </w:rPr>
        <w:t xml:space="preserve"> cung cấp các công cụ phân tích và báo cáo chi tiết, giúp doanh nghiệp theo dõi lưu lượng truy cập, số lượt xem trang, tỷ lệ chuyển đổi và hành vi mua sắm của khách hàng. Các báo cáo này không chỉ giúp doanh nghiệp hiểu rõ hơn về nhu cầu của khách hàng mà còn hỗ trợ việc đưa ra các quyết định kinh doanh phù hợp. Việc tích hợp với </w:t>
      </w:r>
      <w:proofErr w:type="spellStart"/>
      <w:r w:rsidRPr="00B374C1">
        <w:rPr>
          <w:lang w:val="vi-VN"/>
        </w:rPr>
        <w:t>Google</w:t>
      </w:r>
      <w:proofErr w:type="spellEnd"/>
      <w:r w:rsidRPr="00B374C1">
        <w:rPr>
          <w:lang w:val="vi-VN"/>
        </w:rPr>
        <w:t xml:space="preserve"> </w:t>
      </w:r>
      <w:proofErr w:type="spellStart"/>
      <w:r w:rsidRPr="00B374C1">
        <w:rPr>
          <w:lang w:val="vi-VN"/>
        </w:rPr>
        <w:t>Analytics</w:t>
      </w:r>
      <w:proofErr w:type="spellEnd"/>
      <w:r w:rsidRPr="00B374C1">
        <w:rPr>
          <w:lang w:val="vi-VN"/>
        </w:rPr>
        <w:t xml:space="preserve"> cũng giúp doanh nghiệp dễ dàng đo lường hiệu quả kinh doanh và tối ưu hóa các chiến lược phát triển.</w:t>
      </w:r>
    </w:p>
    <w:p w14:paraId="396CFC72" w14:textId="77777777" w:rsidR="00FC6EDA" w:rsidRPr="00B374C1" w:rsidRDefault="00000000" w:rsidP="000E47FC">
      <w:pPr>
        <w:pStyle w:val="Heading3"/>
        <w:keepNext w:val="0"/>
        <w:keepLines w:val="0"/>
        <w:numPr>
          <w:ilvl w:val="0"/>
          <w:numId w:val="220"/>
        </w:numPr>
        <w:tabs>
          <w:tab w:val="clear" w:pos="8920"/>
        </w:tabs>
        <w:jc w:val="both"/>
        <w:rPr>
          <w:lang w:val="vi-VN"/>
        </w:rPr>
      </w:pPr>
      <w:bookmarkStart w:id="28" w:name="_vj0c3744y3bz" w:colFirst="0" w:colLast="0"/>
      <w:bookmarkEnd w:id="28"/>
      <w:r w:rsidRPr="00B374C1">
        <w:rPr>
          <w:lang w:val="vi-VN"/>
        </w:rPr>
        <w:t>Quản lý Tài khoản Khách hàng và Chăm sóc Khách hàng</w:t>
      </w:r>
    </w:p>
    <w:p w14:paraId="251D623B" w14:textId="77777777" w:rsidR="00FC6EDA" w:rsidRPr="00B374C1" w:rsidRDefault="00000000" w:rsidP="000E47FC">
      <w:pPr>
        <w:tabs>
          <w:tab w:val="clear" w:pos="8920"/>
        </w:tabs>
        <w:ind w:left="720" w:firstLine="720"/>
        <w:jc w:val="both"/>
        <w:rPr>
          <w:lang w:val="vi-VN"/>
        </w:rPr>
      </w:pPr>
      <w:proofErr w:type="spellStart"/>
      <w:r w:rsidRPr="00B374C1">
        <w:rPr>
          <w:lang w:val="vi-VN"/>
        </w:rPr>
        <w:t>Magento</w:t>
      </w:r>
      <w:proofErr w:type="spellEnd"/>
      <w:r w:rsidRPr="00B374C1">
        <w:rPr>
          <w:lang w:val="vi-VN"/>
        </w:rPr>
        <w:t xml:space="preserve"> cho phép khách hàng đăng ký, đăng nhập và quản lý tài khoản cá nhân, bao gồm thông tin cá nhân, lịch sử mua hàng, thông tin giao hàng và các cài đặt tùy chọn. Tính năng này giúp doanh nghiệp cải thiện dịch vụ chăm sóc khách hàng, xây dựng mối quan hệ dài hạn và cá nhân hóa trải nghiệm của người mua sắm.</w:t>
      </w:r>
    </w:p>
    <w:p w14:paraId="734E297A" w14:textId="77777777" w:rsidR="00FC6EDA" w:rsidRPr="00B374C1" w:rsidRDefault="00000000" w:rsidP="000E47FC">
      <w:pPr>
        <w:pStyle w:val="Heading3"/>
        <w:keepNext w:val="0"/>
        <w:keepLines w:val="0"/>
        <w:numPr>
          <w:ilvl w:val="0"/>
          <w:numId w:val="224"/>
        </w:numPr>
        <w:tabs>
          <w:tab w:val="clear" w:pos="8920"/>
        </w:tabs>
        <w:jc w:val="both"/>
        <w:rPr>
          <w:lang w:val="vi-VN"/>
        </w:rPr>
      </w:pPr>
      <w:bookmarkStart w:id="29" w:name="_wv0s2dk5y46p" w:colFirst="0" w:colLast="0"/>
      <w:bookmarkEnd w:id="29"/>
      <w:r w:rsidRPr="00B374C1">
        <w:rPr>
          <w:lang w:val="vi-VN"/>
        </w:rPr>
        <w:t>Hỗ trợ Thương mại Điện tử Toàn cầu</w:t>
      </w:r>
    </w:p>
    <w:p w14:paraId="189A286E" w14:textId="77777777" w:rsidR="00FC6EDA" w:rsidRPr="00B374C1" w:rsidRDefault="00000000" w:rsidP="000E47FC">
      <w:pPr>
        <w:tabs>
          <w:tab w:val="clear" w:pos="8920"/>
        </w:tabs>
        <w:ind w:left="720" w:firstLine="720"/>
        <w:jc w:val="both"/>
        <w:rPr>
          <w:lang w:val="vi-VN"/>
        </w:rPr>
      </w:pPr>
      <w:proofErr w:type="spellStart"/>
      <w:r w:rsidRPr="00B374C1">
        <w:rPr>
          <w:lang w:val="vi-VN"/>
        </w:rPr>
        <w:t>Magento</w:t>
      </w:r>
      <w:proofErr w:type="spellEnd"/>
      <w:r w:rsidRPr="00B374C1">
        <w:rPr>
          <w:lang w:val="vi-VN"/>
        </w:rPr>
        <w:t xml:space="preserve"> có khả năng hỗ trợ đa ngôn ngữ, đa tiền tệ và các loại thuế khác nhau, giúp các doanh nghiệp dễ dàng mở rộng kinh doanh ra thị trường quốc tế. Tính năng này rất hữu ích cho các doanh nghiệp có kế hoạch phát triển và phục vụ khách hàng trên toàn cầu, đáp ứng các yêu cầu địa phương về ngôn ngữ, tiền tệ và quy định thuế.</w:t>
      </w:r>
    </w:p>
    <w:p w14:paraId="6D0DC838" w14:textId="77777777" w:rsidR="00FC6EDA" w:rsidRPr="00B374C1" w:rsidRDefault="00000000" w:rsidP="000E47FC">
      <w:pPr>
        <w:pStyle w:val="Heading3"/>
        <w:keepNext w:val="0"/>
        <w:keepLines w:val="0"/>
        <w:numPr>
          <w:ilvl w:val="0"/>
          <w:numId w:val="172"/>
        </w:numPr>
        <w:tabs>
          <w:tab w:val="clear" w:pos="8920"/>
        </w:tabs>
        <w:jc w:val="both"/>
        <w:rPr>
          <w:lang w:val="vi-VN"/>
        </w:rPr>
      </w:pPr>
      <w:bookmarkStart w:id="30" w:name="_jaxv5dfecx45" w:colFirst="0" w:colLast="0"/>
      <w:bookmarkEnd w:id="30"/>
      <w:r w:rsidRPr="00B374C1">
        <w:rPr>
          <w:lang w:val="vi-VN"/>
        </w:rPr>
        <w:t>Hệ thống API và Khả năng Tích hợp với Các Hệ thống Khác</w:t>
      </w:r>
    </w:p>
    <w:p w14:paraId="44C6F864" w14:textId="77777777" w:rsidR="00FC6EDA" w:rsidRPr="00B374C1" w:rsidRDefault="00000000" w:rsidP="000E47FC">
      <w:pPr>
        <w:tabs>
          <w:tab w:val="clear" w:pos="8920"/>
        </w:tabs>
        <w:ind w:left="720" w:firstLine="720"/>
        <w:jc w:val="both"/>
        <w:rPr>
          <w:lang w:val="vi-VN"/>
        </w:rPr>
      </w:pPr>
      <w:proofErr w:type="spellStart"/>
      <w:r w:rsidRPr="00B374C1">
        <w:rPr>
          <w:lang w:val="vi-VN"/>
        </w:rPr>
        <w:t>Magento</w:t>
      </w:r>
      <w:proofErr w:type="spellEnd"/>
      <w:r w:rsidRPr="00B374C1">
        <w:rPr>
          <w:lang w:val="vi-VN"/>
        </w:rPr>
        <w:t xml:space="preserve"> cung cấp hệ thống API mạnh mẽ, cho phép tích hợp dễ dàng với các hệ thống quản lý khác như CRM (quản lý quan hệ khách hàng), ERP (quản lý nguồn lực doanh nghiệp) và các ứng dụng của bên thứ ba. Điều này giúp doanh nghiệp có thể quản lý và vận hành toàn bộ hệ thống thương mại điện tử một cách liền mạch và hiệu quả.</w:t>
      </w:r>
    </w:p>
    <w:p w14:paraId="2033EB79" w14:textId="77777777" w:rsidR="00FC6EDA" w:rsidRPr="00B374C1" w:rsidRDefault="00000000" w:rsidP="000E47FC">
      <w:pPr>
        <w:pStyle w:val="Heading3"/>
        <w:keepNext w:val="0"/>
        <w:keepLines w:val="0"/>
        <w:numPr>
          <w:ilvl w:val="0"/>
          <w:numId w:val="7"/>
        </w:numPr>
        <w:tabs>
          <w:tab w:val="clear" w:pos="8920"/>
        </w:tabs>
        <w:jc w:val="both"/>
        <w:rPr>
          <w:lang w:val="vi-VN"/>
        </w:rPr>
      </w:pPr>
      <w:bookmarkStart w:id="31" w:name="_m62fst1ew3lh" w:colFirst="0" w:colLast="0"/>
      <w:bookmarkEnd w:id="31"/>
      <w:r w:rsidRPr="00B374C1">
        <w:rPr>
          <w:lang w:val="vi-VN"/>
        </w:rPr>
        <w:t>Xây dựng Marketplace (Chợ Trực tuyến)</w:t>
      </w:r>
    </w:p>
    <w:p w14:paraId="02DD3DF4" w14:textId="77777777" w:rsidR="00FC6EDA" w:rsidRPr="00B374C1" w:rsidRDefault="00000000" w:rsidP="000E47FC">
      <w:pPr>
        <w:tabs>
          <w:tab w:val="clear" w:pos="8920"/>
        </w:tabs>
        <w:ind w:left="720" w:firstLine="720"/>
        <w:jc w:val="both"/>
        <w:rPr>
          <w:lang w:val="vi-VN"/>
        </w:rPr>
      </w:pPr>
      <w:r w:rsidRPr="00B374C1">
        <w:rPr>
          <w:lang w:val="vi-VN"/>
        </w:rPr>
        <w:t xml:space="preserve">Với khả năng tùy chỉnh và mở rộng, </w:t>
      </w:r>
      <w:proofErr w:type="spellStart"/>
      <w:r w:rsidRPr="00B374C1">
        <w:rPr>
          <w:lang w:val="vi-VN"/>
        </w:rPr>
        <w:t>Magento</w:t>
      </w:r>
      <w:proofErr w:type="spellEnd"/>
      <w:r w:rsidRPr="00B374C1">
        <w:rPr>
          <w:lang w:val="vi-VN"/>
        </w:rPr>
        <w:t xml:space="preserve"> có thể được sử dụng để xây dựng các </w:t>
      </w:r>
      <w:proofErr w:type="spellStart"/>
      <w:r w:rsidRPr="00B374C1">
        <w:rPr>
          <w:lang w:val="vi-VN"/>
        </w:rPr>
        <w:t>marketplace</w:t>
      </w:r>
      <w:proofErr w:type="spellEnd"/>
      <w:r w:rsidRPr="00B374C1">
        <w:rPr>
          <w:lang w:val="vi-VN"/>
        </w:rPr>
        <w:t xml:space="preserve">, nơi nhiều người bán có thể đăng sản phẩm và kinh doanh trên cùng một nền tảng. Đây là một trong những xu hướng </w:t>
      </w:r>
      <w:r w:rsidRPr="00B374C1">
        <w:rPr>
          <w:lang w:val="vi-VN"/>
        </w:rPr>
        <w:lastRenderedPageBreak/>
        <w:t>phát triển nổi bật, cho phép các doanh nghiệp tạo ra một hệ sinh thái kinh doanh phong phú, đáp ứng nhu cầu của nhiều nhóm khách hàng.</w:t>
      </w:r>
    </w:p>
    <w:p w14:paraId="7C9E6791" w14:textId="77777777" w:rsidR="00FC6EDA" w:rsidRPr="00B374C1" w:rsidRDefault="00000000" w:rsidP="000E47FC">
      <w:pPr>
        <w:pStyle w:val="Heading3"/>
        <w:numPr>
          <w:ilvl w:val="0"/>
          <w:numId w:val="73"/>
        </w:numPr>
        <w:tabs>
          <w:tab w:val="clear" w:pos="8920"/>
        </w:tabs>
        <w:spacing w:before="240" w:after="240"/>
        <w:rPr>
          <w:lang w:val="vi-VN"/>
        </w:rPr>
      </w:pPr>
      <w:bookmarkStart w:id="32" w:name="_yqcbvw9f8bl5" w:colFirst="0" w:colLast="0"/>
      <w:bookmarkEnd w:id="32"/>
      <w:r w:rsidRPr="00B374C1">
        <w:rPr>
          <w:lang w:val="vi-VN"/>
        </w:rPr>
        <w:t xml:space="preserve">Ưu điểm và nhược điểm của </w:t>
      </w:r>
      <w:proofErr w:type="spellStart"/>
      <w:r w:rsidRPr="00B374C1">
        <w:rPr>
          <w:lang w:val="vi-VN"/>
        </w:rPr>
        <w:t>Magento</w:t>
      </w:r>
      <w:proofErr w:type="spellEnd"/>
    </w:p>
    <w:p w14:paraId="1CF6C923" w14:textId="77777777" w:rsidR="000E2989" w:rsidRPr="00B374C1" w:rsidRDefault="00000000" w:rsidP="000E47FC">
      <w:pPr>
        <w:keepNext/>
        <w:tabs>
          <w:tab w:val="clear" w:pos="8920"/>
        </w:tabs>
        <w:rPr>
          <w:lang w:val="vi-VN"/>
        </w:rPr>
      </w:pPr>
      <w:r w:rsidRPr="00B374C1">
        <w:rPr>
          <w:noProof/>
          <w:lang w:val="vi-VN"/>
        </w:rPr>
        <w:drawing>
          <wp:inline distT="114300" distB="114300" distL="114300" distR="114300" wp14:anchorId="62DFA29D" wp14:editId="386E3CE6">
            <wp:extent cx="5667700" cy="2070100"/>
            <wp:effectExtent l="0" t="0" r="0" b="0"/>
            <wp:docPr id="65"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34"/>
                    <a:srcRect/>
                    <a:stretch>
                      <a:fillRect/>
                    </a:stretch>
                  </pic:blipFill>
                  <pic:spPr>
                    <a:xfrm>
                      <a:off x="0" y="0"/>
                      <a:ext cx="5667700" cy="2070100"/>
                    </a:xfrm>
                    <a:prstGeom prst="rect">
                      <a:avLst/>
                    </a:prstGeom>
                    <a:ln/>
                  </pic:spPr>
                </pic:pic>
              </a:graphicData>
            </a:graphic>
          </wp:inline>
        </w:drawing>
      </w:r>
    </w:p>
    <w:p w14:paraId="63F83324" w14:textId="44DAB650" w:rsidR="00FC6EDA" w:rsidRPr="00B374C1" w:rsidRDefault="000E2989" w:rsidP="000E47FC">
      <w:pPr>
        <w:pStyle w:val="Caption"/>
        <w:tabs>
          <w:tab w:val="clear" w:pos="8920"/>
        </w:tabs>
        <w:jc w:val="center"/>
        <w:rPr>
          <w:color w:val="auto"/>
          <w:sz w:val="28"/>
          <w:szCs w:val="28"/>
          <w:lang w:val="vi-VN"/>
        </w:rPr>
      </w:pPr>
      <w:bookmarkStart w:id="33" w:name="_Toc182467913"/>
      <w:r w:rsidRPr="00B374C1">
        <w:rPr>
          <w:color w:val="auto"/>
          <w:sz w:val="28"/>
          <w:szCs w:val="28"/>
          <w:lang w:val="vi-VN"/>
        </w:rPr>
        <w:t xml:space="preserve">Hình 2. </w:t>
      </w:r>
      <w:r w:rsidRPr="00B374C1">
        <w:rPr>
          <w:color w:val="auto"/>
          <w:sz w:val="28"/>
          <w:szCs w:val="28"/>
          <w:lang w:val="vi-VN"/>
        </w:rPr>
        <w:fldChar w:fldCharType="begin"/>
      </w:r>
      <w:r w:rsidRPr="00B374C1">
        <w:rPr>
          <w:color w:val="auto"/>
          <w:sz w:val="28"/>
          <w:szCs w:val="28"/>
          <w:lang w:val="vi-VN"/>
        </w:rPr>
        <w:instrText xml:space="preserve"> SEQ Hình_2. \* ARABIC </w:instrText>
      </w:r>
      <w:r w:rsidRPr="00B374C1">
        <w:rPr>
          <w:color w:val="auto"/>
          <w:sz w:val="28"/>
          <w:szCs w:val="28"/>
          <w:lang w:val="vi-VN"/>
        </w:rPr>
        <w:fldChar w:fldCharType="separate"/>
      </w:r>
      <w:r w:rsidR="008B4D3C" w:rsidRPr="00B374C1">
        <w:rPr>
          <w:noProof/>
          <w:color w:val="auto"/>
          <w:sz w:val="28"/>
          <w:szCs w:val="28"/>
          <w:lang w:val="vi-VN"/>
        </w:rPr>
        <w:t>3</w:t>
      </w:r>
      <w:r w:rsidRPr="00B374C1">
        <w:rPr>
          <w:color w:val="auto"/>
          <w:sz w:val="28"/>
          <w:szCs w:val="28"/>
          <w:lang w:val="vi-VN"/>
        </w:rPr>
        <w:fldChar w:fldCharType="end"/>
      </w:r>
      <w:r w:rsidRPr="00B374C1">
        <w:rPr>
          <w:color w:val="auto"/>
          <w:sz w:val="28"/>
          <w:szCs w:val="28"/>
          <w:lang w:val="vi-VN"/>
        </w:rPr>
        <w:t xml:space="preserve"> Ưu điểm và nhược điểm của </w:t>
      </w:r>
      <w:proofErr w:type="spellStart"/>
      <w:r w:rsidRPr="00B374C1">
        <w:rPr>
          <w:color w:val="auto"/>
          <w:sz w:val="28"/>
          <w:szCs w:val="28"/>
          <w:lang w:val="vi-VN"/>
        </w:rPr>
        <w:t>Magento</w:t>
      </w:r>
      <w:bookmarkEnd w:id="33"/>
      <w:proofErr w:type="spellEnd"/>
    </w:p>
    <w:p w14:paraId="76C23596" w14:textId="77777777" w:rsidR="000E2989" w:rsidRPr="00B374C1" w:rsidRDefault="000E2989" w:rsidP="000E47FC">
      <w:pPr>
        <w:tabs>
          <w:tab w:val="clear" w:pos="8920"/>
        </w:tabs>
        <w:rPr>
          <w:lang w:val="vi-VN"/>
        </w:rPr>
      </w:pPr>
    </w:p>
    <w:p w14:paraId="43CEDA99" w14:textId="77777777" w:rsidR="00FC6EDA" w:rsidRPr="00B374C1" w:rsidRDefault="00000000" w:rsidP="000E47FC">
      <w:pPr>
        <w:pStyle w:val="Heading3"/>
        <w:keepNext w:val="0"/>
        <w:keepLines w:val="0"/>
        <w:tabs>
          <w:tab w:val="clear" w:pos="8920"/>
        </w:tabs>
        <w:ind w:left="720"/>
        <w:jc w:val="both"/>
        <w:rPr>
          <w:lang w:val="vi-VN"/>
        </w:rPr>
      </w:pPr>
      <w:bookmarkStart w:id="34" w:name="_7sgx7pxg4xp0" w:colFirst="0" w:colLast="0"/>
      <w:bookmarkEnd w:id="34"/>
      <w:r w:rsidRPr="00B374C1">
        <w:rPr>
          <w:lang w:val="vi-VN"/>
        </w:rPr>
        <w:t xml:space="preserve">Ưu điểm của </w:t>
      </w:r>
      <w:proofErr w:type="spellStart"/>
      <w:r w:rsidRPr="00B374C1">
        <w:rPr>
          <w:lang w:val="vi-VN"/>
        </w:rPr>
        <w:t>Magento</w:t>
      </w:r>
      <w:proofErr w:type="spellEnd"/>
    </w:p>
    <w:p w14:paraId="71A4F659" w14:textId="77777777" w:rsidR="00FC6EDA" w:rsidRPr="00B374C1" w:rsidRDefault="00000000" w:rsidP="000E47FC">
      <w:pPr>
        <w:numPr>
          <w:ilvl w:val="0"/>
          <w:numId w:val="148"/>
        </w:numPr>
        <w:tabs>
          <w:tab w:val="clear" w:pos="8920"/>
        </w:tabs>
        <w:spacing w:after="0"/>
        <w:jc w:val="both"/>
        <w:rPr>
          <w:lang w:val="vi-VN"/>
        </w:rPr>
      </w:pPr>
      <w:r w:rsidRPr="00B374C1">
        <w:rPr>
          <w:b/>
          <w:lang w:val="vi-VN"/>
        </w:rPr>
        <w:t>Tính tùy chỉnh cao</w:t>
      </w:r>
    </w:p>
    <w:p w14:paraId="608B9B35" w14:textId="77777777" w:rsidR="00FC6EDA" w:rsidRPr="00B374C1" w:rsidRDefault="00000000" w:rsidP="000E47FC">
      <w:pPr>
        <w:numPr>
          <w:ilvl w:val="1"/>
          <w:numId w:val="148"/>
        </w:numPr>
        <w:tabs>
          <w:tab w:val="clear" w:pos="8920"/>
        </w:tabs>
        <w:spacing w:before="0" w:after="0"/>
        <w:jc w:val="both"/>
        <w:rPr>
          <w:lang w:val="vi-VN"/>
        </w:rPr>
      </w:pPr>
      <w:proofErr w:type="spellStart"/>
      <w:r w:rsidRPr="00B374C1">
        <w:rPr>
          <w:lang w:val="vi-VN"/>
        </w:rPr>
        <w:t>Magento</w:t>
      </w:r>
      <w:proofErr w:type="spellEnd"/>
      <w:r w:rsidRPr="00B374C1">
        <w:rPr>
          <w:lang w:val="vi-VN"/>
        </w:rPr>
        <w:t xml:space="preserve"> là một nền tảng mã nguồn mở, cho phép các doanh nghiệp tùy chỉnh giao diện, tính năng và mở rộng theo nhu cầu cụ thể.</w:t>
      </w:r>
    </w:p>
    <w:p w14:paraId="66CE293A" w14:textId="77777777" w:rsidR="00FC6EDA" w:rsidRPr="00B374C1" w:rsidRDefault="00000000" w:rsidP="000E47FC">
      <w:pPr>
        <w:numPr>
          <w:ilvl w:val="1"/>
          <w:numId w:val="148"/>
        </w:numPr>
        <w:tabs>
          <w:tab w:val="clear" w:pos="8920"/>
        </w:tabs>
        <w:spacing w:before="0" w:after="0"/>
        <w:jc w:val="both"/>
        <w:rPr>
          <w:lang w:val="vi-VN"/>
        </w:rPr>
      </w:pPr>
      <w:proofErr w:type="spellStart"/>
      <w:r w:rsidRPr="00B374C1">
        <w:rPr>
          <w:lang w:val="vi-VN"/>
        </w:rPr>
        <w:t>Magento</w:t>
      </w:r>
      <w:proofErr w:type="spellEnd"/>
      <w:r w:rsidRPr="00B374C1">
        <w:rPr>
          <w:lang w:val="vi-VN"/>
        </w:rPr>
        <w:t xml:space="preserve"> hỗ trợ nhiều </w:t>
      </w:r>
      <w:proofErr w:type="spellStart"/>
      <w:r w:rsidRPr="00B374C1">
        <w:rPr>
          <w:lang w:val="vi-VN"/>
        </w:rPr>
        <w:t>plugin</w:t>
      </w:r>
      <w:proofErr w:type="spellEnd"/>
      <w:r w:rsidRPr="00B374C1">
        <w:rPr>
          <w:lang w:val="vi-VN"/>
        </w:rPr>
        <w:t xml:space="preserve"> và </w:t>
      </w:r>
      <w:proofErr w:type="spellStart"/>
      <w:r w:rsidRPr="00B374C1">
        <w:rPr>
          <w:lang w:val="vi-VN"/>
        </w:rPr>
        <w:t>extension</w:t>
      </w:r>
      <w:proofErr w:type="spellEnd"/>
      <w:r w:rsidRPr="00B374C1">
        <w:rPr>
          <w:lang w:val="vi-VN"/>
        </w:rPr>
        <w:t xml:space="preserve"> từ cộng đồng, giúp mở rộng chức năng của </w:t>
      </w:r>
      <w:proofErr w:type="spellStart"/>
      <w:r w:rsidRPr="00B374C1">
        <w:rPr>
          <w:lang w:val="vi-VN"/>
        </w:rPr>
        <w:t>website</w:t>
      </w:r>
      <w:proofErr w:type="spellEnd"/>
      <w:r w:rsidRPr="00B374C1">
        <w:rPr>
          <w:lang w:val="vi-VN"/>
        </w:rPr>
        <w:t xml:space="preserve"> một cách dễ dàng.</w:t>
      </w:r>
    </w:p>
    <w:p w14:paraId="0E108245" w14:textId="77777777" w:rsidR="00FC6EDA" w:rsidRPr="00B374C1" w:rsidRDefault="00000000" w:rsidP="000E47FC">
      <w:pPr>
        <w:numPr>
          <w:ilvl w:val="0"/>
          <w:numId w:val="148"/>
        </w:numPr>
        <w:tabs>
          <w:tab w:val="clear" w:pos="8920"/>
        </w:tabs>
        <w:spacing w:before="0" w:after="0"/>
        <w:jc w:val="both"/>
        <w:rPr>
          <w:lang w:val="vi-VN"/>
        </w:rPr>
      </w:pPr>
      <w:r w:rsidRPr="00B374C1">
        <w:rPr>
          <w:b/>
          <w:lang w:val="vi-VN"/>
        </w:rPr>
        <w:t>Hỗ trợ mạnh mẽ cho SEO</w:t>
      </w:r>
    </w:p>
    <w:p w14:paraId="2A624FA2" w14:textId="77777777" w:rsidR="00FC6EDA" w:rsidRPr="00B374C1" w:rsidRDefault="00000000" w:rsidP="000E47FC">
      <w:pPr>
        <w:numPr>
          <w:ilvl w:val="1"/>
          <w:numId w:val="148"/>
        </w:numPr>
        <w:tabs>
          <w:tab w:val="clear" w:pos="8920"/>
        </w:tabs>
        <w:spacing w:before="0" w:after="0"/>
        <w:jc w:val="both"/>
        <w:rPr>
          <w:lang w:val="vi-VN"/>
        </w:rPr>
      </w:pPr>
      <w:proofErr w:type="spellStart"/>
      <w:r w:rsidRPr="00B374C1">
        <w:rPr>
          <w:lang w:val="vi-VN"/>
        </w:rPr>
        <w:t>Magento</w:t>
      </w:r>
      <w:proofErr w:type="spellEnd"/>
      <w:r w:rsidRPr="00B374C1">
        <w:rPr>
          <w:lang w:val="vi-VN"/>
        </w:rPr>
        <w:t xml:space="preserve"> cung cấp các công cụ tối ưu hóa SEO như URL thân thiện, thẻ </w:t>
      </w:r>
      <w:proofErr w:type="spellStart"/>
      <w:r w:rsidRPr="00B374C1">
        <w:rPr>
          <w:lang w:val="vi-VN"/>
        </w:rPr>
        <w:t>meta</w:t>
      </w:r>
      <w:proofErr w:type="spellEnd"/>
      <w:r w:rsidRPr="00B374C1">
        <w:rPr>
          <w:lang w:val="vi-VN"/>
        </w:rPr>
        <w:t xml:space="preserve">, tiêu đề trang, sơ đồ trang </w:t>
      </w:r>
      <w:proofErr w:type="spellStart"/>
      <w:r w:rsidRPr="00B374C1">
        <w:rPr>
          <w:lang w:val="vi-VN"/>
        </w:rPr>
        <w:t>web</w:t>
      </w:r>
      <w:proofErr w:type="spellEnd"/>
      <w:r w:rsidRPr="00B374C1">
        <w:rPr>
          <w:lang w:val="vi-VN"/>
        </w:rPr>
        <w:t xml:space="preserve"> và nhiều tính năng SEO nâng cao khác, giúp tăng cường khả năng hiển thị trên công cụ tìm kiếm.</w:t>
      </w:r>
    </w:p>
    <w:p w14:paraId="1895C708" w14:textId="77777777" w:rsidR="00FC6EDA" w:rsidRPr="00B374C1" w:rsidRDefault="00000000" w:rsidP="000E47FC">
      <w:pPr>
        <w:numPr>
          <w:ilvl w:val="1"/>
          <w:numId w:val="148"/>
        </w:numPr>
        <w:tabs>
          <w:tab w:val="clear" w:pos="8920"/>
        </w:tabs>
        <w:spacing w:before="0" w:after="0"/>
        <w:jc w:val="both"/>
        <w:rPr>
          <w:lang w:val="vi-VN"/>
        </w:rPr>
      </w:pPr>
      <w:r w:rsidRPr="00B374C1">
        <w:rPr>
          <w:lang w:val="vi-VN"/>
        </w:rPr>
        <w:t xml:space="preserve">Tích hợp khả năng tạo cấu trúc liên kết nội bộ, giúp cải thiện trải nghiệm người dùng và thứ hạng tìm kiếm của </w:t>
      </w:r>
      <w:proofErr w:type="spellStart"/>
      <w:r w:rsidRPr="00B374C1">
        <w:rPr>
          <w:lang w:val="vi-VN"/>
        </w:rPr>
        <w:t>website</w:t>
      </w:r>
      <w:proofErr w:type="spellEnd"/>
      <w:r w:rsidRPr="00B374C1">
        <w:rPr>
          <w:lang w:val="vi-VN"/>
        </w:rPr>
        <w:t>.</w:t>
      </w:r>
    </w:p>
    <w:p w14:paraId="450134D4" w14:textId="77777777" w:rsidR="00FC6EDA" w:rsidRPr="00B374C1" w:rsidRDefault="00000000" w:rsidP="000E47FC">
      <w:pPr>
        <w:numPr>
          <w:ilvl w:val="0"/>
          <w:numId w:val="148"/>
        </w:numPr>
        <w:tabs>
          <w:tab w:val="clear" w:pos="8920"/>
        </w:tabs>
        <w:spacing w:before="0" w:after="0"/>
        <w:jc w:val="both"/>
        <w:rPr>
          <w:lang w:val="vi-VN"/>
        </w:rPr>
      </w:pPr>
      <w:r w:rsidRPr="00B374C1">
        <w:rPr>
          <w:b/>
          <w:lang w:val="vi-VN"/>
        </w:rPr>
        <w:t>Khả năng mở rộng và linh hoạt</w:t>
      </w:r>
    </w:p>
    <w:p w14:paraId="5A548853" w14:textId="77777777" w:rsidR="00FC6EDA" w:rsidRPr="00B374C1" w:rsidRDefault="00000000" w:rsidP="000E47FC">
      <w:pPr>
        <w:numPr>
          <w:ilvl w:val="1"/>
          <w:numId w:val="148"/>
        </w:numPr>
        <w:tabs>
          <w:tab w:val="clear" w:pos="8920"/>
        </w:tabs>
        <w:spacing w:before="0" w:after="0"/>
        <w:jc w:val="both"/>
        <w:rPr>
          <w:lang w:val="vi-VN"/>
        </w:rPr>
      </w:pPr>
      <w:proofErr w:type="spellStart"/>
      <w:r w:rsidRPr="00B374C1">
        <w:rPr>
          <w:lang w:val="vi-VN"/>
        </w:rPr>
        <w:t>Magento</w:t>
      </w:r>
      <w:proofErr w:type="spellEnd"/>
      <w:r w:rsidRPr="00B374C1">
        <w:rPr>
          <w:lang w:val="vi-VN"/>
        </w:rPr>
        <w:t xml:space="preserve"> hỗ trợ các doanh nghiệp từ quy mô nhỏ đến lớn, có thể dễ dàng mở rộng khi doanh nghiệp phát triển. Các tính năng quản lý danh mục sản phẩm, giỏ hàng, thanh toán và giao hàng đều có thể được điều chỉnh để phù hợp với từng giai đoạn phát triển.</w:t>
      </w:r>
    </w:p>
    <w:p w14:paraId="77FEB3C9" w14:textId="77777777" w:rsidR="00FC6EDA" w:rsidRPr="00B374C1" w:rsidRDefault="00000000" w:rsidP="000E47FC">
      <w:pPr>
        <w:numPr>
          <w:ilvl w:val="1"/>
          <w:numId w:val="148"/>
        </w:numPr>
        <w:tabs>
          <w:tab w:val="clear" w:pos="8920"/>
        </w:tabs>
        <w:spacing w:before="0" w:after="0"/>
        <w:jc w:val="both"/>
        <w:rPr>
          <w:lang w:val="vi-VN"/>
        </w:rPr>
      </w:pPr>
      <w:r w:rsidRPr="00B374C1">
        <w:rPr>
          <w:lang w:val="vi-VN"/>
        </w:rPr>
        <w:t xml:space="preserve">Hệ thống </w:t>
      </w:r>
      <w:proofErr w:type="spellStart"/>
      <w:r w:rsidRPr="00B374C1">
        <w:rPr>
          <w:lang w:val="vi-VN"/>
        </w:rPr>
        <w:t>module</w:t>
      </w:r>
      <w:proofErr w:type="spellEnd"/>
      <w:r w:rsidRPr="00B374C1">
        <w:rPr>
          <w:lang w:val="vi-VN"/>
        </w:rPr>
        <w:t xml:space="preserve"> cho phép tích hợp với nhiều hệ thống khác như ERP, CRM và các công cụ phân tích, giúp tối ưu hóa quy trình quản lý kinh doanh.</w:t>
      </w:r>
    </w:p>
    <w:p w14:paraId="01442BD8" w14:textId="77777777" w:rsidR="00FC6EDA" w:rsidRPr="00B374C1" w:rsidRDefault="00000000" w:rsidP="000E47FC">
      <w:pPr>
        <w:numPr>
          <w:ilvl w:val="0"/>
          <w:numId w:val="148"/>
        </w:numPr>
        <w:tabs>
          <w:tab w:val="clear" w:pos="8920"/>
        </w:tabs>
        <w:spacing w:before="0" w:after="0"/>
        <w:jc w:val="both"/>
        <w:rPr>
          <w:lang w:val="vi-VN"/>
        </w:rPr>
      </w:pPr>
      <w:r w:rsidRPr="00B374C1">
        <w:rPr>
          <w:b/>
          <w:lang w:val="vi-VN"/>
        </w:rPr>
        <w:t>Hỗ trợ nhiều phương thức thanh toán và vận chuyển</w:t>
      </w:r>
    </w:p>
    <w:p w14:paraId="2F52C0D5" w14:textId="77777777" w:rsidR="00FC6EDA" w:rsidRPr="00B374C1" w:rsidRDefault="00000000" w:rsidP="000E47FC">
      <w:pPr>
        <w:numPr>
          <w:ilvl w:val="1"/>
          <w:numId w:val="148"/>
        </w:numPr>
        <w:tabs>
          <w:tab w:val="clear" w:pos="8920"/>
        </w:tabs>
        <w:spacing w:before="0" w:after="0"/>
        <w:jc w:val="both"/>
        <w:rPr>
          <w:lang w:val="vi-VN"/>
        </w:rPr>
      </w:pPr>
      <w:proofErr w:type="spellStart"/>
      <w:r w:rsidRPr="00B374C1">
        <w:rPr>
          <w:lang w:val="vi-VN"/>
        </w:rPr>
        <w:t>Magento</w:t>
      </w:r>
      <w:proofErr w:type="spellEnd"/>
      <w:r w:rsidRPr="00B374C1">
        <w:rPr>
          <w:lang w:val="vi-VN"/>
        </w:rPr>
        <w:t xml:space="preserve"> tích hợp sẵn nhiều phương thức thanh toán phổ biến, giúp người dùng dễ dàng tùy chỉnh các cổng thanh toán theo khu vực và </w:t>
      </w:r>
      <w:r w:rsidRPr="00B374C1">
        <w:rPr>
          <w:lang w:val="vi-VN"/>
        </w:rPr>
        <w:lastRenderedPageBreak/>
        <w:t>nhu cầu khách hàng.</w:t>
      </w:r>
    </w:p>
    <w:p w14:paraId="14BC6A2C" w14:textId="77777777" w:rsidR="00FC6EDA" w:rsidRPr="00B374C1" w:rsidRDefault="00000000" w:rsidP="000E47FC">
      <w:pPr>
        <w:numPr>
          <w:ilvl w:val="1"/>
          <w:numId w:val="148"/>
        </w:numPr>
        <w:tabs>
          <w:tab w:val="clear" w:pos="8920"/>
        </w:tabs>
        <w:spacing w:before="0" w:after="0"/>
        <w:jc w:val="both"/>
        <w:rPr>
          <w:lang w:val="vi-VN"/>
        </w:rPr>
      </w:pPr>
      <w:r w:rsidRPr="00B374C1">
        <w:rPr>
          <w:lang w:val="vi-VN"/>
        </w:rPr>
        <w:t>Hệ thống hỗ trợ tính toán chi phí vận chuyển dựa trên địa chỉ và loại hình giao hàng, mang lại sự minh bạch trong chi phí cho khách hàng.</w:t>
      </w:r>
    </w:p>
    <w:p w14:paraId="1B41E135" w14:textId="77777777" w:rsidR="00FC6EDA" w:rsidRPr="00B374C1" w:rsidRDefault="00000000" w:rsidP="000E47FC">
      <w:pPr>
        <w:numPr>
          <w:ilvl w:val="0"/>
          <w:numId w:val="148"/>
        </w:numPr>
        <w:tabs>
          <w:tab w:val="clear" w:pos="8920"/>
        </w:tabs>
        <w:spacing w:before="0" w:after="0"/>
        <w:jc w:val="both"/>
        <w:rPr>
          <w:lang w:val="vi-VN"/>
        </w:rPr>
      </w:pPr>
      <w:r w:rsidRPr="00B374C1">
        <w:rPr>
          <w:b/>
          <w:lang w:val="vi-VN"/>
        </w:rPr>
        <w:t>Khả năng đa ngôn ngữ và đa tiền tệ</w:t>
      </w:r>
    </w:p>
    <w:p w14:paraId="49696776" w14:textId="77777777" w:rsidR="00FC6EDA" w:rsidRPr="00B374C1" w:rsidRDefault="00000000" w:rsidP="000E47FC">
      <w:pPr>
        <w:numPr>
          <w:ilvl w:val="1"/>
          <w:numId w:val="148"/>
        </w:numPr>
        <w:tabs>
          <w:tab w:val="clear" w:pos="8920"/>
        </w:tabs>
        <w:spacing w:before="0" w:after="0"/>
        <w:jc w:val="both"/>
        <w:rPr>
          <w:lang w:val="vi-VN"/>
        </w:rPr>
      </w:pPr>
      <w:proofErr w:type="spellStart"/>
      <w:r w:rsidRPr="00B374C1">
        <w:rPr>
          <w:lang w:val="vi-VN"/>
        </w:rPr>
        <w:t>Magento</w:t>
      </w:r>
      <w:proofErr w:type="spellEnd"/>
      <w:r w:rsidRPr="00B374C1">
        <w:rPr>
          <w:lang w:val="vi-VN"/>
        </w:rPr>
        <w:t xml:space="preserve"> hỗ trợ tích hợp nhiều ngôn ngữ và tiền tệ, phù hợp cho các doanh nghiệp có hoạt động kinh doanh quốc tế.</w:t>
      </w:r>
    </w:p>
    <w:p w14:paraId="6BB2FAB6" w14:textId="77777777" w:rsidR="00FC6EDA" w:rsidRPr="00B374C1" w:rsidRDefault="00000000" w:rsidP="000E47FC">
      <w:pPr>
        <w:numPr>
          <w:ilvl w:val="1"/>
          <w:numId w:val="148"/>
        </w:numPr>
        <w:tabs>
          <w:tab w:val="clear" w:pos="8920"/>
        </w:tabs>
        <w:spacing w:before="0" w:after="0"/>
        <w:jc w:val="both"/>
        <w:rPr>
          <w:lang w:val="vi-VN"/>
        </w:rPr>
      </w:pPr>
      <w:r w:rsidRPr="00B374C1">
        <w:rPr>
          <w:lang w:val="vi-VN"/>
        </w:rPr>
        <w:t>Các cài đặt về thuế và giao dịch cũng có thể được tùy chỉnh theo yêu cầu của từng quốc gia, giúp doanh nghiệp dễ dàng tuân thủ các quy định địa phương.</w:t>
      </w:r>
    </w:p>
    <w:p w14:paraId="4C48FC5F" w14:textId="77777777" w:rsidR="00FC6EDA" w:rsidRPr="00B374C1" w:rsidRDefault="00000000" w:rsidP="000E47FC">
      <w:pPr>
        <w:numPr>
          <w:ilvl w:val="0"/>
          <w:numId w:val="148"/>
        </w:numPr>
        <w:tabs>
          <w:tab w:val="clear" w:pos="8920"/>
        </w:tabs>
        <w:spacing w:before="0" w:after="0"/>
        <w:jc w:val="both"/>
        <w:rPr>
          <w:lang w:val="vi-VN"/>
        </w:rPr>
      </w:pPr>
      <w:r w:rsidRPr="00B374C1">
        <w:rPr>
          <w:b/>
          <w:lang w:val="vi-VN"/>
        </w:rPr>
        <w:t>Bảo mật cao</w:t>
      </w:r>
    </w:p>
    <w:p w14:paraId="2706A3DA" w14:textId="77777777" w:rsidR="00FC6EDA" w:rsidRPr="00B374C1" w:rsidRDefault="00000000" w:rsidP="000E47FC">
      <w:pPr>
        <w:numPr>
          <w:ilvl w:val="1"/>
          <w:numId w:val="148"/>
        </w:numPr>
        <w:tabs>
          <w:tab w:val="clear" w:pos="8920"/>
        </w:tabs>
        <w:spacing w:before="0" w:after="0"/>
        <w:jc w:val="both"/>
        <w:rPr>
          <w:lang w:val="vi-VN"/>
        </w:rPr>
      </w:pPr>
      <w:proofErr w:type="spellStart"/>
      <w:r w:rsidRPr="00B374C1">
        <w:rPr>
          <w:lang w:val="vi-VN"/>
        </w:rPr>
        <w:t>Magento</w:t>
      </w:r>
      <w:proofErr w:type="spellEnd"/>
      <w:r w:rsidRPr="00B374C1">
        <w:rPr>
          <w:lang w:val="vi-VN"/>
        </w:rPr>
        <w:t xml:space="preserve"> cung cấp các tính năng bảo mật nâng cao như xác thực hai yếu tố, khả năng phát hiện các mã độc và cập nhật bảo mật thường xuyên. Điều này giúp bảo vệ dữ liệu khách hàng và thông tin doanh nghiệp khỏi các mối đe dọa bảo mật.</w:t>
      </w:r>
    </w:p>
    <w:p w14:paraId="44C8A5C8" w14:textId="77777777" w:rsidR="00FC6EDA" w:rsidRPr="00B374C1" w:rsidRDefault="00000000" w:rsidP="000E47FC">
      <w:pPr>
        <w:numPr>
          <w:ilvl w:val="0"/>
          <w:numId w:val="148"/>
        </w:numPr>
        <w:tabs>
          <w:tab w:val="clear" w:pos="8920"/>
        </w:tabs>
        <w:spacing w:before="0" w:after="0"/>
        <w:jc w:val="both"/>
        <w:rPr>
          <w:lang w:val="vi-VN"/>
        </w:rPr>
      </w:pPr>
      <w:r w:rsidRPr="00B374C1">
        <w:rPr>
          <w:b/>
          <w:lang w:val="vi-VN"/>
        </w:rPr>
        <w:t>Cộng đồng phát triển lớn và tài liệu hỗ trợ phong phú</w:t>
      </w:r>
    </w:p>
    <w:p w14:paraId="608CBD59" w14:textId="77777777" w:rsidR="00FC6EDA" w:rsidRPr="00B374C1" w:rsidRDefault="00000000" w:rsidP="000E47FC">
      <w:pPr>
        <w:numPr>
          <w:ilvl w:val="1"/>
          <w:numId w:val="148"/>
        </w:numPr>
        <w:tabs>
          <w:tab w:val="clear" w:pos="8920"/>
        </w:tabs>
        <w:spacing w:before="0" w:after="0"/>
        <w:jc w:val="both"/>
        <w:rPr>
          <w:lang w:val="vi-VN"/>
        </w:rPr>
      </w:pPr>
      <w:proofErr w:type="spellStart"/>
      <w:r w:rsidRPr="00B374C1">
        <w:rPr>
          <w:lang w:val="vi-VN"/>
        </w:rPr>
        <w:t>Magento</w:t>
      </w:r>
      <w:proofErr w:type="spellEnd"/>
      <w:r w:rsidRPr="00B374C1">
        <w:rPr>
          <w:lang w:val="vi-VN"/>
        </w:rPr>
        <w:t xml:space="preserve"> có một cộng đồng phát triển lớn và tài liệu hỗ trợ đầy đủ, giúp người dùng dễ dàng tìm kiếm sự hỗ trợ kỹ thuật và tài nguyên học tập.</w:t>
      </w:r>
    </w:p>
    <w:p w14:paraId="1248FB6B" w14:textId="77777777" w:rsidR="00FC6EDA" w:rsidRPr="00B374C1" w:rsidRDefault="00000000" w:rsidP="000E47FC">
      <w:pPr>
        <w:numPr>
          <w:ilvl w:val="1"/>
          <w:numId w:val="148"/>
        </w:numPr>
        <w:tabs>
          <w:tab w:val="clear" w:pos="8920"/>
        </w:tabs>
        <w:spacing w:before="0"/>
        <w:jc w:val="both"/>
        <w:rPr>
          <w:lang w:val="vi-VN"/>
        </w:rPr>
      </w:pPr>
      <w:r w:rsidRPr="00B374C1">
        <w:rPr>
          <w:lang w:val="vi-VN"/>
        </w:rPr>
        <w:t>Cộng đồng này cũng cung cấp nhiều giải pháp mở rộng và hỗ trợ miễn phí hoặc có phí, giúp người dùng giải quyết các vấn đề kỹ thuật phức tạp.</w:t>
      </w:r>
    </w:p>
    <w:p w14:paraId="0BB736B0" w14:textId="77777777" w:rsidR="000E47FC" w:rsidRDefault="00000000" w:rsidP="000E47FC">
      <w:pPr>
        <w:pStyle w:val="Heading3"/>
        <w:keepNext w:val="0"/>
        <w:keepLines w:val="0"/>
        <w:tabs>
          <w:tab w:val="clear" w:pos="8920"/>
        </w:tabs>
        <w:ind w:left="720"/>
        <w:jc w:val="both"/>
      </w:pPr>
      <w:bookmarkStart w:id="35" w:name="_gdjoj1jg3vpu" w:colFirst="0" w:colLast="0"/>
      <w:bookmarkEnd w:id="35"/>
      <w:r w:rsidRPr="00B374C1">
        <w:rPr>
          <w:lang w:val="vi-VN"/>
        </w:rPr>
        <w:t xml:space="preserve">Nhược điểm của </w:t>
      </w:r>
      <w:proofErr w:type="spellStart"/>
      <w:r w:rsidRPr="00B374C1">
        <w:rPr>
          <w:lang w:val="vi-VN"/>
        </w:rPr>
        <w:t>Magento</w:t>
      </w:r>
      <w:proofErr w:type="spellEnd"/>
    </w:p>
    <w:p w14:paraId="38E39474" w14:textId="587B429C" w:rsidR="00FC6EDA" w:rsidRPr="00B374C1" w:rsidRDefault="00000000" w:rsidP="000E47FC">
      <w:pPr>
        <w:pStyle w:val="Heading3"/>
        <w:keepNext w:val="0"/>
        <w:keepLines w:val="0"/>
        <w:numPr>
          <w:ilvl w:val="0"/>
          <w:numId w:val="231"/>
        </w:numPr>
        <w:tabs>
          <w:tab w:val="clear" w:pos="8920"/>
        </w:tabs>
        <w:jc w:val="both"/>
        <w:rPr>
          <w:lang w:val="vi-VN"/>
        </w:rPr>
      </w:pPr>
      <w:r w:rsidRPr="00B374C1">
        <w:rPr>
          <w:lang w:val="vi-VN"/>
        </w:rPr>
        <w:t>Yêu cầu cao về kỹ thuật</w:t>
      </w:r>
    </w:p>
    <w:p w14:paraId="0DC30621" w14:textId="77777777" w:rsidR="00FC6EDA" w:rsidRPr="00B374C1" w:rsidRDefault="00000000" w:rsidP="000E47FC">
      <w:pPr>
        <w:numPr>
          <w:ilvl w:val="1"/>
          <w:numId w:val="178"/>
        </w:numPr>
        <w:tabs>
          <w:tab w:val="clear" w:pos="8920"/>
        </w:tabs>
        <w:spacing w:before="0" w:after="0"/>
        <w:jc w:val="both"/>
        <w:rPr>
          <w:lang w:val="vi-VN"/>
        </w:rPr>
      </w:pPr>
      <w:proofErr w:type="spellStart"/>
      <w:r w:rsidRPr="00B374C1">
        <w:rPr>
          <w:lang w:val="vi-VN"/>
        </w:rPr>
        <w:t>Magento</w:t>
      </w:r>
      <w:proofErr w:type="spellEnd"/>
      <w:r w:rsidRPr="00B374C1">
        <w:rPr>
          <w:lang w:val="vi-VN"/>
        </w:rPr>
        <w:t xml:space="preserve"> là nền tảng phức tạp, đòi hỏi người quản lý có kỹ năng lập trình và kiến thức về hệ thống để triển khai, tùy chỉnh và vận hành.</w:t>
      </w:r>
    </w:p>
    <w:p w14:paraId="0DCEC741" w14:textId="77777777" w:rsidR="00FC6EDA" w:rsidRPr="00B374C1" w:rsidRDefault="00000000" w:rsidP="000E47FC">
      <w:pPr>
        <w:numPr>
          <w:ilvl w:val="1"/>
          <w:numId w:val="178"/>
        </w:numPr>
        <w:tabs>
          <w:tab w:val="clear" w:pos="8920"/>
        </w:tabs>
        <w:spacing w:before="0" w:after="0"/>
        <w:jc w:val="both"/>
        <w:rPr>
          <w:lang w:val="vi-VN"/>
        </w:rPr>
      </w:pPr>
      <w:r w:rsidRPr="00B374C1">
        <w:rPr>
          <w:lang w:val="vi-VN"/>
        </w:rPr>
        <w:t>Việc thực hiện các thay đổi lớn hoặc sửa lỗi yêu cầu kỹ năng kỹ thuật cao, khiến nhiều doanh nghiệp cần đến sự hỗ trợ từ các chuyên gia.</w:t>
      </w:r>
    </w:p>
    <w:p w14:paraId="50BEC2FB" w14:textId="77777777" w:rsidR="00FC6EDA" w:rsidRPr="000E47FC" w:rsidRDefault="00000000" w:rsidP="000E47FC">
      <w:pPr>
        <w:pStyle w:val="ListParagraph"/>
        <w:numPr>
          <w:ilvl w:val="0"/>
          <w:numId w:val="178"/>
        </w:numPr>
        <w:tabs>
          <w:tab w:val="clear" w:pos="8920"/>
        </w:tabs>
        <w:spacing w:before="0" w:after="0"/>
        <w:jc w:val="both"/>
        <w:rPr>
          <w:lang w:val="vi-VN"/>
        </w:rPr>
      </w:pPr>
      <w:r w:rsidRPr="000E47FC">
        <w:rPr>
          <w:b/>
          <w:lang w:val="vi-VN"/>
        </w:rPr>
        <w:t>Chi phí đầu tư ban đầu lớn</w:t>
      </w:r>
    </w:p>
    <w:p w14:paraId="414B0421" w14:textId="77777777" w:rsidR="00FC6EDA" w:rsidRPr="00B374C1" w:rsidRDefault="00000000" w:rsidP="000E47FC">
      <w:pPr>
        <w:numPr>
          <w:ilvl w:val="1"/>
          <w:numId w:val="178"/>
        </w:numPr>
        <w:tabs>
          <w:tab w:val="clear" w:pos="8920"/>
        </w:tabs>
        <w:spacing w:before="0" w:after="0"/>
        <w:jc w:val="both"/>
        <w:rPr>
          <w:lang w:val="vi-VN"/>
        </w:rPr>
      </w:pPr>
      <w:r w:rsidRPr="00B374C1">
        <w:rPr>
          <w:lang w:val="vi-VN"/>
        </w:rPr>
        <w:t xml:space="preserve">Dù là mã nguồn mở, </w:t>
      </w:r>
      <w:proofErr w:type="spellStart"/>
      <w:r w:rsidRPr="00B374C1">
        <w:rPr>
          <w:lang w:val="vi-VN"/>
        </w:rPr>
        <w:t>Magento</w:t>
      </w:r>
      <w:proofErr w:type="spellEnd"/>
      <w:r w:rsidRPr="00B374C1">
        <w:rPr>
          <w:lang w:val="vi-VN"/>
        </w:rPr>
        <w:t xml:space="preserve"> đòi hỏi chi phí cao cho việc thiết kế, tùy chỉnh, và quản trị, đặc biệt khi doanh nghiệp muốn phát triển các tính năng nâng cao hoặc thuê các chuyên gia </w:t>
      </w:r>
      <w:proofErr w:type="spellStart"/>
      <w:r w:rsidRPr="00B374C1">
        <w:rPr>
          <w:lang w:val="vi-VN"/>
        </w:rPr>
        <w:t>Magento</w:t>
      </w:r>
      <w:proofErr w:type="spellEnd"/>
      <w:r w:rsidRPr="00B374C1">
        <w:rPr>
          <w:lang w:val="vi-VN"/>
        </w:rPr>
        <w:t>.</w:t>
      </w:r>
    </w:p>
    <w:p w14:paraId="75EA43DF" w14:textId="77777777" w:rsidR="00FC6EDA" w:rsidRPr="00B374C1" w:rsidRDefault="00000000" w:rsidP="000E47FC">
      <w:pPr>
        <w:numPr>
          <w:ilvl w:val="1"/>
          <w:numId w:val="178"/>
        </w:numPr>
        <w:tabs>
          <w:tab w:val="clear" w:pos="8920"/>
        </w:tabs>
        <w:spacing w:before="0" w:after="0"/>
        <w:jc w:val="both"/>
        <w:rPr>
          <w:lang w:val="vi-VN"/>
        </w:rPr>
      </w:pPr>
      <w:r w:rsidRPr="00B374C1">
        <w:rPr>
          <w:lang w:val="vi-VN"/>
        </w:rPr>
        <w:t xml:space="preserve">Các phiên bản cao cấp hơn của </w:t>
      </w:r>
      <w:proofErr w:type="spellStart"/>
      <w:r w:rsidRPr="00B374C1">
        <w:rPr>
          <w:lang w:val="vi-VN"/>
        </w:rPr>
        <w:t>Magento</w:t>
      </w:r>
      <w:proofErr w:type="spellEnd"/>
      <w:r w:rsidRPr="00B374C1">
        <w:rPr>
          <w:lang w:val="vi-VN"/>
        </w:rPr>
        <w:t xml:space="preserve"> như </w:t>
      </w:r>
      <w:proofErr w:type="spellStart"/>
      <w:r w:rsidRPr="00B374C1">
        <w:rPr>
          <w:lang w:val="vi-VN"/>
        </w:rPr>
        <w:t>Magento</w:t>
      </w:r>
      <w:proofErr w:type="spellEnd"/>
      <w:r w:rsidRPr="00B374C1">
        <w:rPr>
          <w:lang w:val="vi-VN"/>
        </w:rPr>
        <w:t xml:space="preserve"> </w:t>
      </w:r>
      <w:proofErr w:type="spellStart"/>
      <w:r w:rsidRPr="00B374C1">
        <w:rPr>
          <w:lang w:val="vi-VN"/>
        </w:rPr>
        <w:t>Commerce</w:t>
      </w:r>
      <w:proofErr w:type="spellEnd"/>
      <w:r w:rsidRPr="00B374C1">
        <w:rPr>
          <w:lang w:val="vi-VN"/>
        </w:rPr>
        <w:t xml:space="preserve"> (</w:t>
      </w:r>
      <w:proofErr w:type="spellStart"/>
      <w:r w:rsidRPr="00B374C1">
        <w:rPr>
          <w:lang w:val="vi-VN"/>
        </w:rPr>
        <w:t>Enterprise</w:t>
      </w:r>
      <w:proofErr w:type="spellEnd"/>
      <w:r w:rsidRPr="00B374C1">
        <w:rPr>
          <w:lang w:val="vi-VN"/>
        </w:rPr>
        <w:t>) cũng có phí bản quyền khá đắt, phù hợp hơn cho các doanh nghiệp lớn.</w:t>
      </w:r>
    </w:p>
    <w:p w14:paraId="373AB2B4" w14:textId="77777777" w:rsidR="00FC6EDA" w:rsidRPr="00B374C1" w:rsidRDefault="00000000" w:rsidP="000E47FC">
      <w:pPr>
        <w:numPr>
          <w:ilvl w:val="0"/>
          <w:numId w:val="178"/>
        </w:numPr>
        <w:tabs>
          <w:tab w:val="clear" w:pos="8920"/>
        </w:tabs>
        <w:spacing w:before="0" w:after="0"/>
        <w:jc w:val="both"/>
        <w:rPr>
          <w:lang w:val="vi-VN"/>
        </w:rPr>
      </w:pPr>
      <w:r w:rsidRPr="00B374C1">
        <w:rPr>
          <w:b/>
          <w:lang w:val="vi-VN"/>
        </w:rPr>
        <w:t>Yêu cầu tài nguyên máy chủ cao</w:t>
      </w:r>
    </w:p>
    <w:p w14:paraId="61E6846C" w14:textId="77777777" w:rsidR="00FC6EDA" w:rsidRPr="00B374C1" w:rsidRDefault="00000000" w:rsidP="000E47FC">
      <w:pPr>
        <w:numPr>
          <w:ilvl w:val="1"/>
          <w:numId w:val="178"/>
        </w:numPr>
        <w:tabs>
          <w:tab w:val="clear" w:pos="8920"/>
        </w:tabs>
        <w:spacing w:before="0" w:after="0"/>
        <w:jc w:val="both"/>
        <w:rPr>
          <w:lang w:val="vi-VN"/>
        </w:rPr>
      </w:pPr>
      <w:proofErr w:type="spellStart"/>
      <w:r w:rsidRPr="00B374C1">
        <w:rPr>
          <w:lang w:val="vi-VN"/>
        </w:rPr>
        <w:t>Magento</w:t>
      </w:r>
      <w:proofErr w:type="spellEnd"/>
      <w:r w:rsidRPr="00B374C1">
        <w:rPr>
          <w:lang w:val="vi-VN"/>
        </w:rPr>
        <w:t xml:space="preserve"> có kiến trúc phức tạp và yêu cầu tài nguyên máy chủ lớn để hoạt động mượt mà, đặc biệt với các </w:t>
      </w:r>
      <w:proofErr w:type="spellStart"/>
      <w:r w:rsidRPr="00B374C1">
        <w:rPr>
          <w:lang w:val="vi-VN"/>
        </w:rPr>
        <w:t>website</w:t>
      </w:r>
      <w:proofErr w:type="spellEnd"/>
      <w:r w:rsidRPr="00B374C1">
        <w:rPr>
          <w:lang w:val="vi-VN"/>
        </w:rPr>
        <w:t xml:space="preserve"> có lưu lượng truy cập cao và danh mục sản phẩm lớn.</w:t>
      </w:r>
    </w:p>
    <w:p w14:paraId="637305B0" w14:textId="77777777" w:rsidR="00FC6EDA" w:rsidRPr="00B374C1" w:rsidRDefault="00000000" w:rsidP="000E47FC">
      <w:pPr>
        <w:numPr>
          <w:ilvl w:val="1"/>
          <w:numId w:val="178"/>
        </w:numPr>
        <w:tabs>
          <w:tab w:val="clear" w:pos="8920"/>
        </w:tabs>
        <w:spacing w:before="0" w:after="0"/>
        <w:jc w:val="both"/>
        <w:rPr>
          <w:lang w:val="vi-VN"/>
        </w:rPr>
      </w:pPr>
      <w:r w:rsidRPr="00B374C1">
        <w:rPr>
          <w:lang w:val="vi-VN"/>
        </w:rPr>
        <w:t xml:space="preserve">Việc lưu trữ trên các dịch vụ </w:t>
      </w:r>
      <w:proofErr w:type="spellStart"/>
      <w:r w:rsidRPr="00B374C1">
        <w:rPr>
          <w:lang w:val="vi-VN"/>
        </w:rPr>
        <w:t>hosting</w:t>
      </w:r>
      <w:proofErr w:type="spellEnd"/>
      <w:r w:rsidRPr="00B374C1">
        <w:rPr>
          <w:lang w:val="vi-VN"/>
        </w:rPr>
        <w:t xml:space="preserve"> phổ thông có thể không đủ đáp ứng nhu cầu, và doanh nghiệp có thể phải đầu tư vào máy chủ chuyên dụng hoặc dịch vụ </w:t>
      </w:r>
      <w:proofErr w:type="spellStart"/>
      <w:r w:rsidRPr="00B374C1">
        <w:rPr>
          <w:lang w:val="vi-VN"/>
        </w:rPr>
        <w:t>cloud</w:t>
      </w:r>
      <w:proofErr w:type="spellEnd"/>
      <w:r w:rsidRPr="00B374C1">
        <w:rPr>
          <w:lang w:val="vi-VN"/>
        </w:rPr>
        <w:t xml:space="preserve"> </w:t>
      </w:r>
      <w:proofErr w:type="spellStart"/>
      <w:r w:rsidRPr="00B374C1">
        <w:rPr>
          <w:lang w:val="vi-VN"/>
        </w:rPr>
        <w:t>hosting</w:t>
      </w:r>
      <w:proofErr w:type="spellEnd"/>
      <w:r w:rsidRPr="00B374C1">
        <w:rPr>
          <w:lang w:val="vi-VN"/>
        </w:rPr>
        <w:t xml:space="preserve"> cao cấp.</w:t>
      </w:r>
    </w:p>
    <w:p w14:paraId="4EAE24B3" w14:textId="77777777" w:rsidR="00FC6EDA" w:rsidRPr="00B374C1" w:rsidRDefault="00000000" w:rsidP="000E47FC">
      <w:pPr>
        <w:numPr>
          <w:ilvl w:val="0"/>
          <w:numId w:val="178"/>
        </w:numPr>
        <w:tabs>
          <w:tab w:val="clear" w:pos="8920"/>
        </w:tabs>
        <w:spacing w:before="0" w:after="0"/>
        <w:jc w:val="both"/>
        <w:rPr>
          <w:lang w:val="vi-VN"/>
        </w:rPr>
      </w:pPr>
      <w:r w:rsidRPr="00B374C1">
        <w:rPr>
          <w:b/>
          <w:lang w:val="vi-VN"/>
        </w:rPr>
        <w:lastRenderedPageBreak/>
        <w:t>Thời gian triển khai lâu</w:t>
      </w:r>
    </w:p>
    <w:p w14:paraId="09C2D939" w14:textId="77777777" w:rsidR="00FC6EDA" w:rsidRPr="00B374C1" w:rsidRDefault="00000000" w:rsidP="000E47FC">
      <w:pPr>
        <w:numPr>
          <w:ilvl w:val="1"/>
          <w:numId w:val="178"/>
        </w:numPr>
        <w:tabs>
          <w:tab w:val="clear" w:pos="8920"/>
        </w:tabs>
        <w:spacing w:before="0" w:after="0"/>
        <w:jc w:val="both"/>
        <w:rPr>
          <w:lang w:val="vi-VN"/>
        </w:rPr>
      </w:pPr>
      <w:r w:rsidRPr="00B374C1">
        <w:rPr>
          <w:lang w:val="vi-VN"/>
        </w:rPr>
        <w:t xml:space="preserve">Do tính phức tạp và khả năng tùy chỉnh cao, việc triển khai một </w:t>
      </w:r>
      <w:proofErr w:type="spellStart"/>
      <w:r w:rsidRPr="00B374C1">
        <w:rPr>
          <w:lang w:val="vi-VN"/>
        </w:rPr>
        <w:t>website</w:t>
      </w:r>
      <w:proofErr w:type="spellEnd"/>
      <w:r w:rsidRPr="00B374C1">
        <w:rPr>
          <w:lang w:val="vi-VN"/>
        </w:rPr>
        <w:t xml:space="preserve"> thương mại điện tử bằng </w:t>
      </w:r>
      <w:proofErr w:type="spellStart"/>
      <w:r w:rsidRPr="00B374C1">
        <w:rPr>
          <w:lang w:val="vi-VN"/>
        </w:rPr>
        <w:t>Magento</w:t>
      </w:r>
      <w:proofErr w:type="spellEnd"/>
      <w:r w:rsidRPr="00B374C1">
        <w:rPr>
          <w:lang w:val="vi-VN"/>
        </w:rPr>
        <w:t xml:space="preserve"> có thể mất nhiều thời gian, từ vài tuần đến vài tháng, tùy thuộc vào mức độ phức tạp của dự án.</w:t>
      </w:r>
    </w:p>
    <w:p w14:paraId="13140C4B" w14:textId="77777777" w:rsidR="00FC6EDA" w:rsidRPr="00B374C1" w:rsidRDefault="00000000" w:rsidP="000E47FC">
      <w:pPr>
        <w:numPr>
          <w:ilvl w:val="1"/>
          <w:numId w:val="178"/>
        </w:numPr>
        <w:tabs>
          <w:tab w:val="clear" w:pos="8920"/>
        </w:tabs>
        <w:spacing w:before="0" w:after="0"/>
        <w:jc w:val="both"/>
        <w:rPr>
          <w:lang w:val="vi-VN"/>
        </w:rPr>
      </w:pPr>
      <w:r w:rsidRPr="00B374C1">
        <w:rPr>
          <w:lang w:val="vi-VN"/>
        </w:rPr>
        <w:t>Các dự án lớn yêu cầu sự chuẩn bị và lập kế hoạch kỹ càng để tránh các vấn đề phát sinh trong quá trình triển khai.</w:t>
      </w:r>
    </w:p>
    <w:p w14:paraId="03284FA6" w14:textId="77777777" w:rsidR="00FC6EDA" w:rsidRPr="00B374C1" w:rsidRDefault="00000000" w:rsidP="000E47FC">
      <w:pPr>
        <w:numPr>
          <w:ilvl w:val="0"/>
          <w:numId w:val="178"/>
        </w:numPr>
        <w:tabs>
          <w:tab w:val="clear" w:pos="8920"/>
        </w:tabs>
        <w:spacing w:before="0" w:after="0"/>
        <w:jc w:val="both"/>
        <w:rPr>
          <w:lang w:val="vi-VN"/>
        </w:rPr>
      </w:pPr>
      <w:r w:rsidRPr="00B374C1">
        <w:rPr>
          <w:b/>
          <w:lang w:val="vi-VN"/>
        </w:rPr>
        <w:t>Khó bảo trì và nâng cấp</w:t>
      </w:r>
    </w:p>
    <w:p w14:paraId="3C8441D6" w14:textId="77777777" w:rsidR="00FC6EDA" w:rsidRPr="00B374C1" w:rsidRDefault="00000000" w:rsidP="000E47FC">
      <w:pPr>
        <w:numPr>
          <w:ilvl w:val="1"/>
          <w:numId w:val="178"/>
        </w:numPr>
        <w:tabs>
          <w:tab w:val="clear" w:pos="8920"/>
        </w:tabs>
        <w:spacing w:before="0" w:after="0"/>
        <w:jc w:val="both"/>
        <w:rPr>
          <w:lang w:val="vi-VN"/>
        </w:rPr>
      </w:pPr>
      <w:r w:rsidRPr="00B374C1">
        <w:rPr>
          <w:lang w:val="vi-VN"/>
        </w:rPr>
        <w:t xml:space="preserve">Việc nâng cấp các phiên bản </w:t>
      </w:r>
      <w:proofErr w:type="spellStart"/>
      <w:r w:rsidRPr="00B374C1">
        <w:rPr>
          <w:lang w:val="vi-VN"/>
        </w:rPr>
        <w:t>Magento</w:t>
      </w:r>
      <w:proofErr w:type="spellEnd"/>
      <w:r w:rsidRPr="00B374C1">
        <w:rPr>
          <w:lang w:val="vi-VN"/>
        </w:rPr>
        <w:t xml:space="preserve"> có thể phức tạp và yêu cầu sao lưu, thử nghiệm kỹ lưỡng trước khi thực hiện, do có thể gây xung đột với các </w:t>
      </w:r>
      <w:proofErr w:type="spellStart"/>
      <w:r w:rsidRPr="00B374C1">
        <w:rPr>
          <w:lang w:val="vi-VN"/>
        </w:rPr>
        <w:t>extension</w:t>
      </w:r>
      <w:proofErr w:type="spellEnd"/>
      <w:r w:rsidRPr="00B374C1">
        <w:rPr>
          <w:lang w:val="vi-VN"/>
        </w:rPr>
        <w:t xml:space="preserve"> hoặc tùy chỉnh trước đó.</w:t>
      </w:r>
    </w:p>
    <w:p w14:paraId="38DE80DE" w14:textId="77777777" w:rsidR="00FC6EDA" w:rsidRPr="00B374C1" w:rsidRDefault="00000000" w:rsidP="000E47FC">
      <w:pPr>
        <w:numPr>
          <w:ilvl w:val="1"/>
          <w:numId w:val="178"/>
        </w:numPr>
        <w:tabs>
          <w:tab w:val="clear" w:pos="8920"/>
        </w:tabs>
        <w:spacing w:before="0" w:after="0"/>
        <w:jc w:val="both"/>
        <w:rPr>
          <w:lang w:val="vi-VN"/>
        </w:rPr>
      </w:pPr>
      <w:r w:rsidRPr="00B374C1">
        <w:rPr>
          <w:lang w:val="vi-VN"/>
        </w:rPr>
        <w:t xml:space="preserve">Các bản cập nhật bảo mật và cải tiến yêu cầu sự chuẩn bị kỹ càng để đảm bảo không ảnh hưởng đến dữ liệu và chức năng của </w:t>
      </w:r>
      <w:proofErr w:type="spellStart"/>
      <w:r w:rsidRPr="00B374C1">
        <w:rPr>
          <w:lang w:val="vi-VN"/>
        </w:rPr>
        <w:t>website</w:t>
      </w:r>
      <w:proofErr w:type="spellEnd"/>
      <w:r w:rsidRPr="00B374C1">
        <w:rPr>
          <w:lang w:val="vi-VN"/>
        </w:rPr>
        <w:t>.</w:t>
      </w:r>
    </w:p>
    <w:p w14:paraId="4B029220" w14:textId="77777777" w:rsidR="00FC6EDA" w:rsidRPr="00B374C1" w:rsidRDefault="00000000" w:rsidP="000E47FC">
      <w:pPr>
        <w:numPr>
          <w:ilvl w:val="0"/>
          <w:numId w:val="178"/>
        </w:numPr>
        <w:tabs>
          <w:tab w:val="clear" w:pos="8920"/>
        </w:tabs>
        <w:spacing w:before="0" w:after="0"/>
        <w:jc w:val="both"/>
        <w:rPr>
          <w:lang w:val="vi-VN"/>
        </w:rPr>
      </w:pPr>
      <w:r w:rsidRPr="00B374C1">
        <w:rPr>
          <w:b/>
          <w:lang w:val="vi-VN"/>
        </w:rPr>
        <w:t>Giao diện quản trị phức tạp</w:t>
      </w:r>
    </w:p>
    <w:p w14:paraId="3CACA86C" w14:textId="77777777" w:rsidR="00FC6EDA" w:rsidRPr="00B374C1" w:rsidRDefault="00000000" w:rsidP="000E47FC">
      <w:pPr>
        <w:numPr>
          <w:ilvl w:val="1"/>
          <w:numId w:val="178"/>
        </w:numPr>
        <w:tabs>
          <w:tab w:val="clear" w:pos="8920"/>
        </w:tabs>
        <w:spacing w:before="0" w:after="0"/>
        <w:jc w:val="both"/>
        <w:rPr>
          <w:lang w:val="vi-VN"/>
        </w:rPr>
      </w:pPr>
      <w:r w:rsidRPr="00B374C1">
        <w:rPr>
          <w:lang w:val="vi-VN"/>
        </w:rPr>
        <w:t xml:space="preserve">Giao diện quản trị của </w:t>
      </w:r>
      <w:proofErr w:type="spellStart"/>
      <w:r w:rsidRPr="00B374C1">
        <w:rPr>
          <w:lang w:val="vi-VN"/>
        </w:rPr>
        <w:t>Magento</w:t>
      </w:r>
      <w:proofErr w:type="spellEnd"/>
      <w:r w:rsidRPr="00B374C1">
        <w:rPr>
          <w:lang w:val="vi-VN"/>
        </w:rPr>
        <w:t xml:space="preserve"> có thể khó sử dụng đối với người mới, vì có quá nhiều chức năng và tùy chọn cài đặt. Điều này khiến việc đào tạo và làm quen với hệ thống mất thời gian và công sức.</w:t>
      </w:r>
    </w:p>
    <w:p w14:paraId="46C6060F" w14:textId="77777777" w:rsidR="00FC6EDA" w:rsidRPr="00B374C1" w:rsidRDefault="00000000" w:rsidP="000E47FC">
      <w:pPr>
        <w:numPr>
          <w:ilvl w:val="1"/>
          <w:numId w:val="178"/>
        </w:numPr>
        <w:tabs>
          <w:tab w:val="clear" w:pos="8920"/>
        </w:tabs>
        <w:spacing w:before="0"/>
        <w:jc w:val="both"/>
        <w:rPr>
          <w:lang w:val="vi-VN"/>
        </w:rPr>
      </w:pPr>
      <w:r w:rsidRPr="00B374C1">
        <w:rPr>
          <w:lang w:val="vi-VN"/>
        </w:rPr>
        <w:t xml:space="preserve">Đối với các cửa hàng nhỏ hoặc những người không có nhiều kinh nghiệm về công nghệ, giao diện quản trị của </w:t>
      </w:r>
      <w:proofErr w:type="spellStart"/>
      <w:r w:rsidRPr="00B374C1">
        <w:rPr>
          <w:lang w:val="vi-VN"/>
        </w:rPr>
        <w:t>Magento</w:t>
      </w:r>
      <w:proofErr w:type="spellEnd"/>
      <w:r w:rsidRPr="00B374C1">
        <w:rPr>
          <w:lang w:val="vi-VN"/>
        </w:rPr>
        <w:t xml:space="preserve"> có thể là một trở ngại.</w:t>
      </w:r>
    </w:p>
    <w:p w14:paraId="35E34A96" w14:textId="77777777" w:rsidR="00FC6EDA" w:rsidRPr="00B374C1" w:rsidRDefault="00000000" w:rsidP="000E47FC">
      <w:pPr>
        <w:pStyle w:val="Heading2"/>
        <w:tabs>
          <w:tab w:val="clear" w:pos="8920"/>
        </w:tabs>
        <w:spacing w:before="240"/>
        <w:rPr>
          <w:lang w:val="vi-VN"/>
        </w:rPr>
      </w:pPr>
      <w:bookmarkStart w:id="36" w:name="_ri6z8muski6s" w:colFirst="0" w:colLast="0"/>
      <w:bookmarkEnd w:id="36"/>
      <w:r w:rsidRPr="00B374C1">
        <w:rPr>
          <w:lang w:val="vi-VN"/>
        </w:rPr>
        <w:t xml:space="preserve">2. Hướng dẫn cài đặt </w:t>
      </w:r>
      <w:proofErr w:type="spellStart"/>
      <w:r w:rsidRPr="00B374C1">
        <w:rPr>
          <w:lang w:val="vi-VN"/>
        </w:rPr>
        <w:t>Magento</w:t>
      </w:r>
      <w:proofErr w:type="spellEnd"/>
      <w:r w:rsidRPr="00B374C1">
        <w:rPr>
          <w:lang w:val="vi-VN"/>
        </w:rPr>
        <w:t xml:space="preserve"> với </w:t>
      </w:r>
      <w:proofErr w:type="spellStart"/>
      <w:r w:rsidRPr="00B374C1">
        <w:rPr>
          <w:lang w:val="vi-VN"/>
        </w:rPr>
        <w:t>Xampp</w:t>
      </w:r>
      <w:proofErr w:type="spellEnd"/>
    </w:p>
    <w:p w14:paraId="6BB12DDD" w14:textId="77777777" w:rsidR="00FC6EDA" w:rsidRPr="00B374C1" w:rsidRDefault="00000000" w:rsidP="000E47FC">
      <w:pPr>
        <w:pStyle w:val="Heading3"/>
        <w:numPr>
          <w:ilvl w:val="0"/>
          <w:numId w:val="157"/>
        </w:numPr>
        <w:tabs>
          <w:tab w:val="clear" w:pos="8920"/>
        </w:tabs>
        <w:rPr>
          <w:lang w:val="vi-VN"/>
        </w:rPr>
      </w:pPr>
      <w:bookmarkStart w:id="37" w:name="_mhvewt2rjtbg" w:colFirst="0" w:colLast="0"/>
      <w:bookmarkEnd w:id="37"/>
      <w:r w:rsidRPr="00B374C1">
        <w:rPr>
          <w:lang w:val="vi-VN"/>
        </w:rPr>
        <w:t xml:space="preserve">Cài đặt gói </w:t>
      </w:r>
      <w:proofErr w:type="spellStart"/>
      <w:r w:rsidRPr="00B374C1">
        <w:rPr>
          <w:lang w:val="vi-VN"/>
        </w:rPr>
        <w:t>Xampp</w:t>
      </w:r>
      <w:proofErr w:type="spellEnd"/>
    </w:p>
    <w:p w14:paraId="07395B2B" w14:textId="77777777" w:rsidR="00FC6EDA" w:rsidRPr="00B374C1" w:rsidRDefault="00000000" w:rsidP="000E47FC">
      <w:pPr>
        <w:shd w:val="clear" w:color="auto" w:fill="FFFFFF"/>
        <w:tabs>
          <w:tab w:val="clear" w:pos="8920"/>
        </w:tabs>
        <w:spacing w:before="120"/>
        <w:ind w:firstLine="360"/>
        <w:jc w:val="both"/>
        <w:rPr>
          <w:lang w:val="vi-VN"/>
        </w:rPr>
      </w:pPr>
      <w:proofErr w:type="spellStart"/>
      <w:r w:rsidRPr="00B374C1">
        <w:rPr>
          <w:b/>
          <w:lang w:val="vi-VN"/>
        </w:rPr>
        <w:t>Xampp</w:t>
      </w:r>
      <w:proofErr w:type="spellEnd"/>
      <w:r w:rsidRPr="00B374C1">
        <w:rPr>
          <w:lang w:val="vi-VN"/>
        </w:rPr>
        <w:t xml:space="preserve"> là một chương trình mã nguồn mở máy chủ </w:t>
      </w:r>
      <w:proofErr w:type="spellStart"/>
      <w:r w:rsidRPr="00B374C1">
        <w:rPr>
          <w:lang w:val="vi-VN"/>
        </w:rPr>
        <w:t>web</w:t>
      </w:r>
      <w:proofErr w:type="spellEnd"/>
      <w:r w:rsidRPr="00B374C1">
        <w:rPr>
          <w:lang w:val="vi-VN"/>
        </w:rPr>
        <w:t xml:space="preserve"> đa nền được phát triển bởi </w:t>
      </w:r>
      <w:hyperlink r:id="rId35">
        <w:proofErr w:type="spellStart"/>
        <w:r w:rsidRPr="00B374C1">
          <w:rPr>
            <w:lang w:val="vi-VN"/>
          </w:rPr>
          <w:t>Apache</w:t>
        </w:r>
        <w:proofErr w:type="spellEnd"/>
        <w:r w:rsidRPr="00B374C1">
          <w:rPr>
            <w:lang w:val="vi-VN"/>
          </w:rPr>
          <w:t xml:space="preserve"> </w:t>
        </w:r>
        <w:proofErr w:type="spellStart"/>
        <w:r w:rsidRPr="00B374C1">
          <w:rPr>
            <w:lang w:val="vi-VN"/>
          </w:rPr>
          <w:t>Friends</w:t>
        </w:r>
        <w:proofErr w:type="spellEnd"/>
      </w:hyperlink>
      <w:r w:rsidRPr="00B374C1">
        <w:rPr>
          <w:lang w:val="vi-VN"/>
        </w:rPr>
        <w:t xml:space="preserve">, bao gồm chủ yếu là </w:t>
      </w:r>
      <w:hyperlink r:id="rId36">
        <w:proofErr w:type="spellStart"/>
        <w:r w:rsidRPr="00B374C1">
          <w:rPr>
            <w:lang w:val="vi-VN"/>
          </w:rPr>
          <w:t>Apache</w:t>
        </w:r>
        <w:proofErr w:type="spellEnd"/>
        <w:r w:rsidRPr="00B374C1">
          <w:rPr>
            <w:lang w:val="vi-VN"/>
          </w:rPr>
          <w:t xml:space="preserve"> HTTP Server</w:t>
        </w:r>
      </w:hyperlink>
      <w:r w:rsidRPr="00B374C1">
        <w:rPr>
          <w:lang w:val="vi-VN"/>
        </w:rPr>
        <w:t xml:space="preserve">, </w:t>
      </w:r>
      <w:hyperlink r:id="rId37">
        <w:proofErr w:type="spellStart"/>
        <w:r w:rsidRPr="00B374C1">
          <w:rPr>
            <w:lang w:val="vi-VN"/>
          </w:rPr>
          <w:t>MariaDB</w:t>
        </w:r>
        <w:proofErr w:type="spellEnd"/>
      </w:hyperlink>
      <w:r w:rsidRPr="00B374C1">
        <w:rPr>
          <w:lang w:val="vi-VN"/>
        </w:rPr>
        <w:t xml:space="preserve"> </w:t>
      </w:r>
      <w:proofErr w:type="spellStart"/>
      <w:r w:rsidRPr="00B374C1">
        <w:rPr>
          <w:lang w:val="vi-VN"/>
        </w:rPr>
        <w:t>database</w:t>
      </w:r>
      <w:proofErr w:type="spellEnd"/>
      <w:r w:rsidRPr="00B374C1">
        <w:rPr>
          <w:lang w:val="vi-VN"/>
        </w:rPr>
        <w:t xml:space="preserve">, và </w:t>
      </w:r>
      <w:proofErr w:type="spellStart"/>
      <w:r w:rsidRPr="00B374C1">
        <w:rPr>
          <w:lang w:val="vi-VN"/>
        </w:rPr>
        <w:t>interpreters</w:t>
      </w:r>
      <w:proofErr w:type="spellEnd"/>
      <w:r w:rsidRPr="00B374C1">
        <w:rPr>
          <w:lang w:val="vi-VN"/>
        </w:rPr>
        <w:t xml:space="preserve"> dành cho những đối tượng sử dụng ngôn ngữ PHP và </w:t>
      </w:r>
      <w:proofErr w:type="spellStart"/>
      <w:r w:rsidRPr="00B374C1">
        <w:rPr>
          <w:lang w:val="vi-VN"/>
        </w:rPr>
        <w:t>Perl</w:t>
      </w:r>
      <w:proofErr w:type="spellEnd"/>
      <w:r w:rsidRPr="00B374C1">
        <w:rPr>
          <w:lang w:val="vi-VN"/>
        </w:rPr>
        <w:t xml:space="preserve">. </w:t>
      </w:r>
      <w:proofErr w:type="spellStart"/>
      <w:r w:rsidRPr="00B374C1">
        <w:rPr>
          <w:lang w:val="vi-VN"/>
        </w:rPr>
        <w:t>Xampp</w:t>
      </w:r>
      <w:proofErr w:type="spellEnd"/>
      <w:r w:rsidRPr="00B374C1">
        <w:rPr>
          <w:lang w:val="vi-VN"/>
        </w:rPr>
        <w:t xml:space="preserve"> là viết tắt của </w:t>
      </w:r>
      <w:hyperlink r:id="rId38">
        <w:proofErr w:type="spellStart"/>
        <w:r w:rsidRPr="00B374C1">
          <w:rPr>
            <w:lang w:val="vi-VN"/>
          </w:rPr>
          <w:t>Cross-Platform</w:t>
        </w:r>
        <w:proofErr w:type="spellEnd"/>
      </w:hyperlink>
      <w:r w:rsidRPr="00B374C1">
        <w:rPr>
          <w:lang w:val="vi-VN"/>
        </w:rPr>
        <w:t xml:space="preserve"> (đa nền tảng-X), </w:t>
      </w:r>
      <w:hyperlink r:id="rId39">
        <w:proofErr w:type="spellStart"/>
        <w:r w:rsidRPr="00B374C1">
          <w:rPr>
            <w:lang w:val="vi-VN"/>
          </w:rPr>
          <w:t>Apache</w:t>
        </w:r>
        <w:proofErr w:type="spellEnd"/>
      </w:hyperlink>
      <w:r w:rsidRPr="00B374C1">
        <w:rPr>
          <w:lang w:val="vi-VN"/>
        </w:rPr>
        <w:t xml:space="preserve"> (A), </w:t>
      </w:r>
      <w:proofErr w:type="spellStart"/>
      <w:r w:rsidRPr="00B374C1">
        <w:rPr>
          <w:lang w:val="vi-VN"/>
        </w:rPr>
        <w:t>MariaDB</w:t>
      </w:r>
      <w:proofErr w:type="spellEnd"/>
      <w:r w:rsidRPr="00B374C1">
        <w:rPr>
          <w:lang w:val="vi-VN"/>
        </w:rPr>
        <w:t xml:space="preserve"> (M), </w:t>
      </w:r>
      <w:hyperlink r:id="rId40">
        <w:r w:rsidRPr="00B374C1">
          <w:rPr>
            <w:lang w:val="vi-VN"/>
          </w:rPr>
          <w:t>PHP</w:t>
        </w:r>
      </w:hyperlink>
      <w:r w:rsidRPr="00B374C1">
        <w:rPr>
          <w:lang w:val="vi-VN"/>
        </w:rPr>
        <w:t xml:space="preserve"> (P) và </w:t>
      </w:r>
      <w:hyperlink r:id="rId41">
        <w:proofErr w:type="spellStart"/>
        <w:r w:rsidRPr="00B374C1">
          <w:rPr>
            <w:lang w:val="vi-VN"/>
          </w:rPr>
          <w:t>Perl</w:t>
        </w:r>
        <w:proofErr w:type="spellEnd"/>
      </w:hyperlink>
      <w:r w:rsidRPr="00B374C1">
        <w:rPr>
          <w:lang w:val="vi-VN"/>
        </w:rPr>
        <w:t xml:space="preserve"> (P). Nó phân bố </w:t>
      </w:r>
      <w:hyperlink r:id="rId42">
        <w:proofErr w:type="spellStart"/>
        <w:r w:rsidRPr="00B374C1">
          <w:rPr>
            <w:lang w:val="vi-VN"/>
          </w:rPr>
          <w:t>Apache</w:t>
        </w:r>
        <w:proofErr w:type="spellEnd"/>
      </w:hyperlink>
      <w:r w:rsidRPr="00B374C1">
        <w:rPr>
          <w:lang w:val="vi-VN"/>
        </w:rPr>
        <w:t xml:space="preserve"> nhẹ và đơn giản, khiến các lập trình viên có thể dễ dàng tạo ra máy chủ </w:t>
      </w:r>
      <w:proofErr w:type="spellStart"/>
      <w:r w:rsidRPr="00B374C1">
        <w:rPr>
          <w:lang w:val="vi-VN"/>
        </w:rPr>
        <w:t>web</w:t>
      </w:r>
      <w:proofErr w:type="spellEnd"/>
      <w:r w:rsidRPr="00B374C1">
        <w:rPr>
          <w:lang w:val="vi-VN"/>
        </w:rPr>
        <w:t xml:space="preserve"> </w:t>
      </w:r>
      <w:proofErr w:type="spellStart"/>
      <w:r w:rsidRPr="00B374C1">
        <w:rPr>
          <w:lang w:val="vi-VN"/>
        </w:rPr>
        <w:t>local</w:t>
      </w:r>
      <w:proofErr w:type="spellEnd"/>
      <w:r w:rsidRPr="00B374C1">
        <w:rPr>
          <w:lang w:val="vi-VN"/>
        </w:rPr>
        <w:t xml:space="preserve"> để kiểm tra và triển khai trang </w:t>
      </w:r>
      <w:proofErr w:type="spellStart"/>
      <w:r w:rsidRPr="00B374C1">
        <w:rPr>
          <w:lang w:val="vi-VN"/>
        </w:rPr>
        <w:t>web</w:t>
      </w:r>
      <w:proofErr w:type="spellEnd"/>
      <w:r w:rsidRPr="00B374C1">
        <w:rPr>
          <w:lang w:val="vi-VN"/>
        </w:rPr>
        <w:t xml:space="preserve"> của mình. Tất cả mọi thứ cần cho phát triển một trang </w:t>
      </w:r>
      <w:proofErr w:type="spellStart"/>
      <w:r w:rsidRPr="00B374C1">
        <w:rPr>
          <w:lang w:val="vi-VN"/>
        </w:rPr>
        <w:t>web</w:t>
      </w:r>
      <w:proofErr w:type="spellEnd"/>
      <w:r w:rsidRPr="00B374C1">
        <w:rPr>
          <w:lang w:val="vi-VN"/>
        </w:rPr>
        <w:t xml:space="preserve"> - </w:t>
      </w:r>
      <w:proofErr w:type="spellStart"/>
      <w:r w:rsidRPr="00B374C1">
        <w:rPr>
          <w:lang w:val="vi-VN"/>
        </w:rPr>
        <w:t>Apache</w:t>
      </w:r>
      <w:proofErr w:type="spellEnd"/>
      <w:r w:rsidRPr="00B374C1">
        <w:rPr>
          <w:lang w:val="vi-VN"/>
        </w:rPr>
        <w:t xml:space="preserve"> (ứng dụng máy chủ), Cơ sở dữ liệu (</w:t>
      </w:r>
      <w:proofErr w:type="spellStart"/>
      <w:r w:rsidRPr="00B374C1">
        <w:rPr>
          <w:lang w:val="vi-VN"/>
        </w:rPr>
        <w:t>MariaDB</w:t>
      </w:r>
      <w:proofErr w:type="spellEnd"/>
      <w:r w:rsidRPr="00B374C1">
        <w:rPr>
          <w:lang w:val="vi-VN"/>
        </w:rPr>
        <w:t xml:space="preserve">) và ngôn ngữ lập trình (PHP) được gói gọn trong một tệp. </w:t>
      </w:r>
      <w:proofErr w:type="spellStart"/>
      <w:r w:rsidRPr="00B374C1">
        <w:rPr>
          <w:lang w:val="vi-VN"/>
        </w:rPr>
        <w:t>Xampp</w:t>
      </w:r>
      <w:proofErr w:type="spellEnd"/>
      <w:r w:rsidRPr="00B374C1">
        <w:rPr>
          <w:lang w:val="vi-VN"/>
        </w:rPr>
        <w:t xml:space="preserve"> cũng là một chương trình đa nền tảng vì nó có thể chạy tốt trên cả </w:t>
      </w:r>
      <w:hyperlink r:id="rId43">
        <w:proofErr w:type="spellStart"/>
        <w:r w:rsidRPr="00B374C1">
          <w:rPr>
            <w:lang w:val="vi-VN"/>
          </w:rPr>
          <w:t>Linux</w:t>
        </w:r>
        <w:proofErr w:type="spellEnd"/>
      </w:hyperlink>
      <w:r w:rsidRPr="00B374C1">
        <w:rPr>
          <w:lang w:val="vi-VN"/>
        </w:rPr>
        <w:t xml:space="preserve">, </w:t>
      </w:r>
      <w:hyperlink r:id="rId44">
        <w:r w:rsidRPr="00B374C1">
          <w:rPr>
            <w:lang w:val="vi-VN"/>
          </w:rPr>
          <w:t>Windows</w:t>
        </w:r>
      </w:hyperlink>
      <w:r w:rsidRPr="00B374C1">
        <w:rPr>
          <w:lang w:val="vi-VN"/>
        </w:rPr>
        <w:t xml:space="preserve"> và </w:t>
      </w:r>
      <w:hyperlink r:id="rId45">
        <w:proofErr w:type="spellStart"/>
        <w:r w:rsidRPr="00B374C1">
          <w:rPr>
            <w:lang w:val="vi-VN"/>
          </w:rPr>
          <w:t>MacOS</w:t>
        </w:r>
        <w:proofErr w:type="spellEnd"/>
      </w:hyperlink>
      <w:r w:rsidRPr="00B374C1">
        <w:rPr>
          <w:lang w:val="vi-VN"/>
        </w:rPr>
        <w:t xml:space="preserve">. Hầu hết việc triển khai máy chủ </w:t>
      </w:r>
      <w:proofErr w:type="spellStart"/>
      <w:r w:rsidRPr="00B374C1">
        <w:rPr>
          <w:lang w:val="vi-VN"/>
        </w:rPr>
        <w:t>web</w:t>
      </w:r>
      <w:proofErr w:type="spellEnd"/>
      <w:r w:rsidRPr="00B374C1">
        <w:rPr>
          <w:lang w:val="vi-VN"/>
        </w:rPr>
        <w:t xml:space="preserve"> thực tế đều sử dụng cùng thành phần như XAMPP nên rất dễ dàng để chuyển từ máy chủ </w:t>
      </w:r>
      <w:proofErr w:type="spellStart"/>
      <w:r w:rsidRPr="00B374C1">
        <w:rPr>
          <w:lang w:val="vi-VN"/>
        </w:rPr>
        <w:t>local</w:t>
      </w:r>
      <w:proofErr w:type="spellEnd"/>
      <w:r w:rsidRPr="00B374C1">
        <w:rPr>
          <w:lang w:val="vi-VN"/>
        </w:rPr>
        <w:t xml:space="preserve"> sang máy chủ </w:t>
      </w:r>
      <w:proofErr w:type="spellStart"/>
      <w:r w:rsidRPr="00B374C1">
        <w:rPr>
          <w:lang w:val="vi-VN"/>
        </w:rPr>
        <w:t>online</w:t>
      </w:r>
      <w:proofErr w:type="spellEnd"/>
      <w:r w:rsidRPr="00B374C1">
        <w:rPr>
          <w:lang w:val="vi-VN"/>
        </w:rPr>
        <w:t>.</w:t>
      </w:r>
    </w:p>
    <w:p w14:paraId="3E6B390B" w14:textId="77777777" w:rsidR="00FC6EDA" w:rsidRPr="00B374C1" w:rsidRDefault="00000000" w:rsidP="000E47FC">
      <w:pPr>
        <w:shd w:val="clear" w:color="auto" w:fill="FFFFFF"/>
        <w:tabs>
          <w:tab w:val="clear" w:pos="8920"/>
        </w:tabs>
        <w:spacing w:before="120"/>
        <w:ind w:firstLine="360"/>
        <w:jc w:val="both"/>
        <w:rPr>
          <w:lang w:val="vi-VN"/>
        </w:rPr>
      </w:pPr>
      <w:r w:rsidRPr="00B374C1">
        <w:rPr>
          <w:lang w:val="vi-VN"/>
        </w:rPr>
        <w:t xml:space="preserve">Để sử dụng phiên bản </w:t>
      </w:r>
      <w:proofErr w:type="spellStart"/>
      <w:r w:rsidRPr="00B374C1">
        <w:rPr>
          <w:lang w:val="vi-VN"/>
        </w:rPr>
        <w:t>Xampp</w:t>
      </w:r>
      <w:proofErr w:type="spellEnd"/>
      <w:r w:rsidRPr="00B374C1">
        <w:rPr>
          <w:lang w:val="vi-VN"/>
        </w:rPr>
        <w:t xml:space="preserve"> tương thích với phiên bản </w:t>
      </w:r>
      <w:proofErr w:type="spellStart"/>
      <w:r w:rsidRPr="00B374C1">
        <w:rPr>
          <w:lang w:val="vi-VN"/>
        </w:rPr>
        <w:t>Magento</w:t>
      </w:r>
      <w:proofErr w:type="spellEnd"/>
      <w:r w:rsidRPr="00B374C1">
        <w:rPr>
          <w:lang w:val="vi-VN"/>
        </w:rPr>
        <w:t xml:space="preserve"> 2.4.6 mà nhóm sử dụng, ta sẽ tải về và sử dụng phiên bản </w:t>
      </w:r>
      <w:proofErr w:type="spellStart"/>
      <w:r w:rsidRPr="00B374C1">
        <w:rPr>
          <w:lang w:val="vi-VN"/>
        </w:rPr>
        <w:t>Xampp</w:t>
      </w:r>
      <w:proofErr w:type="spellEnd"/>
      <w:r w:rsidRPr="00B374C1">
        <w:rPr>
          <w:lang w:val="vi-VN"/>
        </w:rPr>
        <w:t xml:space="preserve"> 8.2.12 (phát hành ngày 19/11/2023):</w:t>
      </w:r>
    </w:p>
    <w:p w14:paraId="32782C38" w14:textId="77777777" w:rsidR="00FC6EDA" w:rsidRPr="00B374C1" w:rsidRDefault="00000000" w:rsidP="000E47FC">
      <w:pPr>
        <w:shd w:val="clear" w:color="auto" w:fill="FFFFFF"/>
        <w:tabs>
          <w:tab w:val="clear" w:pos="8920"/>
        </w:tabs>
        <w:spacing w:before="120"/>
        <w:ind w:firstLine="360"/>
        <w:rPr>
          <w:lang w:val="vi-VN"/>
        </w:rPr>
      </w:pPr>
      <w:r w:rsidRPr="00B374C1">
        <w:rPr>
          <w:lang w:val="vi-VN"/>
        </w:rPr>
        <w:t xml:space="preserve">Bước 1: Tải về phiên bản </w:t>
      </w:r>
      <w:proofErr w:type="spellStart"/>
      <w:r w:rsidRPr="00B374C1">
        <w:rPr>
          <w:lang w:val="vi-VN"/>
        </w:rPr>
        <w:t>Xampp</w:t>
      </w:r>
      <w:proofErr w:type="spellEnd"/>
      <w:r w:rsidRPr="00B374C1">
        <w:rPr>
          <w:lang w:val="vi-VN"/>
        </w:rPr>
        <w:t xml:space="preserve"> 8.2.12 từ trang chủ chính thức: https://www.apachefriends.org</w:t>
      </w:r>
    </w:p>
    <w:p w14:paraId="10B25714" w14:textId="77777777" w:rsidR="000E2989" w:rsidRPr="00B374C1" w:rsidRDefault="00000000" w:rsidP="000E47FC">
      <w:pPr>
        <w:keepNext/>
        <w:tabs>
          <w:tab w:val="clear" w:pos="8920"/>
        </w:tabs>
        <w:ind w:left="720"/>
        <w:rPr>
          <w:lang w:val="vi-VN"/>
        </w:rPr>
      </w:pPr>
      <w:r w:rsidRPr="00B374C1">
        <w:rPr>
          <w:noProof/>
          <w:lang w:val="vi-VN"/>
        </w:rPr>
        <w:lastRenderedPageBreak/>
        <w:drawing>
          <wp:inline distT="114300" distB="114300" distL="114300" distR="114300" wp14:anchorId="7823118D" wp14:editId="746551CB">
            <wp:extent cx="5667700" cy="2882900"/>
            <wp:effectExtent l="0" t="0" r="0" b="0"/>
            <wp:docPr id="113"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46"/>
                    <a:srcRect/>
                    <a:stretch>
                      <a:fillRect/>
                    </a:stretch>
                  </pic:blipFill>
                  <pic:spPr>
                    <a:xfrm>
                      <a:off x="0" y="0"/>
                      <a:ext cx="5667700" cy="2882900"/>
                    </a:xfrm>
                    <a:prstGeom prst="rect">
                      <a:avLst/>
                    </a:prstGeom>
                    <a:ln/>
                  </pic:spPr>
                </pic:pic>
              </a:graphicData>
            </a:graphic>
          </wp:inline>
        </w:drawing>
      </w:r>
    </w:p>
    <w:p w14:paraId="47453649" w14:textId="61D46722" w:rsidR="00FC6EDA" w:rsidRPr="00B374C1" w:rsidRDefault="000E2989" w:rsidP="000E47FC">
      <w:pPr>
        <w:pStyle w:val="Caption"/>
        <w:tabs>
          <w:tab w:val="clear" w:pos="8920"/>
        </w:tabs>
        <w:jc w:val="center"/>
        <w:rPr>
          <w:color w:val="auto"/>
          <w:sz w:val="28"/>
          <w:szCs w:val="28"/>
          <w:lang w:val="vi-VN"/>
        </w:rPr>
      </w:pPr>
      <w:bookmarkStart w:id="38" w:name="_Toc182467914"/>
      <w:r w:rsidRPr="00B374C1">
        <w:rPr>
          <w:color w:val="auto"/>
          <w:sz w:val="28"/>
          <w:szCs w:val="28"/>
          <w:lang w:val="vi-VN"/>
        </w:rPr>
        <w:t xml:space="preserve">Hình 2. </w:t>
      </w:r>
      <w:r w:rsidRPr="00B374C1">
        <w:rPr>
          <w:color w:val="auto"/>
          <w:sz w:val="28"/>
          <w:szCs w:val="28"/>
          <w:lang w:val="vi-VN"/>
        </w:rPr>
        <w:fldChar w:fldCharType="begin"/>
      </w:r>
      <w:r w:rsidRPr="00B374C1">
        <w:rPr>
          <w:color w:val="auto"/>
          <w:sz w:val="28"/>
          <w:szCs w:val="28"/>
          <w:lang w:val="vi-VN"/>
        </w:rPr>
        <w:instrText xml:space="preserve"> SEQ Hình_2. \* ARABIC </w:instrText>
      </w:r>
      <w:r w:rsidRPr="00B374C1">
        <w:rPr>
          <w:color w:val="auto"/>
          <w:sz w:val="28"/>
          <w:szCs w:val="28"/>
          <w:lang w:val="vi-VN"/>
        </w:rPr>
        <w:fldChar w:fldCharType="separate"/>
      </w:r>
      <w:r w:rsidR="008B4D3C" w:rsidRPr="00B374C1">
        <w:rPr>
          <w:noProof/>
          <w:color w:val="auto"/>
          <w:sz w:val="28"/>
          <w:szCs w:val="28"/>
          <w:lang w:val="vi-VN"/>
        </w:rPr>
        <w:t>4</w:t>
      </w:r>
      <w:r w:rsidRPr="00B374C1">
        <w:rPr>
          <w:color w:val="auto"/>
          <w:sz w:val="28"/>
          <w:szCs w:val="28"/>
          <w:lang w:val="vi-VN"/>
        </w:rPr>
        <w:fldChar w:fldCharType="end"/>
      </w:r>
      <w:r w:rsidRPr="00B374C1">
        <w:rPr>
          <w:color w:val="auto"/>
          <w:sz w:val="28"/>
          <w:szCs w:val="28"/>
          <w:lang w:val="vi-VN"/>
        </w:rPr>
        <w:t xml:space="preserve"> Trang chủ chính thức của </w:t>
      </w:r>
      <w:proofErr w:type="spellStart"/>
      <w:r w:rsidRPr="00B374C1">
        <w:rPr>
          <w:color w:val="auto"/>
          <w:sz w:val="28"/>
          <w:szCs w:val="28"/>
          <w:lang w:val="vi-VN"/>
        </w:rPr>
        <w:t>Xampp</w:t>
      </w:r>
      <w:bookmarkEnd w:id="38"/>
      <w:proofErr w:type="spellEnd"/>
    </w:p>
    <w:p w14:paraId="5481C21E" w14:textId="77777777" w:rsidR="000E2989" w:rsidRPr="00B374C1" w:rsidRDefault="000E2989" w:rsidP="000E47FC">
      <w:pPr>
        <w:tabs>
          <w:tab w:val="clear" w:pos="8920"/>
        </w:tabs>
        <w:rPr>
          <w:lang w:val="vi-VN"/>
        </w:rPr>
      </w:pPr>
    </w:p>
    <w:p w14:paraId="45407579" w14:textId="77777777" w:rsidR="00FC6EDA" w:rsidRPr="00B374C1" w:rsidRDefault="00000000" w:rsidP="000E47FC">
      <w:pPr>
        <w:shd w:val="clear" w:color="auto" w:fill="FFFFFF"/>
        <w:tabs>
          <w:tab w:val="clear" w:pos="8920"/>
        </w:tabs>
        <w:spacing w:after="400"/>
        <w:ind w:firstLine="720"/>
        <w:jc w:val="both"/>
        <w:rPr>
          <w:color w:val="222222"/>
          <w:lang w:val="vi-VN"/>
        </w:rPr>
      </w:pPr>
      <w:r w:rsidRPr="00B374C1">
        <w:rPr>
          <w:lang w:val="vi-VN"/>
        </w:rPr>
        <w:t xml:space="preserve">Bước 2: </w:t>
      </w:r>
      <w:r w:rsidRPr="00B374C1">
        <w:rPr>
          <w:color w:val="222222"/>
          <w:lang w:val="vi-VN"/>
        </w:rPr>
        <w:t xml:space="preserve">Sau khi tải </w:t>
      </w:r>
      <w:proofErr w:type="spellStart"/>
      <w:r w:rsidRPr="00B374C1">
        <w:rPr>
          <w:color w:val="222222"/>
          <w:lang w:val="vi-VN"/>
        </w:rPr>
        <w:t>file</w:t>
      </w:r>
      <w:proofErr w:type="spellEnd"/>
      <w:r w:rsidRPr="00B374C1">
        <w:rPr>
          <w:color w:val="222222"/>
          <w:lang w:val="vi-VN"/>
        </w:rPr>
        <w:t xml:space="preserve"> cài đặt về xong, nhấp </w:t>
      </w:r>
      <w:proofErr w:type="spellStart"/>
      <w:r w:rsidRPr="00B374C1">
        <w:rPr>
          <w:color w:val="222222"/>
          <w:lang w:val="vi-VN"/>
        </w:rPr>
        <w:t>đúp</w:t>
      </w:r>
      <w:proofErr w:type="spellEnd"/>
      <w:r w:rsidRPr="00B374C1">
        <w:rPr>
          <w:color w:val="222222"/>
          <w:lang w:val="vi-VN"/>
        </w:rPr>
        <w:t xml:space="preserve"> </w:t>
      </w:r>
      <w:proofErr w:type="spellStart"/>
      <w:r w:rsidRPr="00B374C1">
        <w:rPr>
          <w:color w:val="222222"/>
          <w:lang w:val="vi-VN"/>
        </w:rPr>
        <w:t>file</w:t>
      </w:r>
      <w:proofErr w:type="spellEnd"/>
      <w:r w:rsidRPr="00B374C1">
        <w:rPr>
          <w:color w:val="222222"/>
          <w:lang w:val="vi-VN"/>
        </w:rPr>
        <w:t xml:space="preserve"> vừa </w:t>
      </w:r>
      <w:proofErr w:type="spellStart"/>
      <w:r w:rsidRPr="00B374C1">
        <w:rPr>
          <w:color w:val="222222"/>
          <w:lang w:val="vi-VN"/>
        </w:rPr>
        <w:t>download</w:t>
      </w:r>
      <w:proofErr w:type="spellEnd"/>
      <w:r w:rsidRPr="00B374C1">
        <w:rPr>
          <w:color w:val="222222"/>
          <w:lang w:val="vi-VN"/>
        </w:rPr>
        <w:t xml:space="preserve"> hoặc chạy bằng quyền quản trị (</w:t>
      </w:r>
      <w:proofErr w:type="spellStart"/>
      <w:r w:rsidRPr="00B374C1">
        <w:rPr>
          <w:color w:val="222222"/>
          <w:lang w:val="vi-VN"/>
        </w:rPr>
        <w:t>administrator</w:t>
      </w:r>
      <w:proofErr w:type="spellEnd"/>
      <w:r w:rsidRPr="00B374C1">
        <w:rPr>
          <w:color w:val="222222"/>
          <w:lang w:val="vi-VN"/>
        </w:rPr>
        <w:t xml:space="preserve">) bằng cách phải chuột lên </w:t>
      </w:r>
      <w:proofErr w:type="spellStart"/>
      <w:r w:rsidRPr="00B374C1">
        <w:rPr>
          <w:color w:val="222222"/>
          <w:lang w:val="vi-VN"/>
        </w:rPr>
        <w:t>file</w:t>
      </w:r>
      <w:proofErr w:type="spellEnd"/>
      <w:r w:rsidRPr="00B374C1">
        <w:rPr>
          <w:color w:val="222222"/>
          <w:lang w:val="vi-VN"/>
        </w:rPr>
        <w:t xml:space="preserve"> vừa </w:t>
      </w:r>
      <w:proofErr w:type="spellStart"/>
      <w:r w:rsidRPr="00B374C1">
        <w:rPr>
          <w:color w:val="222222"/>
          <w:lang w:val="vi-VN"/>
        </w:rPr>
        <w:t>download</w:t>
      </w:r>
      <w:proofErr w:type="spellEnd"/>
      <w:r w:rsidRPr="00B374C1">
        <w:rPr>
          <w:color w:val="222222"/>
          <w:lang w:val="vi-VN"/>
        </w:rPr>
        <w:t xml:space="preserve"> &gt; Run </w:t>
      </w:r>
      <w:proofErr w:type="spellStart"/>
      <w:r w:rsidRPr="00B374C1">
        <w:rPr>
          <w:color w:val="222222"/>
          <w:lang w:val="vi-VN"/>
        </w:rPr>
        <w:t>as</w:t>
      </w:r>
      <w:proofErr w:type="spellEnd"/>
      <w:r w:rsidRPr="00B374C1">
        <w:rPr>
          <w:color w:val="222222"/>
          <w:lang w:val="vi-VN"/>
        </w:rPr>
        <w:t xml:space="preserve"> </w:t>
      </w:r>
      <w:proofErr w:type="spellStart"/>
      <w:r w:rsidRPr="00B374C1">
        <w:rPr>
          <w:color w:val="222222"/>
          <w:lang w:val="vi-VN"/>
        </w:rPr>
        <w:t>administrator</w:t>
      </w:r>
      <w:proofErr w:type="spellEnd"/>
      <w:r w:rsidRPr="00B374C1">
        <w:rPr>
          <w:color w:val="222222"/>
          <w:lang w:val="vi-VN"/>
        </w:rPr>
        <w:t xml:space="preserve">. Một hộp thoại sẽ hiển thị như hình dưới. Nếu máy tính bạn có chương trình diệt </w:t>
      </w:r>
      <w:proofErr w:type="spellStart"/>
      <w:r w:rsidRPr="00B374C1">
        <w:rPr>
          <w:color w:val="222222"/>
          <w:lang w:val="vi-VN"/>
        </w:rPr>
        <w:t>virus</w:t>
      </w:r>
      <w:proofErr w:type="spellEnd"/>
      <w:r w:rsidRPr="00B374C1">
        <w:rPr>
          <w:color w:val="222222"/>
          <w:lang w:val="vi-VN"/>
        </w:rPr>
        <w:t xml:space="preserve"> sẽ xuất hiện hộp thoại “</w:t>
      </w:r>
      <w:proofErr w:type="spellStart"/>
      <w:r w:rsidRPr="00B374C1">
        <w:rPr>
          <w:color w:val="222222"/>
          <w:lang w:val="vi-VN"/>
        </w:rPr>
        <w:t>Question</w:t>
      </w:r>
      <w:proofErr w:type="spellEnd"/>
      <w:r w:rsidRPr="00B374C1">
        <w:rPr>
          <w:color w:val="222222"/>
          <w:lang w:val="vi-VN"/>
        </w:rPr>
        <w:t>”, không cần lo lắng, cứ chọn “</w:t>
      </w:r>
      <w:proofErr w:type="spellStart"/>
      <w:r w:rsidRPr="00B374C1">
        <w:rPr>
          <w:color w:val="222222"/>
          <w:lang w:val="vi-VN"/>
        </w:rPr>
        <w:t>Yes</w:t>
      </w:r>
      <w:proofErr w:type="spellEnd"/>
      <w:r w:rsidRPr="00B374C1">
        <w:rPr>
          <w:color w:val="222222"/>
          <w:lang w:val="vi-VN"/>
        </w:rPr>
        <w:t>”:</w:t>
      </w:r>
    </w:p>
    <w:p w14:paraId="08A1139C" w14:textId="77777777" w:rsidR="000E2989" w:rsidRPr="00B374C1" w:rsidRDefault="00000000" w:rsidP="000E47FC">
      <w:pPr>
        <w:keepNext/>
        <w:shd w:val="clear" w:color="auto" w:fill="FFFFFF"/>
        <w:tabs>
          <w:tab w:val="clear" w:pos="8920"/>
        </w:tabs>
        <w:spacing w:after="400"/>
        <w:jc w:val="center"/>
        <w:rPr>
          <w:lang w:val="vi-VN"/>
        </w:rPr>
      </w:pPr>
      <w:r w:rsidRPr="00B374C1">
        <w:rPr>
          <w:noProof/>
          <w:color w:val="222222"/>
          <w:lang w:val="vi-VN"/>
        </w:rPr>
        <w:drawing>
          <wp:inline distT="114300" distB="114300" distL="114300" distR="114300" wp14:anchorId="6DFFD773" wp14:editId="0AF9369D">
            <wp:extent cx="4940300" cy="2095500"/>
            <wp:effectExtent l="0" t="0" r="0" b="0"/>
            <wp:docPr id="134" name="image129.gif" descr="Xampp là gì? Cách sử dụng và cài đặt XAMPP"/>
            <wp:cNvGraphicFramePr/>
            <a:graphic xmlns:a="http://schemas.openxmlformats.org/drawingml/2006/main">
              <a:graphicData uri="http://schemas.openxmlformats.org/drawingml/2006/picture">
                <pic:pic xmlns:pic="http://schemas.openxmlformats.org/drawingml/2006/picture">
                  <pic:nvPicPr>
                    <pic:cNvPr id="0" name="image129.gif" descr="Xampp là gì? Cách sử dụng và cài đặt XAMPP"/>
                    <pic:cNvPicPr preferRelativeResize="0"/>
                  </pic:nvPicPr>
                  <pic:blipFill>
                    <a:blip r:embed="rId47"/>
                    <a:srcRect/>
                    <a:stretch>
                      <a:fillRect/>
                    </a:stretch>
                  </pic:blipFill>
                  <pic:spPr>
                    <a:xfrm>
                      <a:off x="0" y="0"/>
                      <a:ext cx="4940300" cy="2095500"/>
                    </a:xfrm>
                    <a:prstGeom prst="rect">
                      <a:avLst/>
                    </a:prstGeom>
                    <a:ln/>
                  </pic:spPr>
                </pic:pic>
              </a:graphicData>
            </a:graphic>
          </wp:inline>
        </w:drawing>
      </w:r>
    </w:p>
    <w:p w14:paraId="54E76C76" w14:textId="28D6DE93" w:rsidR="00FC6EDA" w:rsidRPr="00B374C1" w:rsidRDefault="000E2989" w:rsidP="000E47FC">
      <w:pPr>
        <w:pStyle w:val="Caption"/>
        <w:tabs>
          <w:tab w:val="clear" w:pos="8920"/>
        </w:tabs>
        <w:jc w:val="center"/>
        <w:rPr>
          <w:color w:val="auto"/>
          <w:sz w:val="28"/>
          <w:szCs w:val="28"/>
          <w:lang w:val="vi-VN"/>
        </w:rPr>
      </w:pPr>
      <w:bookmarkStart w:id="39" w:name="_Toc182467915"/>
      <w:r w:rsidRPr="00B374C1">
        <w:rPr>
          <w:color w:val="auto"/>
          <w:sz w:val="28"/>
          <w:szCs w:val="28"/>
          <w:lang w:val="vi-VN"/>
        </w:rPr>
        <w:t xml:space="preserve">Hình 2. </w:t>
      </w:r>
      <w:r w:rsidRPr="00B374C1">
        <w:rPr>
          <w:color w:val="auto"/>
          <w:sz w:val="28"/>
          <w:szCs w:val="28"/>
          <w:lang w:val="vi-VN"/>
        </w:rPr>
        <w:fldChar w:fldCharType="begin"/>
      </w:r>
      <w:r w:rsidRPr="00B374C1">
        <w:rPr>
          <w:color w:val="auto"/>
          <w:sz w:val="28"/>
          <w:szCs w:val="28"/>
          <w:lang w:val="vi-VN"/>
        </w:rPr>
        <w:instrText xml:space="preserve"> SEQ Hình_2. \* ARABIC </w:instrText>
      </w:r>
      <w:r w:rsidRPr="00B374C1">
        <w:rPr>
          <w:color w:val="auto"/>
          <w:sz w:val="28"/>
          <w:szCs w:val="28"/>
          <w:lang w:val="vi-VN"/>
        </w:rPr>
        <w:fldChar w:fldCharType="separate"/>
      </w:r>
      <w:r w:rsidR="008B4D3C" w:rsidRPr="00B374C1">
        <w:rPr>
          <w:noProof/>
          <w:color w:val="auto"/>
          <w:sz w:val="28"/>
          <w:szCs w:val="28"/>
          <w:lang w:val="vi-VN"/>
        </w:rPr>
        <w:t>5</w:t>
      </w:r>
      <w:r w:rsidRPr="00B374C1">
        <w:rPr>
          <w:color w:val="auto"/>
          <w:sz w:val="28"/>
          <w:szCs w:val="28"/>
          <w:lang w:val="vi-VN"/>
        </w:rPr>
        <w:fldChar w:fldCharType="end"/>
      </w:r>
      <w:r w:rsidRPr="00B374C1">
        <w:rPr>
          <w:color w:val="auto"/>
          <w:sz w:val="28"/>
          <w:szCs w:val="28"/>
          <w:lang w:val="vi-VN"/>
        </w:rPr>
        <w:t xml:space="preserve"> Hộp thoại cảnh báo trong </w:t>
      </w:r>
      <w:proofErr w:type="spellStart"/>
      <w:r w:rsidRPr="00B374C1">
        <w:rPr>
          <w:color w:val="auto"/>
          <w:sz w:val="28"/>
          <w:szCs w:val="28"/>
          <w:lang w:val="vi-VN"/>
        </w:rPr>
        <w:t>Xampp</w:t>
      </w:r>
      <w:bookmarkEnd w:id="39"/>
      <w:proofErr w:type="spellEnd"/>
    </w:p>
    <w:p w14:paraId="367BE972" w14:textId="77777777" w:rsidR="000E2989" w:rsidRPr="00B374C1" w:rsidRDefault="000E2989" w:rsidP="000E47FC">
      <w:pPr>
        <w:tabs>
          <w:tab w:val="clear" w:pos="8920"/>
        </w:tabs>
        <w:rPr>
          <w:lang w:val="vi-VN"/>
        </w:rPr>
      </w:pPr>
    </w:p>
    <w:p w14:paraId="4D38CBF9" w14:textId="77777777" w:rsidR="00FC6EDA" w:rsidRPr="00B374C1" w:rsidRDefault="00000000" w:rsidP="000E47FC">
      <w:pPr>
        <w:shd w:val="clear" w:color="auto" w:fill="FFFFFF"/>
        <w:tabs>
          <w:tab w:val="clear" w:pos="8920"/>
        </w:tabs>
        <w:spacing w:after="400"/>
        <w:ind w:firstLine="720"/>
        <w:jc w:val="both"/>
        <w:rPr>
          <w:color w:val="222222"/>
          <w:lang w:val="vi-VN"/>
        </w:rPr>
      </w:pPr>
      <w:r w:rsidRPr="00B374C1">
        <w:rPr>
          <w:color w:val="222222"/>
          <w:lang w:val="vi-VN"/>
        </w:rPr>
        <w:t>Bước 3: Ngay sau đó là hộp thoại “</w:t>
      </w:r>
      <w:proofErr w:type="spellStart"/>
      <w:r w:rsidRPr="00B374C1">
        <w:rPr>
          <w:color w:val="222222"/>
          <w:lang w:val="vi-VN"/>
        </w:rPr>
        <w:t>Warning</w:t>
      </w:r>
      <w:proofErr w:type="spellEnd"/>
      <w:r w:rsidRPr="00B374C1">
        <w:rPr>
          <w:color w:val="222222"/>
          <w:lang w:val="vi-VN"/>
        </w:rPr>
        <w:t>” về quyền UAC (</w:t>
      </w:r>
      <w:proofErr w:type="spellStart"/>
      <w:r w:rsidRPr="00B374C1">
        <w:rPr>
          <w:color w:val="222222"/>
          <w:lang w:val="vi-VN"/>
        </w:rPr>
        <w:t>User</w:t>
      </w:r>
      <w:proofErr w:type="spellEnd"/>
      <w:r w:rsidRPr="00B374C1">
        <w:rPr>
          <w:color w:val="222222"/>
          <w:lang w:val="vi-VN"/>
        </w:rPr>
        <w:t xml:space="preserve"> </w:t>
      </w:r>
      <w:proofErr w:type="spellStart"/>
      <w:r w:rsidRPr="00B374C1">
        <w:rPr>
          <w:color w:val="222222"/>
          <w:lang w:val="vi-VN"/>
        </w:rPr>
        <w:t>Accout</w:t>
      </w:r>
      <w:proofErr w:type="spellEnd"/>
      <w:r w:rsidRPr="00B374C1">
        <w:rPr>
          <w:color w:val="222222"/>
          <w:lang w:val="vi-VN"/>
        </w:rPr>
        <w:t xml:space="preserve"> </w:t>
      </w:r>
      <w:proofErr w:type="spellStart"/>
      <w:r w:rsidRPr="00B374C1">
        <w:rPr>
          <w:color w:val="222222"/>
          <w:lang w:val="vi-VN"/>
        </w:rPr>
        <w:t>Control</w:t>
      </w:r>
      <w:proofErr w:type="spellEnd"/>
      <w:r w:rsidRPr="00B374C1">
        <w:rPr>
          <w:color w:val="222222"/>
          <w:lang w:val="vi-VN"/>
        </w:rPr>
        <w:t xml:space="preserve"> - Kiểm soát tài khoản người dùng). Nếu bạn chạy bằng quyền </w:t>
      </w:r>
      <w:proofErr w:type="spellStart"/>
      <w:r w:rsidRPr="00B374C1">
        <w:rPr>
          <w:color w:val="222222"/>
          <w:lang w:val="vi-VN"/>
        </w:rPr>
        <w:t>administrator</w:t>
      </w:r>
      <w:proofErr w:type="spellEnd"/>
      <w:r w:rsidRPr="00B374C1">
        <w:rPr>
          <w:color w:val="222222"/>
          <w:lang w:val="vi-VN"/>
        </w:rPr>
        <w:t xml:space="preserve"> thì không cần quan tâm tới cảnh báo này, chọn “OK” để tiếp tục. Còn muốn an toàn hơn thì bạn cứ việc chọn cài XAMPP ở ổ đĩa khác với ổ cài </w:t>
      </w:r>
      <w:r w:rsidRPr="00B374C1">
        <w:rPr>
          <w:color w:val="222222"/>
          <w:lang w:val="vi-VN"/>
        </w:rPr>
        <w:lastRenderedPageBreak/>
        <w:t xml:space="preserve">Windows là được (chọn ổ đĩa tại bước </w:t>
      </w:r>
      <w:proofErr w:type="spellStart"/>
      <w:r w:rsidRPr="00B374C1">
        <w:rPr>
          <w:color w:val="222222"/>
          <w:lang w:val="vi-VN"/>
        </w:rPr>
        <w:t>Setup</w:t>
      </w:r>
      <w:proofErr w:type="spellEnd"/>
      <w:r w:rsidRPr="00B374C1">
        <w:rPr>
          <w:color w:val="222222"/>
          <w:lang w:val="vi-VN"/>
        </w:rPr>
        <w:t xml:space="preserve"> – </w:t>
      </w:r>
      <w:proofErr w:type="spellStart"/>
      <w:r w:rsidRPr="00B374C1">
        <w:rPr>
          <w:color w:val="222222"/>
          <w:lang w:val="vi-VN"/>
        </w:rPr>
        <w:t>Installation</w:t>
      </w:r>
      <w:proofErr w:type="spellEnd"/>
      <w:r w:rsidRPr="00B374C1">
        <w:rPr>
          <w:color w:val="222222"/>
          <w:lang w:val="vi-VN"/>
        </w:rPr>
        <w:t xml:space="preserve"> </w:t>
      </w:r>
      <w:proofErr w:type="spellStart"/>
      <w:r w:rsidRPr="00B374C1">
        <w:rPr>
          <w:color w:val="222222"/>
          <w:lang w:val="vi-VN"/>
        </w:rPr>
        <w:t>folder</w:t>
      </w:r>
      <w:proofErr w:type="spellEnd"/>
      <w:r w:rsidRPr="00B374C1">
        <w:rPr>
          <w:color w:val="222222"/>
          <w:lang w:val="vi-VN"/>
        </w:rPr>
        <w:t>).</w:t>
      </w:r>
    </w:p>
    <w:p w14:paraId="5F2614DF" w14:textId="77777777" w:rsidR="000E2989" w:rsidRPr="00B374C1" w:rsidRDefault="00000000" w:rsidP="000E47FC">
      <w:pPr>
        <w:keepNext/>
        <w:shd w:val="clear" w:color="auto" w:fill="FFFFFF"/>
        <w:tabs>
          <w:tab w:val="clear" w:pos="8920"/>
        </w:tabs>
        <w:spacing w:after="400"/>
        <w:jc w:val="center"/>
        <w:rPr>
          <w:lang w:val="vi-VN"/>
        </w:rPr>
      </w:pPr>
      <w:r w:rsidRPr="00B374C1">
        <w:rPr>
          <w:noProof/>
          <w:color w:val="222222"/>
          <w:lang w:val="vi-VN"/>
        </w:rPr>
        <w:drawing>
          <wp:inline distT="114300" distB="114300" distL="114300" distR="114300" wp14:anchorId="15B0E4CD" wp14:editId="3E46560D">
            <wp:extent cx="4940300" cy="1612900"/>
            <wp:effectExtent l="0" t="0" r="0" b="0"/>
            <wp:docPr id="14" name="image7.gif" descr="Xampp là gì? Cách sử dụng và cài đặt XAMPP"/>
            <wp:cNvGraphicFramePr/>
            <a:graphic xmlns:a="http://schemas.openxmlformats.org/drawingml/2006/main">
              <a:graphicData uri="http://schemas.openxmlformats.org/drawingml/2006/picture">
                <pic:pic xmlns:pic="http://schemas.openxmlformats.org/drawingml/2006/picture">
                  <pic:nvPicPr>
                    <pic:cNvPr id="0" name="image7.gif" descr="Xampp là gì? Cách sử dụng và cài đặt XAMPP"/>
                    <pic:cNvPicPr preferRelativeResize="0"/>
                  </pic:nvPicPr>
                  <pic:blipFill>
                    <a:blip r:embed="rId48"/>
                    <a:srcRect/>
                    <a:stretch>
                      <a:fillRect/>
                    </a:stretch>
                  </pic:blipFill>
                  <pic:spPr>
                    <a:xfrm>
                      <a:off x="0" y="0"/>
                      <a:ext cx="4940300" cy="1612900"/>
                    </a:xfrm>
                    <a:prstGeom prst="rect">
                      <a:avLst/>
                    </a:prstGeom>
                    <a:ln/>
                  </pic:spPr>
                </pic:pic>
              </a:graphicData>
            </a:graphic>
          </wp:inline>
        </w:drawing>
      </w:r>
    </w:p>
    <w:p w14:paraId="16F5F8E2" w14:textId="52047AAB" w:rsidR="00FC6EDA" w:rsidRPr="00B374C1" w:rsidRDefault="000E2989" w:rsidP="000E47FC">
      <w:pPr>
        <w:pStyle w:val="Caption"/>
        <w:tabs>
          <w:tab w:val="clear" w:pos="8920"/>
        </w:tabs>
        <w:jc w:val="center"/>
        <w:rPr>
          <w:color w:val="auto"/>
          <w:sz w:val="28"/>
          <w:szCs w:val="28"/>
          <w:lang w:val="vi-VN"/>
        </w:rPr>
      </w:pPr>
      <w:bookmarkStart w:id="40" w:name="_Toc182467916"/>
      <w:r w:rsidRPr="00B374C1">
        <w:rPr>
          <w:color w:val="auto"/>
          <w:sz w:val="28"/>
          <w:szCs w:val="28"/>
          <w:lang w:val="vi-VN"/>
        </w:rPr>
        <w:t xml:space="preserve">Hình 2. </w:t>
      </w:r>
      <w:r w:rsidRPr="00B374C1">
        <w:rPr>
          <w:color w:val="auto"/>
          <w:sz w:val="28"/>
          <w:szCs w:val="28"/>
          <w:lang w:val="vi-VN"/>
        </w:rPr>
        <w:fldChar w:fldCharType="begin"/>
      </w:r>
      <w:r w:rsidRPr="00B374C1">
        <w:rPr>
          <w:color w:val="auto"/>
          <w:sz w:val="28"/>
          <w:szCs w:val="28"/>
          <w:lang w:val="vi-VN"/>
        </w:rPr>
        <w:instrText xml:space="preserve"> SEQ Hình_2. \* ARABIC </w:instrText>
      </w:r>
      <w:r w:rsidRPr="00B374C1">
        <w:rPr>
          <w:color w:val="auto"/>
          <w:sz w:val="28"/>
          <w:szCs w:val="28"/>
          <w:lang w:val="vi-VN"/>
        </w:rPr>
        <w:fldChar w:fldCharType="separate"/>
      </w:r>
      <w:r w:rsidR="008B4D3C" w:rsidRPr="00B374C1">
        <w:rPr>
          <w:noProof/>
          <w:color w:val="auto"/>
          <w:sz w:val="28"/>
          <w:szCs w:val="28"/>
          <w:lang w:val="vi-VN"/>
        </w:rPr>
        <w:t>6</w:t>
      </w:r>
      <w:r w:rsidRPr="00B374C1">
        <w:rPr>
          <w:color w:val="auto"/>
          <w:sz w:val="28"/>
          <w:szCs w:val="28"/>
          <w:lang w:val="vi-VN"/>
        </w:rPr>
        <w:fldChar w:fldCharType="end"/>
      </w:r>
      <w:r w:rsidRPr="00B374C1">
        <w:rPr>
          <w:color w:val="auto"/>
          <w:sz w:val="28"/>
          <w:szCs w:val="28"/>
          <w:lang w:val="vi-VN"/>
        </w:rPr>
        <w:t xml:space="preserve"> Hộp thoại “</w:t>
      </w:r>
      <w:proofErr w:type="spellStart"/>
      <w:r w:rsidRPr="00B374C1">
        <w:rPr>
          <w:color w:val="auto"/>
          <w:sz w:val="28"/>
          <w:szCs w:val="28"/>
          <w:lang w:val="vi-VN"/>
        </w:rPr>
        <w:t>Warning</w:t>
      </w:r>
      <w:proofErr w:type="spellEnd"/>
      <w:r w:rsidRPr="00B374C1">
        <w:rPr>
          <w:color w:val="auto"/>
          <w:sz w:val="28"/>
          <w:szCs w:val="28"/>
          <w:lang w:val="vi-VN"/>
        </w:rPr>
        <w:t xml:space="preserve">” trong </w:t>
      </w:r>
      <w:proofErr w:type="spellStart"/>
      <w:r w:rsidRPr="00B374C1">
        <w:rPr>
          <w:color w:val="auto"/>
          <w:sz w:val="28"/>
          <w:szCs w:val="28"/>
          <w:lang w:val="vi-VN"/>
        </w:rPr>
        <w:t>Xampp</w:t>
      </w:r>
      <w:bookmarkEnd w:id="40"/>
      <w:proofErr w:type="spellEnd"/>
    </w:p>
    <w:p w14:paraId="7559BF61" w14:textId="77777777" w:rsidR="00FC6EDA" w:rsidRPr="00B374C1" w:rsidRDefault="00000000" w:rsidP="000E47FC">
      <w:pPr>
        <w:shd w:val="clear" w:color="auto" w:fill="FFFFFF"/>
        <w:tabs>
          <w:tab w:val="clear" w:pos="8920"/>
        </w:tabs>
        <w:spacing w:after="400"/>
        <w:ind w:firstLine="720"/>
        <w:jc w:val="both"/>
        <w:rPr>
          <w:color w:val="222222"/>
          <w:lang w:val="vi-VN"/>
        </w:rPr>
      </w:pPr>
      <w:r w:rsidRPr="00B374C1">
        <w:rPr>
          <w:color w:val="222222"/>
          <w:lang w:val="vi-VN"/>
        </w:rPr>
        <w:t xml:space="preserve">Bước 4: Một trình cài đặt sẽ hiển thị trên màn hình, nhấn </w:t>
      </w:r>
      <w:proofErr w:type="spellStart"/>
      <w:r w:rsidRPr="00B374C1">
        <w:rPr>
          <w:b/>
          <w:color w:val="222222"/>
          <w:lang w:val="vi-VN"/>
        </w:rPr>
        <w:t>Next</w:t>
      </w:r>
      <w:proofErr w:type="spellEnd"/>
      <w:r w:rsidRPr="00B374C1">
        <w:rPr>
          <w:color w:val="222222"/>
          <w:lang w:val="vi-VN"/>
        </w:rPr>
        <w:t xml:space="preserve"> để bắt đầu quá trình cài đặt.</w:t>
      </w:r>
    </w:p>
    <w:p w14:paraId="4263B9BC" w14:textId="77777777" w:rsidR="000E2989" w:rsidRPr="00B374C1" w:rsidRDefault="00000000" w:rsidP="000E47FC">
      <w:pPr>
        <w:keepNext/>
        <w:shd w:val="clear" w:color="auto" w:fill="FFFFFF"/>
        <w:tabs>
          <w:tab w:val="clear" w:pos="8920"/>
        </w:tabs>
        <w:spacing w:after="400"/>
        <w:jc w:val="center"/>
        <w:rPr>
          <w:lang w:val="vi-VN"/>
        </w:rPr>
      </w:pPr>
      <w:r w:rsidRPr="00B374C1">
        <w:rPr>
          <w:b/>
          <w:noProof/>
          <w:color w:val="222222"/>
          <w:lang w:val="vi-VN"/>
        </w:rPr>
        <w:drawing>
          <wp:inline distT="114300" distB="114300" distL="114300" distR="114300" wp14:anchorId="2B6018CD" wp14:editId="20A42F6A">
            <wp:extent cx="4838700" cy="4076700"/>
            <wp:effectExtent l="0" t="0" r="0" b="0"/>
            <wp:docPr id="9" name="image3.jpg" descr="Xampp là gì? Cách sử dụng và cài đặt XAMPP"/>
            <wp:cNvGraphicFramePr/>
            <a:graphic xmlns:a="http://schemas.openxmlformats.org/drawingml/2006/main">
              <a:graphicData uri="http://schemas.openxmlformats.org/drawingml/2006/picture">
                <pic:pic xmlns:pic="http://schemas.openxmlformats.org/drawingml/2006/picture">
                  <pic:nvPicPr>
                    <pic:cNvPr id="0" name="image3.jpg" descr="Xampp là gì? Cách sử dụng và cài đặt XAMPP"/>
                    <pic:cNvPicPr preferRelativeResize="0"/>
                  </pic:nvPicPr>
                  <pic:blipFill>
                    <a:blip r:embed="rId49"/>
                    <a:srcRect/>
                    <a:stretch>
                      <a:fillRect/>
                    </a:stretch>
                  </pic:blipFill>
                  <pic:spPr>
                    <a:xfrm>
                      <a:off x="0" y="0"/>
                      <a:ext cx="4838700" cy="4076700"/>
                    </a:xfrm>
                    <a:prstGeom prst="rect">
                      <a:avLst/>
                    </a:prstGeom>
                    <a:ln/>
                  </pic:spPr>
                </pic:pic>
              </a:graphicData>
            </a:graphic>
          </wp:inline>
        </w:drawing>
      </w:r>
    </w:p>
    <w:p w14:paraId="0F0FDECF" w14:textId="10DF10B7" w:rsidR="00FC6EDA" w:rsidRPr="00B374C1" w:rsidRDefault="000E2989" w:rsidP="000E47FC">
      <w:pPr>
        <w:pStyle w:val="Caption"/>
        <w:tabs>
          <w:tab w:val="clear" w:pos="8920"/>
        </w:tabs>
        <w:jc w:val="center"/>
        <w:rPr>
          <w:color w:val="auto"/>
          <w:sz w:val="28"/>
          <w:szCs w:val="28"/>
          <w:lang w:val="vi-VN"/>
        </w:rPr>
      </w:pPr>
      <w:bookmarkStart w:id="41" w:name="_Toc182467917"/>
      <w:r w:rsidRPr="00B374C1">
        <w:rPr>
          <w:color w:val="auto"/>
          <w:sz w:val="28"/>
          <w:szCs w:val="28"/>
          <w:lang w:val="vi-VN"/>
        </w:rPr>
        <w:t xml:space="preserve">Hình 2. </w:t>
      </w:r>
      <w:r w:rsidRPr="00B374C1">
        <w:rPr>
          <w:color w:val="auto"/>
          <w:sz w:val="28"/>
          <w:szCs w:val="28"/>
          <w:lang w:val="vi-VN"/>
        </w:rPr>
        <w:fldChar w:fldCharType="begin"/>
      </w:r>
      <w:r w:rsidRPr="00B374C1">
        <w:rPr>
          <w:color w:val="auto"/>
          <w:sz w:val="28"/>
          <w:szCs w:val="28"/>
          <w:lang w:val="vi-VN"/>
        </w:rPr>
        <w:instrText xml:space="preserve"> SEQ Hình_2. \* ARABIC </w:instrText>
      </w:r>
      <w:r w:rsidRPr="00B374C1">
        <w:rPr>
          <w:color w:val="auto"/>
          <w:sz w:val="28"/>
          <w:szCs w:val="28"/>
          <w:lang w:val="vi-VN"/>
        </w:rPr>
        <w:fldChar w:fldCharType="separate"/>
      </w:r>
      <w:r w:rsidR="008B4D3C" w:rsidRPr="00B374C1">
        <w:rPr>
          <w:noProof/>
          <w:color w:val="auto"/>
          <w:sz w:val="28"/>
          <w:szCs w:val="28"/>
          <w:lang w:val="vi-VN"/>
        </w:rPr>
        <w:t>7</w:t>
      </w:r>
      <w:r w:rsidRPr="00B374C1">
        <w:rPr>
          <w:color w:val="auto"/>
          <w:sz w:val="28"/>
          <w:szCs w:val="28"/>
          <w:lang w:val="vi-VN"/>
        </w:rPr>
        <w:fldChar w:fldCharType="end"/>
      </w:r>
      <w:r w:rsidRPr="00B374C1">
        <w:rPr>
          <w:color w:val="auto"/>
          <w:sz w:val="28"/>
          <w:szCs w:val="28"/>
          <w:lang w:val="vi-VN"/>
        </w:rPr>
        <w:t xml:space="preserve"> Trình cài đặt </w:t>
      </w:r>
      <w:proofErr w:type="spellStart"/>
      <w:r w:rsidRPr="00B374C1">
        <w:rPr>
          <w:color w:val="auto"/>
          <w:sz w:val="28"/>
          <w:szCs w:val="28"/>
          <w:lang w:val="vi-VN"/>
        </w:rPr>
        <w:t>Xampp</w:t>
      </w:r>
      <w:bookmarkEnd w:id="41"/>
      <w:proofErr w:type="spellEnd"/>
    </w:p>
    <w:p w14:paraId="3966C19F" w14:textId="77777777" w:rsidR="000E2989" w:rsidRPr="00B374C1" w:rsidRDefault="000E2989" w:rsidP="000E47FC">
      <w:pPr>
        <w:tabs>
          <w:tab w:val="clear" w:pos="8920"/>
        </w:tabs>
        <w:rPr>
          <w:lang w:val="vi-VN"/>
        </w:rPr>
      </w:pPr>
    </w:p>
    <w:p w14:paraId="6EE35455" w14:textId="77777777" w:rsidR="00FC6EDA" w:rsidRPr="00B374C1" w:rsidRDefault="00000000" w:rsidP="000E47FC">
      <w:pPr>
        <w:shd w:val="clear" w:color="auto" w:fill="FFFFFF"/>
        <w:tabs>
          <w:tab w:val="clear" w:pos="8920"/>
        </w:tabs>
        <w:spacing w:after="400"/>
        <w:ind w:firstLine="720"/>
        <w:jc w:val="both"/>
        <w:rPr>
          <w:color w:val="222222"/>
          <w:lang w:val="vi-VN"/>
        </w:rPr>
      </w:pPr>
      <w:r w:rsidRPr="00B374C1">
        <w:rPr>
          <w:color w:val="222222"/>
          <w:lang w:val="vi-VN"/>
        </w:rPr>
        <w:t>Bước 5: Tại màn hình này chọn các ứng dụng kèm theo của bộ XAMPP, có thể bỏ những phần không cần thiết đi, nhưng tốt nhất cứ chọn hết và bấm “</w:t>
      </w:r>
      <w:proofErr w:type="spellStart"/>
      <w:r w:rsidRPr="00B374C1">
        <w:rPr>
          <w:color w:val="222222"/>
          <w:lang w:val="vi-VN"/>
        </w:rPr>
        <w:t>Next</w:t>
      </w:r>
      <w:proofErr w:type="spellEnd"/>
      <w:r w:rsidRPr="00B374C1">
        <w:rPr>
          <w:color w:val="222222"/>
          <w:lang w:val="vi-VN"/>
        </w:rPr>
        <w:t>”, vì sau này có thể sẽ dùng đến.</w:t>
      </w:r>
    </w:p>
    <w:p w14:paraId="52453D73" w14:textId="77777777" w:rsidR="000E2989" w:rsidRPr="00B374C1" w:rsidRDefault="00000000" w:rsidP="000E47FC">
      <w:pPr>
        <w:keepNext/>
        <w:shd w:val="clear" w:color="auto" w:fill="FFFFFF"/>
        <w:tabs>
          <w:tab w:val="clear" w:pos="8920"/>
        </w:tabs>
        <w:spacing w:after="400"/>
        <w:jc w:val="center"/>
        <w:rPr>
          <w:lang w:val="vi-VN"/>
        </w:rPr>
      </w:pPr>
      <w:r w:rsidRPr="00B374C1">
        <w:rPr>
          <w:noProof/>
          <w:color w:val="222222"/>
          <w:lang w:val="vi-VN"/>
        </w:rPr>
        <w:lastRenderedPageBreak/>
        <w:drawing>
          <wp:inline distT="114300" distB="114300" distL="114300" distR="114300" wp14:anchorId="55BBBF29" wp14:editId="1EA176F1">
            <wp:extent cx="4940300" cy="4229100"/>
            <wp:effectExtent l="0" t="0" r="0" b="0"/>
            <wp:docPr id="93" name="image97.gif" descr="Xampp là gì? Cách sử dụng và cài đặt XAMPP"/>
            <wp:cNvGraphicFramePr/>
            <a:graphic xmlns:a="http://schemas.openxmlformats.org/drawingml/2006/main">
              <a:graphicData uri="http://schemas.openxmlformats.org/drawingml/2006/picture">
                <pic:pic xmlns:pic="http://schemas.openxmlformats.org/drawingml/2006/picture">
                  <pic:nvPicPr>
                    <pic:cNvPr id="0" name="image97.gif" descr="Xampp là gì? Cách sử dụng và cài đặt XAMPP"/>
                    <pic:cNvPicPr preferRelativeResize="0"/>
                  </pic:nvPicPr>
                  <pic:blipFill>
                    <a:blip r:embed="rId50"/>
                    <a:srcRect/>
                    <a:stretch>
                      <a:fillRect/>
                    </a:stretch>
                  </pic:blipFill>
                  <pic:spPr>
                    <a:xfrm>
                      <a:off x="0" y="0"/>
                      <a:ext cx="4940300" cy="4229100"/>
                    </a:xfrm>
                    <a:prstGeom prst="rect">
                      <a:avLst/>
                    </a:prstGeom>
                    <a:ln/>
                  </pic:spPr>
                </pic:pic>
              </a:graphicData>
            </a:graphic>
          </wp:inline>
        </w:drawing>
      </w:r>
    </w:p>
    <w:p w14:paraId="2227365E" w14:textId="6D76881F" w:rsidR="00FC6EDA" w:rsidRPr="00B374C1" w:rsidRDefault="000E2989" w:rsidP="000E47FC">
      <w:pPr>
        <w:pStyle w:val="Caption"/>
        <w:tabs>
          <w:tab w:val="clear" w:pos="8920"/>
        </w:tabs>
        <w:jc w:val="center"/>
        <w:rPr>
          <w:color w:val="auto"/>
          <w:sz w:val="28"/>
          <w:szCs w:val="28"/>
          <w:lang w:val="vi-VN"/>
        </w:rPr>
      </w:pPr>
      <w:bookmarkStart w:id="42" w:name="_Toc182467918"/>
      <w:r w:rsidRPr="00B374C1">
        <w:rPr>
          <w:color w:val="auto"/>
          <w:sz w:val="28"/>
          <w:szCs w:val="28"/>
          <w:lang w:val="vi-VN"/>
        </w:rPr>
        <w:t xml:space="preserve">Hình 2. </w:t>
      </w:r>
      <w:r w:rsidRPr="00B374C1">
        <w:rPr>
          <w:color w:val="auto"/>
          <w:sz w:val="28"/>
          <w:szCs w:val="28"/>
          <w:lang w:val="vi-VN"/>
        </w:rPr>
        <w:fldChar w:fldCharType="begin"/>
      </w:r>
      <w:r w:rsidRPr="00B374C1">
        <w:rPr>
          <w:color w:val="auto"/>
          <w:sz w:val="28"/>
          <w:szCs w:val="28"/>
          <w:lang w:val="vi-VN"/>
        </w:rPr>
        <w:instrText xml:space="preserve"> SEQ Hình_2. \* ARABIC </w:instrText>
      </w:r>
      <w:r w:rsidRPr="00B374C1">
        <w:rPr>
          <w:color w:val="auto"/>
          <w:sz w:val="28"/>
          <w:szCs w:val="28"/>
          <w:lang w:val="vi-VN"/>
        </w:rPr>
        <w:fldChar w:fldCharType="separate"/>
      </w:r>
      <w:r w:rsidR="008B4D3C" w:rsidRPr="00B374C1">
        <w:rPr>
          <w:noProof/>
          <w:color w:val="auto"/>
          <w:sz w:val="28"/>
          <w:szCs w:val="28"/>
          <w:lang w:val="vi-VN"/>
        </w:rPr>
        <w:t>8</w:t>
      </w:r>
      <w:r w:rsidRPr="00B374C1">
        <w:rPr>
          <w:color w:val="auto"/>
          <w:sz w:val="28"/>
          <w:szCs w:val="28"/>
          <w:lang w:val="vi-VN"/>
        </w:rPr>
        <w:fldChar w:fldCharType="end"/>
      </w:r>
      <w:r w:rsidRPr="00B374C1">
        <w:rPr>
          <w:color w:val="auto"/>
          <w:sz w:val="28"/>
          <w:szCs w:val="28"/>
          <w:lang w:val="vi-VN"/>
        </w:rPr>
        <w:t xml:space="preserve"> Ứng dụng đi kèm khi </w:t>
      </w:r>
      <w:proofErr w:type="spellStart"/>
      <w:r w:rsidRPr="00B374C1">
        <w:rPr>
          <w:color w:val="auto"/>
          <w:sz w:val="28"/>
          <w:szCs w:val="28"/>
          <w:lang w:val="vi-VN"/>
        </w:rPr>
        <w:t>setup</w:t>
      </w:r>
      <w:proofErr w:type="spellEnd"/>
      <w:r w:rsidRPr="00B374C1">
        <w:rPr>
          <w:color w:val="auto"/>
          <w:sz w:val="28"/>
          <w:szCs w:val="28"/>
          <w:lang w:val="vi-VN"/>
        </w:rPr>
        <w:t xml:space="preserve"> </w:t>
      </w:r>
      <w:proofErr w:type="spellStart"/>
      <w:r w:rsidRPr="00B374C1">
        <w:rPr>
          <w:color w:val="auto"/>
          <w:sz w:val="28"/>
          <w:szCs w:val="28"/>
          <w:lang w:val="vi-VN"/>
        </w:rPr>
        <w:t>Xampp</w:t>
      </w:r>
      <w:bookmarkEnd w:id="42"/>
      <w:proofErr w:type="spellEnd"/>
    </w:p>
    <w:p w14:paraId="42C34E0A" w14:textId="77777777" w:rsidR="000E2989" w:rsidRPr="00B374C1" w:rsidRDefault="000E2989" w:rsidP="000E47FC">
      <w:pPr>
        <w:tabs>
          <w:tab w:val="clear" w:pos="8920"/>
        </w:tabs>
        <w:rPr>
          <w:lang w:val="vi-VN"/>
        </w:rPr>
      </w:pPr>
    </w:p>
    <w:p w14:paraId="555D86CB" w14:textId="77777777" w:rsidR="00FC6EDA" w:rsidRPr="00B374C1" w:rsidRDefault="00000000" w:rsidP="000E47FC">
      <w:pPr>
        <w:shd w:val="clear" w:color="auto" w:fill="FFFFFF"/>
        <w:tabs>
          <w:tab w:val="clear" w:pos="8920"/>
        </w:tabs>
        <w:spacing w:after="400"/>
        <w:ind w:firstLine="720"/>
        <w:jc w:val="both"/>
        <w:rPr>
          <w:color w:val="222222"/>
          <w:lang w:val="vi-VN"/>
        </w:rPr>
      </w:pPr>
      <w:r w:rsidRPr="00B374C1">
        <w:rPr>
          <w:color w:val="222222"/>
          <w:lang w:val="vi-VN"/>
        </w:rPr>
        <w:t xml:space="preserve">Bước 6: Ở phần chọn đường dẫn, hãy chọn đường dẫn cần lưu cài đặt của XAMPP. Lưu ý rằng đường dẫn này phải nhớ vì khi cài đặt </w:t>
      </w:r>
      <w:proofErr w:type="spellStart"/>
      <w:r w:rsidRPr="00B374C1">
        <w:rPr>
          <w:color w:val="222222"/>
          <w:lang w:val="vi-VN"/>
        </w:rPr>
        <w:t>web</w:t>
      </w:r>
      <w:proofErr w:type="spellEnd"/>
      <w:r w:rsidRPr="00B374C1">
        <w:rPr>
          <w:color w:val="222222"/>
          <w:lang w:val="vi-VN"/>
        </w:rPr>
        <w:t xml:space="preserve"> lên </w:t>
      </w:r>
      <w:proofErr w:type="spellStart"/>
      <w:r w:rsidRPr="00B374C1">
        <w:rPr>
          <w:color w:val="222222"/>
          <w:lang w:val="vi-VN"/>
        </w:rPr>
        <w:t>localhost</w:t>
      </w:r>
      <w:proofErr w:type="spellEnd"/>
      <w:r w:rsidRPr="00B374C1">
        <w:rPr>
          <w:color w:val="222222"/>
          <w:lang w:val="vi-VN"/>
        </w:rPr>
        <w:t xml:space="preserve">, chúng ta cần phải truy cập vào thư mục này. Có thể để ở đâu cũng được, nhưng tốt nhất bạn nên mặc định là </w:t>
      </w:r>
      <w:r w:rsidRPr="00B374C1">
        <w:rPr>
          <w:b/>
          <w:color w:val="222222"/>
          <w:lang w:val="vi-VN"/>
        </w:rPr>
        <w:t>C:\xampp</w:t>
      </w:r>
      <w:r w:rsidRPr="00B374C1">
        <w:rPr>
          <w:color w:val="222222"/>
          <w:lang w:val="vi-VN"/>
        </w:rPr>
        <w:t xml:space="preserve">. Tiếp tục ấn </w:t>
      </w:r>
      <w:proofErr w:type="spellStart"/>
      <w:r w:rsidRPr="00B374C1">
        <w:rPr>
          <w:b/>
          <w:color w:val="222222"/>
          <w:lang w:val="vi-VN"/>
        </w:rPr>
        <w:t>Next</w:t>
      </w:r>
      <w:proofErr w:type="spellEnd"/>
      <w:r w:rsidRPr="00B374C1">
        <w:rPr>
          <w:color w:val="222222"/>
          <w:lang w:val="vi-VN"/>
        </w:rPr>
        <w:t>.</w:t>
      </w:r>
    </w:p>
    <w:p w14:paraId="6F85A550" w14:textId="77777777" w:rsidR="000E2989" w:rsidRPr="00B374C1" w:rsidRDefault="00000000" w:rsidP="000E47FC">
      <w:pPr>
        <w:keepNext/>
        <w:shd w:val="clear" w:color="auto" w:fill="FFFFFF"/>
        <w:tabs>
          <w:tab w:val="clear" w:pos="8920"/>
        </w:tabs>
        <w:spacing w:after="400"/>
        <w:jc w:val="center"/>
        <w:rPr>
          <w:lang w:val="vi-VN"/>
        </w:rPr>
      </w:pPr>
      <w:r w:rsidRPr="00B374C1">
        <w:rPr>
          <w:noProof/>
          <w:color w:val="222222"/>
          <w:lang w:val="vi-VN"/>
        </w:rPr>
        <w:lastRenderedPageBreak/>
        <w:drawing>
          <wp:inline distT="114300" distB="114300" distL="114300" distR="114300" wp14:anchorId="335CB65F" wp14:editId="06CD248B">
            <wp:extent cx="4889500" cy="4102100"/>
            <wp:effectExtent l="0" t="0" r="0" b="0"/>
            <wp:docPr id="24" name="image19.jpg" descr="Xampp là gì? Cách sử dụng và cài đặt XAMPP"/>
            <wp:cNvGraphicFramePr/>
            <a:graphic xmlns:a="http://schemas.openxmlformats.org/drawingml/2006/main">
              <a:graphicData uri="http://schemas.openxmlformats.org/drawingml/2006/picture">
                <pic:pic xmlns:pic="http://schemas.openxmlformats.org/drawingml/2006/picture">
                  <pic:nvPicPr>
                    <pic:cNvPr id="0" name="image19.jpg" descr="Xampp là gì? Cách sử dụng và cài đặt XAMPP"/>
                    <pic:cNvPicPr preferRelativeResize="0"/>
                  </pic:nvPicPr>
                  <pic:blipFill>
                    <a:blip r:embed="rId51"/>
                    <a:srcRect/>
                    <a:stretch>
                      <a:fillRect/>
                    </a:stretch>
                  </pic:blipFill>
                  <pic:spPr>
                    <a:xfrm>
                      <a:off x="0" y="0"/>
                      <a:ext cx="4889500" cy="4102100"/>
                    </a:xfrm>
                    <a:prstGeom prst="rect">
                      <a:avLst/>
                    </a:prstGeom>
                    <a:ln/>
                  </pic:spPr>
                </pic:pic>
              </a:graphicData>
            </a:graphic>
          </wp:inline>
        </w:drawing>
      </w:r>
    </w:p>
    <w:p w14:paraId="00090100" w14:textId="51B22829" w:rsidR="00FC6EDA" w:rsidRPr="00B374C1" w:rsidRDefault="000E2989" w:rsidP="000E47FC">
      <w:pPr>
        <w:pStyle w:val="Caption"/>
        <w:tabs>
          <w:tab w:val="clear" w:pos="8920"/>
        </w:tabs>
        <w:jc w:val="center"/>
        <w:rPr>
          <w:color w:val="auto"/>
          <w:sz w:val="28"/>
          <w:szCs w:val="28"/>
          <w:lang w:val="vi-VN"/>
        </w:rPr>
      </w:pPr>
      <w:bookmarkStart w:id="43" w:name="_Toc182467919"/>
      <w:r w:rsidRPr="00B374C1">
        <w:rPr>
          <w:color w:val="auto"/>
          <w:sz w:val="28"/>
          <w:szCs w:val="28"/>
          <w:lang w:val="vi-VN"/>
        </w:rPr>
        <w:t xml:space="preserve">Hình 2. </w:t>
      </w:r>
      <w:r w:rsidRPr="00B374C1">
        <w:rPr>
          <w:color w:val="auto"/>
          <w:sz w:val="28"/>
          <w:szCs w:val="28"/>
          <w:lang w:val="vi-VN"/>
        </w:rPr>
        <w:fldChar w:fldCharType="begin"/>
      </w:r>
      <w:r w:rsidRPr="00B374C1">
        <w:rPr>
          <w:color w:val="auto"/>
          <w:sz w:val="28"/>
          <w:szCs w:val="28"/>
          <w:lang w:val="vi-VN"/>
        </w:rPr>
        <w:instrText xml:space="preserve"> SEQ Hình_2. \* ARABIC </w:instrText>
      </w:r>
      <w:r w:rsidRPr="00B374C1">
        <w:rPr>
          <w:color w:val="auto"/>
          <w:sz w:val="28"/>
          <w:szCs w:val="28"/>
          <w:lang w:val="vi-VN"/>
        </w:rPr>
        <w:fldChar w:fldCharType="separate"/>
      </w:r>
      <w:r w:rsidR="008B4D3C" w:rsidRPr="00B374C1">
        <w:rPr>
          <w:noProof/>
          <w:color w:val="auto"/>
          <w:sz w:val="28"/>
          <w:szCs w:val="28"/>
          <w:lang w:val="vi-VN"/>
        </w:rPr>
        <w:t>9</w:t>
      </w:r>
      <w:r w:rsidRPr="00B374C1">
        <w:rPr>
          <w:color w:val="auto"/>
          <w:sz w:val="28"/>
          <w:szCs w:val="28"/>
          <w:lang w:val="vi-VN"/>
        </w:rPr>
        <w:fldChar w:fldCharType="end"/>
      </w:r>
      <w:r w:rsidRPr="00B374C1">
        <w:rPr>
          <w:color w:val="auto"/>
          <w:sz w:val="28"/>
          <w:szCs w:val="28"/>
          <w:lang w:val="vi-VN"/>
        </w:rPr>
        <w:t xml:space="preserve"> Chọn </w:t>
      </w:r>
      <w:proofErr w:type="spellStart"/>
      <w:r w:rsidRPr="00B374C1">
        <w:rPr>
          <w:color w:val="auto"/>
          <w:sz w:val="28"/>
          <w:szCs w:val="28"/>
          <w:lang w:val="vi-VN"/>
        </w:rPr>
        <w:t>folder</w:t>
      </w:r>
      <w:proofErr w:type="spellEnd"/>
      <w:r w:rsidRPr="00B374C1">
        <w:rPr>
          <w:color w:val="auto"/>
          <w:sz w:val="28"/>
          <w:szCs w:val="28"/>
          <w:lang w:val="vi-VN"/>
        </w:rPr>
        <w:t xml:space="preserve"> để chứa </w:t>
      </w:r>
      <w:proofErr w:type="spellStart"/>
      <w:r w:rsidRPr="00B374C1">
        <w:rPr>
          <w:color w:val="auto"/>
          <w:sz w:val="28"/>
          <w:szCs w:val="28"/>
          <w:lang w:val="vi-VN"/>
        </w:rPr>
        <w:t>Xampp</w:t>
      </w:r>
      <w:bookmarkEnd w:id="43"/>
      <w:proofErr w:type="spellEnd"/>
    </w:p>
    <w:p w14:paraId="5F1C814C" w14:textId="77777777" w:rsidR="000E2989" w:rsidRPr="00B374C1" w:rsidRDefault="000E2989" w:rsidP="000E47FC">
      <w:pPr>
        <w:tabs>
          <w:tab w:val="clear" w:pos="8920"/>
        </w:tabs>
        <w:rPr>
          <w:lang w:val="vi-VN"/>
        </w:rPr>
      </w:pPr>
    </w:p>
    <w:p w14:paraId="74781C03" w14:textId="77777777" w:rsidR="00FC6EDA" w:rsidRPr="00B374C1" w:rsidRDefault="00000000" w:rsidP="000E47FC">
      <w:pPr>
        <w:shd w:val="clear" w:color="auto" w:fill="FFFFFF"/>
        <w:tabs>
          <w:tab w:val="clear" w:pos="8920"/>
        </w:tabs>
        <w:spacing w:after="400"/>
        <w:jc w:val="both"/>
        <w:rPr>
          <w:color w:val="222222"/>
          <w:lang w:val="vi-VN"/>
        </w:rPr>
      </w:pPr>
      <w:r w:rsidRPr="00B374C1">
        <w:rPr>
          <w:color w:val="222222"/>
          <w:lang w:val="vi-VN"/>
        </w:rPr>
        <w:t>Bước 7: Ở trang kế tiếp, bỏ chọn phần “</w:t>
      </w:r>
      <w:proofErr w:type="spellStart"/>
      <w:r w:rsidRPr="00B374C1">
        <w:rPr>
          <w:i/>
          <w:color w:val="222222"/>
          <w:lang w:val="vi-VN"/>
        </w:rPr>
        <w:t>Learn</w:t>
      </w:r>
      <w:proofErr w:type="spellEnd"/>
      <w:r w:rsidRPr="00B374C1">
        <w:rPr>
          <w:i/>
          <w:color w:val="222222"/>
          <w:lang w:val="vi-VN"/>
        </w:rPr>
        <w:t xml:space="preserve"> </w:t>
      </w:r>
      <w:proofErr w:type="spellStart"/>
      <w:r w:rsidRPr="00B374C1">
        <w:rPr>
          <w:i/>
          <w:color w:val="222222"/>
          <w:lang w:val="vi-VN"/>
        </w:rPr>
        <w:t>more</w:t>
      </w:r>
      <w:proofErr w:type="spellEnd"/>
      <w:r w:rsidRPr="00B374C1">
        <w:rPr>
          <w:i/>
          <w:color w:val="222222"/>
          <w:lang w:val="vi-VN"/>
        </w:rPr>
        <w:t xml:space="preserve"> </w:t>
      </w:r>
      <w:proofErr w:type="spellStart"/>
      <w:r w:rsidRPr="00B374C1">
        <w:rPr>
          <w:i/>
          <w:color w:val="222222"/>
          <w:lang w:val="vi-VN"/>
        </w:rPr>
        <w:t>about</w:t>
      </w:r>
      <w:proofErr w:type="spellEnd"/>
      <w:r w:rsidRPr="00B374C1">
        <w:rPr>
          <w:i/>
          <w:color w:val="222222"/>
          <w:lang w:val="vi-VN"/>
        </w:rPr>
        <w:t xml:space="preserve"> </w:t>
      </w:r>
      <w:proofErr w:type="spellStart"/>
      <w:r w:rsidRPr="00B374C1">
        <w:rPr>
          <w:i/>
          <w:color w:val="222222"/>
          <w:lang w:val="vi-VN"/>
        </w:rPr>
        <w:t>Bitnami</w:t>
      </w:r>
      <w:proofErr w:type="spellEnd"/>
      <w:r w:rsidRPr="00B374C1">
        <w:rPr>
          <w:i/>
          <w:color w:val="222222"/>
          <w:lang w:val="vi-VN"/>
        </w:rPr>
        <w:t xml:space="preserve"> </w:t>
      </w:r>
      <w:proofErr w:type="spellStart"/>
      <w:r w:rsidRPr="00B374C1">
        <w:rPr>
          <w:i/>
          <w:color w:val="222222"/>
          <w:lang w:val="vi-VN"/>
        </w:rPr>
        <w:t>for</w:t>
      </w:r>
      <w:proofErr w:type="spellEnd"/>
      <w:r w:rsidRPr="00B374C1">
        <w:rPr>
          <w:i/>
          <w:color w:val="222222"/>
          <w:lang w:val="vi-VN"/>
        </w:rPr>
        <w:t xml:space="preserve"> XAMPP</w:t>
      </w:r>
      <w:r w:rsidRPr="00B374C1">
        <w:rPr>
          <w:color w:val="222222"/>
          <w:lang w:val="vi-VN"/>
        </w:rPr>
        <w:t xml:space="preserve">”. Và ấn </w:t>
      </w:r>
      <w:proofErr w:type="spellStart"/>
      <w:r w:rsidRPr="00B374C1">
        <w:rPr>
          <w:b/>
          <w:color w:val="222222"/>
          <w:lang w:val="vi-VN"/>
        </w:rPr>
        <w:t>Next</w:t>
      </w:r>
      <w:proofErr w:type="spellEnd"/>
      <w:r w:rsidRPr="00B374C1">
        <w:rPr>
          <w:color w:val="222222"/>
          <w:lang w:val="vi-VN"/>
        </w:rPr>
        <w:t xml:space="preserve"> 2 lần nữa để bắt đầu quá trình cài đặt XAMPP.</w:t>
      </w:r>
    </w:p>
    <w:p w14:paraId="2D567EEA" w14:textId="77777777" w:rsidR="000E2989" w:rsidRPr="00B374C1" w:rsidRDefault="00000000" w:rsidP="000E47FC">
      <w:pPr>
        <w:keepNext/>
        <w:shd w:val="clear" w:color="auto" w:fill="FFFFFF"/>
        <w:tabs>
          <w:tab w:val="clear" w:pos="8920"/>
        </w:tabs>
        <w:spacing w:after="400"/>
        <w:jc w:val="center"/>
        <w:rPr>
          <w:lang w:val="vi-VN"/>
        </w:rPr>
      </w:pPr>
      <w:r w:rsidRPr="00B374C1">
        <w:rPr>
          <w:noProof/>
          <w:color w:val="222222"/>
          <w:lang w:val="vi-VN"/>
        </w:rPr>
        <w:lastRenderedPageBreak/>
        <w:drawing>
          <wp:inline distT="114300" distB="114300" distL="114300" distR="114300" wp14:anchorId="06FFADA9" wp14:editId="19B5D29C">
            <wp:extent cx="4940300" cy="4229100"/>
            <wp:effectExtent l="0" t="0" r="0" b="0"/>
            <wp:docPr id="55" name="image54.gif" descr="Xampp là gì? Cách sử dụng và cài đặt XAMPP"/>
            <wp:cNvGraphicFramePr/>
            <a:graphic xmlns:a="http://schemas.openxmlformats.org/drawingml/2006/main">
              <a:graphicData uri="http://schemas.openxmlformats.org/drawingml/2006/picture">
                <pic:pic xmlns:pic="http://schemas.openxmlformats.org/drawingml/2006/picture">
                  <pic:nvPicPr>
                    <pic:cNvPr id="0" name="image54.gif" descr="Xampp là gì? Cách sử dụng và cài đặt XAMPP"/>
                    <pic:cNvPicPr preferRelativeResize="0"/>
                  </pic:nvPicPr>
                  <pic:blipFill>
                    <a:blip r:embed="rId52"/>
                    <a:srcRect/>
                    <a:stretch>
                      <a:fillRect/>
                    </a:stretch>
                  </pic:blipFill>
                  <pic:spPr>
                    <a:xfrm>
                      <a:off x="0" y="0"/>
                      <a:ext cx="4940300" cy="4229100"/>
                    </a:xfrm>
                    <a:prstGeom prst="rect">
                      <a:avLst/>
                    </a:prstGeom>
                    <a:ln/>
                  </pic:spPr>
                </pic:pic>
              </a:graphicData>
            </a:graphic>
          </wp:inline>
        </w:drawing>
      </w:r>
    </w:p>
    <w:p w14:paraId="3ED79614" w14:textId="377BBA1A" w:rsidR="00FC6EDA" w:rsidRPr="00B374C1" w:rsidRDefault="000E2989" w:rsidP="000E47FC">
      <w:pPr>
        <w:pStyle w:val="Caption"/>
        <w:tabs>
          <w:tab w:val="clear" w:pos="8920"/>
        </w:tabs>
        <w:jc w:val="center"/>
        <w:rPr>
          <w:color w:val="auto"/>
          <w:sz w:val="28"/>
          <w:szCs w:val="28"/>
          <w:lang w:val="vi-VN"/>
        </w:rPr>
      </w:pPr>
      <w:bookmarkStart w:id="44" w:name="_Toc182467920"/>
      <w:r w:rsidRPr="00B374C1">
        <w:rPr>
          <w:color w:val="auto"/>
          <w:sz w:val="28"/>
          <w:szCs w:val="28"/>
          <w:lang w:val="vi-VN"/>
        </w:rPr>
        <w:t xml:space="preserve">Hình 2. </w:t>
      </w:r>
      <w:r w:rsidRPr="00B374C1">
        <w:rPr>
          <w:color w:val="auto"/>
          <w:sz w:val="28"/>
          <w:szCs w:val="28"/>
          <w:lang w:val="vi-VN"/>
        </w:rPr>
        <w:fldChar w:fldCharType="begin"/>
      </w:r>
      <w:r w:rsidRPr="00B374C1">
        <w:rPr>
          <w:color w:val="auto"/>
          <w:sz w:val="28"/>
          <w:szCs w:val="28"/>
          <w:lang w:val="vi-VN"/>
        </w:rPr>
        <w:instrText xml:space="preserve"> SEQ Hình_2. \* ARABIC </w:instrText>
      </w:r>
      <w:r w:rsidRPr="00B374C1">
        <w:rPr>
          <w:color w:val="auto"/>
          <w:sz w:val="28"/>
          <w:szCs w:val="28"/>
          <w:lang w:val="vi-VN"/>
        </w:rPr>
        <w:fldChar w:fldCharType="separate"/>
      </w:r>
      <w:r w:rsidR="008B4D3C" w:rsidRPr="00B374C1">
        <w:rPr>
          <w:noProof/>
          <w:color w:val="auto"/>
          <w:sz w:val="28"/>
          <w:szCs w:val="28"/>
          <w:lang w:val="vi-VN"/>
        </w:rPr>
        <w:t>10</w:t>
      </w:r>
      <w:r w:rsidRPr="00B374C1">
        <w:rPr>
          <w:color w:val="auto"/>
          <w:sz w:val="28"/>
          <w:szCs w:val="28"/>
          <w:lang w:val="vi-VN"/>
        </w:rPr>
        <w:fldChar w:fldCharType="end"/>
      </w:r>
      <w:r w:rsidRPr="00B374C1">
        <w:rPr>
          <w:color w:val="auto"/>
          <w:sz w:val="28"/>
          <w:szCs w:val="28"/>
          <w:lang w:val="vi-VN"/>
        </w:rPr>
        <w:t xml:space="preserve"> </w:t>
      </w:r>
      <w:proofErr w:type="spellStart"/>
      <w:r w:rsidRPr="00B374C1">
        <w:rPr>
          <w:color w:val="auto"/>
          <w:sz w:val="28"/>
          <w:szCs w:val="28"/>
          <w:lang w:val="vi-VN"/>
        </w:rPr>
        <w:t>Learn</w:t>
      </w:r>
      <w:proofErr w:type="spellEnd"/>
      <w:r w:rsidRPr="00B374C1">
        <w:rPr>
          <w:color w:val="auto"/>
          <w:sz w:val="28"/>
          <w:szCs w:val="28"/>
          <w:lang w:val="vi-VN"/>
        </w:rPr>
        <w:t xml:space="preserve"> </w:t>
      </w:r>
      <w:proofErr w:type="spellStart"/>
      <w:r w:rsidRPr="00B374C1">
        <w:rPr>
          <w:color w:val="auto"/>
          <w:sz w:val="28"/>
          <w:szCs w:val="28"/>
          <w:lang w:val="vi-VN"/>
        </w:rPr>
        <w:t>more</w:t>
      </w:r>
      <w:proofErr w:type="spellEnd"/>
      <w:r w:rsidRPr="00B374C1">
        <w:rPr>
          <w:color w:val="auto"/>
          <w:sz w:val="28"/>
          <w:szCs w:val="28"/>
          <w:lang w:val="vi-VN"/>
        </w:rPr>
        <w:t xml:space="preserve"> </w:t>
      </w:r>
      <w:proofErr w:type="spellStart"/>
      <w:r w:rsidRPr="00B374C1">
        <w:rPr>
          <w:color w:val="auto"/>
          <w:sz w:val="28"/>
          <w:szCs w:val="28"/>
          <w:lang w:val="vi-VN"/>
        </w:rPr>
        <w:t>about</w:t>
      </w:r>
      <w:proofErr w:type="spellEnd"/>
      <w:r w:rsidRPr="00B374C1">
        <w:rPr>
          <w:color w:val="auto"/>
          <w:sz w:val="28"/>
          <w:szCs w:val="28"/>
          <w:lang w:val="vi-VN"/>
        </w:rPr>
        <w:t xml:space="preserve"> </w:t>
      </w:r>
      <w:proofErr w:type="spellStart"/>
      <w:r w:rsidRPr="00B374C1">
        <w:rPr>
          <w:color w:val="auto"/>
          <w:sz w:val="28"/>
          <w:szCs w:val="28"/>
          <w:lang w:val="vi-VN"/>
        </w:rPr>
        <w:t>Bitnami</w:t>
      </w:r>
      <w:proofErr w:type="spellEnd"/>
      <w:r w:rsidRPr="00B374C1">
        <w:rPr>
          <w:color w:val="auto"/>
          <w:sz w:val="28"/>
          <w:szCs w:val="28"/>
          <w:lang w:val="vi-VN"/>
        </w:rPr>
        <w:t xml:space="preserve"> </w:t>
      </w:r>
      <w:proofErr w:type="spellStart"/>
      <w:r w:rsidRPr="00B374C1">
        <w:rPr>
          <w:color w:val="auto"/>
          <w:sz w:val="28"/>
          <w:szCs w:val="28"/>
          <w:lang w:val="vi-VN"/>
        </w:rPr>
        <w:t>for</w:t>
      </w:r>
      <w:proofErr w:type="spellEnd"/>
      <w:r w:rsidRPr="00B374C1">
        <w:rPr>
          <w:color w:val="auto"/>
          <w:sz w:val="28"/>
          <w:szCs w:val="28"/>
          <w:lang w:val="vi-VN"/>
        </w:rPr>
        <w:t xml:space="preserve"> XAMPP</w:t>
      </w:r>
      <w:bookmarkEnd w:id="44"/>
    </w:p>
    <w:p w14:paraId="205D0F7C" w14:textId="77777777" w:rsidR="000E2989" w:rsidRPr="00B374C1" w:rsidRDefault="000E2989" w:rsidP="000E47FC">
      <w:pPr>
        <w:tabs>
          <w:tab w:val="clear" w:pos="8920"/>
        </w:tabs>
        <w:rPr>
          <w:lang w:val="vi-VN"/>
        </w:rPr>
      </w:pPr>
    </w:p>
    <w:p w14:paraId="6FA54F9C" w14:textId="77777777" w:rsidR="00FC6EDA" w:rsidRPr="00B374C1" w:rsidRDefault="00000000" w:rsidP="000E47FC">
      <w:pPr>
        <w:shd w:val="clear" w:color="auto" w:fill="FFFFFF"/>
        <w:tabs>
          <w:tab w:val="clear" w:pos="8920"/>
        </w:tabs>
        <w:spacing w:after="400"/>
        <w:jc w:val="both"/>
        <w:rPr>
          <w:color w:val="222222"/>
          <w:lang w:val="vi-VN"/>
        </w:rPr>
      </w:pPr>
      <w:r w:rsidRPr="00B374C1">
        <w:rPr>
          <w:color w:val="222222"/>
          <w:lang w:val="vi-VN"/>
        </w:rPr>
        <w:t xml:space="preserve">Bước 8: Sau khi cài xong, ấn nút </w:t>
      </w:r>
      <w:proofErr w:type="spellStart"/>
      <w:r w:rsidRPr="00B374C1">
        <w:rPr>
          <w:b/>
          <w:color w:val="222222"/>
          <w:lang w:val="vi-VN"/>
        </w:rPr>
        <w:t>Finish</w:t>
      </w:r>
      <w:proofErr w:type="spellEnd"/>
      <w:r w:rsidRPr="00B374C1">
        <w:rPr>
          <w:color w:val="222222"/>
          <w:lang w:val="vi-VN"/>
        </w:rPr>
        <w:t xml:space="preserve"> để kết thúc cài đặt và mở bảng điều khiển của XAMPP. Tuy nhiên, hãy khởi động lại máy sau khi cài đặt xong để tránh tình trạng không khởi động được </w:t>
      </w:r>
      <w:proofErr w:type="spellStart"/>
      <w:r w:rsidRPr="00B374C1">
        <w:rPr>
          <w:color w:val="222222"/>
          <w:lang w:val="vi-VN"/>
        </w:rPr>
        <w:t>localhost</w:t>
      </w:r>
      <w:proofErr w:type="spellEnd"/>
      <w:r w:rsidRPr="00B374C1">
        <w:rPr>
          <w:color w:val="222222"/>
          <w:lang w:val="vi-VN"/>
        </w:rPr>
        <w:t>.</w:t>
      </w:r>
    </w:p>
    <w:p w14:paraId="33EC056A" w14:textId="77777777" w:rsidR="00FC6EDA" w:rsidRPr="00B374C1" w:rsidRDefault="00000000" w:rsidP="000E47FC">
      <w:pPr>
        <w:pStyle w:val="Heading3"/>
        <w:keepNext w:val="0"/>
        <w:keepLines w:val="0"/>
        <w:numPr>
          <w:ilvl w:val="0"/>
          <w:numId w:val="203"/>
        </w:numPr>
        <w:shd w:val="clear" w:color="auto" w:fill="FFFFFF"/>
        <w:tabs>
          <w:tab w:val="clear" w:pos="8920"/>
        </w:tabs>
        <w:spacing w:before="400" w:after="260" w:line="327" w:lineRule="auto"/>
        <w:rPr>
          <w:color w:val="111111"/>
          <w:lang w:val="vi-VN"/>
        </w:rPr>
      </w:pPr>
      <w:bookmarkStart w:id="45" w:name="_189nzey01z7" w:colFirst="0" w:colLast="0"/>
      <w:bookmarkEnd w:id="45"/>
      <w:r w:rsidRPr="00B374C1">
        <w:rPr>
          <w:color w:val="111111"/>
          <w:lang w:val="vi-VN"/>
        </w:rPr>
        <w:t xml:space="preserve">Khởi động </w:t>
      </w:r>
      <w:proofErr w:type="spellStart"/>
      <w:r w:rsidRPr="00B374C1">
        <w:rPr>
          <w:color w:val="111111"/>
          <w:lang w:val="vi-VN"/>
        </w:rPr>
        <w:t>Localhost</w:t>
      </w:r>
      <w:proofErr w:type="spellEnd"/>
    </w:p>
    <w:p w14:paraId="00988329" w14:textId="77777777" w:rsidR="00FC6EDA" w:rsidRPr="00B374C1" w:rsidRDefault="00000000" w:rsidP="000E47FC">
      <w:pPr>
        <w:shd w:val="clear" w:color="auto" w:fill="FFFFFF"/>
        <w:tabs>
          <w:tab w:val="clear" w:pos="8920"/>
        </w:tabs>
        <w:spacing w:after="400"/>
        <w:jc w:val="both"/>
        <w:rPr>
          <w:color w:val="222222"/>
          <w:lang w:val="vi-VN"/>
        </w:rPr>
      </w:pPr>
      <w:r w:rsidRPr="00B374C1">
        <w:rPr>
          <w:color w:val="222222"/>
          <w:lang w:val="vi-VN"/>
        </w:rPr>
        <w:t xml:space="preserve">Bước 1: Vào thư mục </w:t>
      </w:r>
      <w:r w:rsidRPr="00B374C1">
        <w:rPr>
          <w:b/>
          <w:color w:val="222222"/>
          <w:lang w:val="vi-VN"/>
        </w:rPr>
        <w:t>C:\xampp</w:t>
      </w:r>
      <w:r w:rsidRPr="00B374C1">
        <w:rPr>
          <w:color w:val="222222"/>
          <w:lang w:val="vi-VN"/>
        </w:rPr>
        <w:t xml:space="preserve"> và mở </w:t>
      </w:r>
      <w:proofErr w:type="spellStart"/>
      <w:r w:rsidRPr="00B374C1">
        <w:rPr>
          <w:color w:val="222222"/>
          <w:lang w:val="vi-VN"/>
        </w:rPr>
        <w:t>file</w:t>
      </w:r>
      <w:proofErr w:type="spellEnd"/>
      <w:r w:rsidRPr="00B374C1">
        <w:rPr>
          <w:b/>
          <w:color w:val="222222"/>
          <w:lang w:val="vi-VN"/>
        </w:rPr>
        <w:t xml:space="preserve"> xampp-panel.exe</w:t>
      </w:r>
      <w:r w:rsidRPr="00B374C1">
        <w:rPr>
          <w:color w:val="222222"/>
          <w:lang w:val="vi-VN"/>
        </w:rPr>
        <w:t xml:space="preserve"> (các phiên bản sau này sẽ để là </w:t>
      </w:r>
      <w:r w:rsidRPr="00B374C1">
        <w:rPr>
          <w:b/>
          <w:color w:val="222222"/>
          <w:lang w:val="vi-VN"/>
        </w:rPr>
        <w:t>xampp-control.exe</w:t>
      </w:r>
      <w:r w:rsidRPr="00B374C1">
        <w:rPr>
          <w:color w:val="222222"/>
          <w:lang w:val="vi-VN"/>
        </w:rPr>
        <w:t>) lên để bật bảng điều khiển của XAMPP.</w:t>
      </w:r>
    </w:p>
    <w:p w14:paraId="573D942D" w14:textId="77777777" w:rsidR="000E2989" w:rsidRPr="00B374C1" w:rsidRDefault="00000000" w:rsidP="000E47FC">
      <w:pPr>
        <w:keepNext/>
        <w:shd w:val="clear" w:color="auto" w:fill="FFFFFF"/>
        <w:tabs>
          <w:tab w:val="clear" w:pos="8920"/>
        </w:tabs>
        <w:spacing w:before="200" w:after="500" w:line="360" w:lineRule="auto"/>
        <w:jc w:val="center"/>
        <w:rPr>
          <w:lang w:val="vi-VN"/>
        </w:rPr>
      </w:pPr>
      <w:r w:rsidRPr="00B374C1">
        <w:rPr>
          <w:noProof/>
          <w:color w:val="222222"/>
          <w:lang w:val="vi-VN"/>
        </w:rPr>
        <w:lastRenderedPageBreak/>
        <w:drawing>
          <wp:inline distT="114300" distB="114300" distL="114300" distR="114300" wp14:anchorId="6F5D7692" wp14:editId="6F9ABF50">
            <wp:extent cx="5667700" cy="3670300"/>
            <wp:effectExtent l="0" t="0" r="0" b="0"/>
            <wp:docPr id="102"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53"/>
                    <a:srcRect/>
                    <a:stretch>
                      <a:fillRect/>
                    </a:stretch>
                  </pic:blipFill>
                  <pic:spPr>
                    <a:xfrm>
                      <a:off x="0" y="0"/>
                      <a:ext cx="5667700" cy="3670300"/>
                    </a:xfrm>
                    <a:prstGeom prst="rect">
                      <a:avLst/>
                    </a:prstGeom>
                    <a:ln/>
                  </pic:spPr>
                </pic:pic>
              </a:graphicData>
            </a:graphic>
          </wp:inline>
        </w:drawing>
      </w:r>
    </w:p>
    <w:p w14:paraId="75EC7297" w14:textId="7A44E3C1" w:rsidR="00FC6EDA" w:rsidRPr="00B374C1" w:rsidRDefault="000E2989" w:rsidP="000E47FC">
      <w:pPr>
        <w:pStyle w:val="Caption"/>
        <w:tabs>
          <w:tab w:val="clear" w:pos="8920"/>
        </w:tabs>
        <w:jc w:val="center"/>
        <w:rPr>
          <w:color w:val="auto"/>
          <w:sz w:val="28"/>
          <w:szCs w:val="28"/>
          <w:lang w:val="vi-VN"/>
        </w:rPr>
      </w:pPr>
      <w:bookmarkStart w:id="46" w:name="_Toc182467921"/>
      <w:r w:rsidRPr="00B374C1">
        <w:rPr>
          <w:color w:val="auto"/>
          <w:sz w:val="28"/>
          <w:szCs w:val="28"/>
          <w:lang w:val="vi-VN"/>
        </w:rPr>
        <w:t xml:space="preserve">Hình 2. </w:t>
      </w:r>
      <w:r w:rsidRPr="00B374C1">
        <w:rPr>
          <w:color w:val="auto"/>
          <w:sz w:val="28"/>
          <w:szCs w:val="28"/>
          <w:lang w:val="vi-VN"/>
        </w:rPr>
        <w:fldChar w:fldCharType="begin"/>
      </w:r>
      <w:r w:rsidRPr="00B374C1">
        <w:rPr>
          <w:color w:val="auto"/>
          <w:sz w:val="28"/>
          <w:szCs w:val="28"/>
          <w:lang w:val="vi-VN"/>
        </w:rPr>
        <w:instrText xml:space="preserve"> SEQ Hình_2. \* ARABIC </w:instrText>
      </w:r>
      <w:r w:rsidRPr="00B374C1">
        <w:rPr>
          <w:color w:val="auto"/>
          <w:sz w:val="28"/>
          <w:szCs w:val="28"/>
          <w:lang w:val="vi-VN"/>
        </w:rPr>
        <w:fldChar w:fldCharType="separate"/>
      </w:r>
      <w:r w:rsidR="008B4D3C" w:rsidRPr="00B374C1">
        <w:rPr>
          <w:noProof/>
          <w:color w:val="auto"/>
          <w:sz w:val="28"/>
          <w:szCs w:val="28"/>
          <w:lang w:val="vi-VN"/>
        </w:rPr>
        <w:t>11</w:t>
      </w:r>
      <w:r w:rsidRPr="00B374C1">
        <w:rPr>
          <w:color w:val="auto"/>
          <w:sz w:val="28"/>
          <w:szCs w:val="28"/>
          <w:lang w:val="vi-VN"/>
        </w:rPr>
        <w:fldChar w:fldCharType="end"/>
      </w:r>
      <w:r w:rsidRPr="00B374C1">
        <w:rPr>
          <w:color w:val="auto"/>
          <w:sz w:val="28"/>
          <w:szCs w:val="28"/>
          <w:lang w:val="vi-VN"/>
        </w:rPr>
        <w:t xml:space="preserve"> Bảng điều khiển của XAMPP</w:t>
      </w:r>
      <w:bookmarkEnd w:id="46"/>
    </w:p>
    <w:p w14:paraId="64844A88" w14:textId="77777777" w:rsidR="000E2989" w:rsidRPr="00B374C1" w:rsidRDefault="000E2989" w:rsidP="000E47FC">
      <w:pPr>
        <w:tabs>
          <w:tab w:val="clear" w:pos="8920"/>
        </w:tabs>
        <w:rPr>
          <w:lang w:val="vi-VN"/>
        </w:rPr>
      </w:pPr>
    </w:p>
    <w:p w14:paraId="0AF4FBA1" w14:textId="77777777" w:rsidR="00FC6EDA" w:rsidRPr="00B374C1" w:rsidRDefault="00000000" w:rsidP="000E47FC">
      <w:pPr>
        <w:shd w:val="clear" w:color="auto" w:fill="FFFFFF"/>
        <w:tabs>
          <w:tab w:val="clear" w:pos="8920"/>
        </w:tabs>
        <w:spacing w:after="400"/>
        <w:jc w:val="both"/>
        <w:rPr>
          <w:color w:val="222222"/>
          <w:lang w:val="vi-VN"/>
        </w:rPr>
      </w:pPr>
      <w:r w:rsidRPr="00B374C1">
        <w:rPr>
          <w:color w:val="222222"/>
          <w:lang w:val="vi-VN"/>
        </w:rPr>
        <w:t xml:space="preserve">Bước 2: Bạn để ý sẽ thấy hai ứng dụng </w:t>
      </w:r>
      <w:proofErr w:type="spellStart"/>
      <w:r w:rsidRPr="00B374C1">
        <w:rPr>
          <w:color w:val="222222"/>
          <w:lang w:val="vi-VN"/>
        </w:rPr>
        <w:t>Apache</w:t>
      </w:r>
      <w:proofErr w:type="spellEnd"/>
      <w:r w:rsidRPr="00B374C1">
        <w:rPr>
          <w:color w:val="222222"/>
          <w:lang w:val="vi-VN"/>
        </w:rPr>
        <w:t xml:space="preserve"> và </w:t>
      </w:r>
      <w:proofErr w:type="spellStart"/>
      <w:r w:rsidRPr="00B374C1">
        <w:rPr>
          <w:color w:val="222222"/>
          <w:lang w:val="vi-VN"/>
        </w:rPr>
        <w:t>MySQL</w:t>
      </w:r>
      <w:proofErr w:type="spellEnd"/>
      <w:r w:rsidRPr="00B374C1">
        <w:rPr>
          <w:color w:val="222222"/>
          <w:lang w:val="vi-VN"/>
        </w:rPr>
        <w:t xml:space="preserve"> có nút </w:t>
      </w:r>
      <w:proofErr w:type="spellStart"/>
      <w:r w:rsidRPr="00B374C1">
        <w:rPr>
          <w:b/>
          <w:color w:val="222222"/>
          <w:lang w:val="vi-VN"/>
        </w:rPr>
        <w:t>Start</w:t>
      </w:r>
      <w:proofErr w:type="spellEnd"/>
      <w:r w:rsidRPr="00B374C1">
        <w:rPr>
          <w:color w:val="222222"/>
          <w:lang w:val="vi-VN"/>
        </w:rPr>
        <w:t xml:space="preserve">, đó là dấu hiệu bảo 2 ứng dụng này chưa được khởi động, hãy ấn vào nút </w:t>
      </w:r>
      <w:proofErr w:type="spellStart"/>
      <w:r w:rsidRPr="00B374C1">
        <w:rPr>
          <w:color w:val="222222"/>
          <w:lang w:val="vi-VN"/>
        </w:rPr>
        <w:t>Start</w:t>
      </w:r>
      <w:proofErr w:type="spellEnd"/>
      <w:r w:rsidRPr="00B374C1">
        <w:rPr>
          <w:color w:val="222222"/>
          <w:lang w:val="vi-VN"/>
        </w:rPr>
        <w:t xml:space="preserve"> của từng ứng dụng để khởi động </w:t>
      </w:r>
      <w:proofErr w:type="spellStart"/>
      <w:r w:rsidRPr="00B374C1">
        <w:rPr>
          <w:color w:val="222222"/>
          <w:lang w:val="vi-VN"/>
        </w:rPr>
        <w:t>Webserver</w:t>
      </w:r>
      <w:proofErr w:type="spellEnd"/>
      <w:r w:rsidRPr="00B374C1">
        <w:rPr>
          <w:color w:val="222222"/>
          <w:lang w:val="vi-VN"/>
        </w:rPr>
        <w:t xml:space="preserve"> </w:t>
      </w:r>
      <w:proofErr w:type="spellStart"/>
      <w:r w:rsidRPr="00B374C1">
        <w:rPr>
          <w:color w:val="222222"/>
          <w:lang w:val="vi-VN"/>
        </w:rPr>
        <w:t>Apache</w:t>
      </w:r>
      <w:proofErr w:type="spellEnd"/>
      <w:r w:rsidRPr="00B374C1">
        <w:rPr>
          <w:color w:val="222222"/>
          <w:lang w:val="vi-VN"/>
        </w:rPr>
        <w:t xml:space="preserve"> và </w:t>
      </w:r>
      <w:proofErr w:type="spellStart"/>
      <w:r w:rsidRPr="00B374C1">
        <w:rPr>
          <w:color w:val="222222"/>
          <w:lang w:val="vi-VN"/>
        </w:rPr>
        <w:t>MySQL</w:t>
      </w:r>
      <w:proofErr w:type="spellEnd"/>
      <w:r w:rsidRPr="00B374C1">
        <w:rPr>
          <w:color w:val="222222"/>
          <w:lang w:val="vi-VN"/>
        </w:rPr>
        <w:t xml:space="preserve"> Server lên thì mới chạy được </w:t>
      </w:r>
      <w:proofErr w:type="spellStart"/>
      <w:r w:rsidRPr="00B374C1">
        <w:rPr>
          <w:color w:val="222222"/>
          <w:lang w:val="vi-VN"/>
        </w:rPr>
        <w:t>localhost</w:t>
      </w:r>
      <w:proofErr w:type="spellEnd"/>
      <w:r w:rsidRPr="00B374C1">
        <w:rPr>
          <w:color w:val="222222"/>
          <w:lang w:val="vi-VN"/>
        </w:rPr>
        <w:t>. Nếu cả hai ứng dụng chuyển sang màu xanh như hình dưới là đã khởi động thành công.</w:t>
      </w:r>
    </w:p>
    <w:p w14:paraId="58A5A578" w14:textId="77777777" w:rsidR="000E2989" w:rsidRPr="00B374C1" w:rsidRDefault="00000000" w:rsidP="000E47FC">
      <w:pPr>
        <w:keepNext/>
        <w:shd w:val="clear" w:color="auto" w:fill="FFFFFF"/>
        <w:tabs>
          <w:tab w:val="clear" w:pos="8920"/>
        </w:tabs>
        <w:spacing w:after="400"/>
        <w:rPr>
          <w:lang w:val="vi-VN"/>
        </w:rPr>
      </w:pPr>
      <w:r w:rsidRPr="00B374C1">
        <w:rPr>
          <w:noProof/>
          <w:color w:val="222222"/>
          <w:lang w:val="vi-VN"/>
        </w:rPr>
        <w:lastRenderedPageBreak/>
        <w:drawing>
          <wp:inline distT="114300" distB="114300" distL="114300" distR="114300" wp14:anchorId="1EAA5F11" wp14:editId="090DE486">
            <wp:extent cx="5667700" cy="3670300"/>
            <wp:effectExtent l="0" t="0" r="0" b="0"/>
            <wp:docPr id="35"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53"/>
                    <a:srcRect/>
                    <a:stretch>
                      <a:fillRect/>
                    </a:stretch>
                  </pic:blipFill>
                  <pic:spPr>
                    <a:xfrm>
                      <a:off x="0" y="0"/>
                      <a:ext cx="5667700" cy="3670300"/>
                    </a:xfrm>
                    <a:prstGeom prst="rect">
                      <a:avLst/>
                    </a:prstGeom>
                    <a:ln/>
                  </pic:spPr>
                </pic:pic>
              </a:graphicData>
            </a:graphic>
          </wp:inline>
        </w:drawing>
      </w:r>
    </w:p>
    <w:p w14:paraId="7365F660" w14:textId="07CE35BF" w:rsidR="00FC6EDA" w:rsidRPr="00B374C1" w:rsidRDefault="000E2989" w:rsidP="000E47FC">
      <w:pPr>
        <w:pStyle w:val="Caption"/>
        <w:tabs>
          <w:tab w:val="clear" w:pos="8920"/>
        </w:tabs>
        <w:jc w:val="center"/>
        <w:rPr>
          <w:color w:val="auto"/>
          <w:sz w:val="28"/>
          <w:szCs w:val="28"/>
          <w:lang w:val="vi-VN"/>
        </w:rPr>
      </w:pPr>
      <w:bookmarkStart w:id="47" w:name="_Toc182467922"/>
      <w:r w:rsidRPr="00B374C1">
        <w:rPr>
          <w:color w:val="auto"/>
          <w:sz w:val="28"/>
          <w:szCs w:val="28"/>
          <w:lang w:val="vi-VN"/>
        </w:rPr>
        <w:t xml:space="preserve">Hình 2. </w:t>
      </w:r>
      <w:r w:rsidRPr="00B374C1">
        <w:rPr>
          <w:color w:val="auto"/>
          <w:sz w:val="28"/>
          <w:szCs w:val="28"/>
          <w:lang w:val="vi-VN"/>
        </w:rPr>
        <w:fldChar w:fldCharType="begin"/>
      </w:r>
      <w:r w:rsidRPr="00B374C1">
        <w:rPr>
          <w:color w:val="auto"/>
          <w:sz w:val="28"/>
          <w:szCs w:val="28"/>
          <w:lang w:val="vi-VN"/>
        </w:rPr>
        <w:instrText xml:space="preserve"> SEQ Hình_2. \* ARABIC </w:instrText>
      </w:r>
      <w:r w:rsidRPr="00B374C1">
        <w:rPr>
          <w:color w:val="auto"/>
          <w:sz w:val="28"/>
          <w:szCs w:val="28"/>
          <w:lang w:val="vi-VN"/>
        </w:rPr>
        <w:fldChar w:fldCharType="separate"/>
      </w:r>
      <w:r w:rsidR="008B4D3C" w:rsidRPr="00B374C1">
        <w:rPr>
          <w:noProof/>
          <w:color w:val="auto"/>
          <w:sz w:val="28"/>
          <w:szCs w:val="28"/>
          <w:lang w:val="vi-VN"/>
        </w:rPr>
        <w:t>12</w:t>
      </w:r>
      <w:r w:rsidRPr="00B374C1">
        <w:rPr>
          <w:color w:val="auto"/>
          <w:sz w:val="28"/>
          <w:szCs w:val="28"/>
          <w:lang w:val="vi-VN"/>
        </w:rPr>
        <w:fldChar w:fldCharType="end"/>
      </w:r>
      <w:r w:rsidRPr="00B374C1">
        <w:rPr>
          <w:color w:val="auto"/>
          <w:sz w:val="28"/>
          <w:szCs w:val="28"/>
          <w:lang w:val="vi-VN"/>
        </w:rPr>
        <w:t xml:space="preserve"> Khởi động </w:t>
      </w:r>
      <w:proofErr w:type="spellStart"/>
      <w:r w:rsidRPr="00B374C1">
        <w:rPr>
          <w:color w:val="auto"/>
          <w:sz w:val="28"/>
          <w:szCs w:val="28"/>
          <w:lang w:val="vi-VN"/>
        </w:rPr>
        <w:t>Apache</w:t>
      </w:r>
      <w:proofErr w:type="spellEnd"/>
      <w:r w:rsidRPr="00B374C1">
        <w:rPr>
          <w:color w:val="auto"/>
          <w:sz w:val="28"/>
          <w:szCs w:val="28"/>
          <w:lang w:val="vi-VN"/>
        </w:rPr>
        <w:t xml:space="preserve"> và </w:t>
      </w:r>
      <w:proofErr w:type="spellStart"/>
      <w:r w:rsidRPr="00B374C1">
        <w:rPr>
          <w:color w:val="auto"/>
          <w:sz w:val="28"/>
          <w:szCs w:val="28"/>
          <w:lang w:val="vi-VN"/>
        </w:rPr>
        <w:t>MySQL</w:t>
      </w:r>
      <w:proofErr w:type="spellEnd"/>
      <w:r w:rsidRPr="00B374C1">
        <w:rPr>
          <w:color w:val="auto"/>
          <w:sz w:val="28"/>
          <w:szCs w:val="28"/>
          <w:lang w:val="vi-VN"/>
        </w:rPr>
        <w:t xml:space="preserve"> thành công</w:t>
      </w:r>
      <w:bookmarkEnd w:id="47"/>
    </w:p>
    <w:p w14:paraId="6ABEA972" w14:textId="77777777" w:rsidR="000E2989" w:rsidRPr="00B374C1" w:rsidRDefault="000E2989" w:rsidP="000E47FC">
      <w:pPr>
        <w:tabs>
          <w:tab w:val="clear" w:pos="8920"/>
        </w:tabs>
        <w:rPr>
          <w:lang w:val="vi-VN"/>
        </w:rPr>
      </w:pPr>
    </w:p>
    <w:p w14:paraId="29A9A521" w14:textId="77777777" w:rsidR="00FC6EDA" w:rsidRPr="00B374C1" w:rsidRDefault="00000000" w:rsidP="000E47FC">
      <w:pPr>
        <w:shd w:val="clear" w:color="auto" w:fill="FFFFFF"/>
        <w:tabs>
          <w:tab w:val="clear" w:pos="8920"/>
        </w:tabs>
        <w:spacing w:after="400"/>
        <w:jc w:val="both"/>
        <w:rPr>
          <w:color w:val="222222"/>
          <w:lang w:val="vi-VN"/>
        </w:rPr>
      </w:pPr>
      <w:r w:rsidRPr="00B374C1">
        <w:rPr>
          <w:color w:val="222222"/>
          <w:lang w:val="vi-VN"/>
        </w:rPr>
        <w:t xml:space="preserve">Bước 3: Sau khi khởi động xong, bạn hãy truy cập vào </w:t>
      </w:r>
      <w:proofErr w:type="spellStart"/>
      <w:r w:rsidRPr="00B374C1">
        <w:rPr>
          <w:color w:val="222222"/>
          <w:lang w:val="vi-VN"/>
        </w:rPr>
        <w:t>website</w:t>
      </w:r>
      <w:proofErr w:type="spellEnd"/>
      <w:r w:rsidRPr="00B374C1">
        <w:rPr>
          <w:color w:val="222222"/>
          <w:lang w:val="vi-VN"/>
        </w:rPr>
        <w:t xml:space="preserve"> với địa chỉ là </w:t>
      </w:r>
      <w:proofErr w:type="spellStart"/>
      <w:r w:rsidRPr="00B374C1">
        <w:rPr>
          <w:b/>
          <w:color w:val="222222"/>
          <w:lang w:val="vi-VN"/>
        </w:rPr>
        <w:t>localhost</w:t>
      </w:r>
      <w:proofErr w:type="spellEnd"/>
      <w:r w:rsidRPr="00B374C1">
        <w:rPr>
          <w:b/>
          <w:color w:val="222222"/>
          <w:lang w:val="vi-VN"/>
        </w:rPr>
        <w:t>/</w:t>
      </w:r>
      <w:proofErr w:type="spellStart"/>
      <w:r w:rsidRPr="00B374C1">
        <w:rPr>
          <w:b/>
          <w:color w:val="222222"/>
          <w:lang w:val="vi-VN"/>
        </w:rPr>
        <w:t>phpmyadmin</w:t>
      </w:r>
      <w:proofErr w:type="spellEnd"/>
      <w:r w:rsidRPr="00B374C1">
        <w:rPr>
          <w:b/>
          <w:color w:val="222222"/>
          <w:lang w:val="vi-VN"/>
        </w:rPr>
        <w:t xml:space="preserve">/ </w:t>
      </w:r>
      <w:r w:rsidRPr="00B374C1">
        <w:rPr>
          <w:color w:val="222222"/>
          <w:lang w:val="vi-VN"/>
        </w:rPr>
        <w:t xml:space="preserve">(hoặc có thể bấm vào nút </w:t>
      </w:r>
      <w:proofErr w:type="spellStart"/>
      <w:r w:rsidRPr="00B374C1">
        <w:rPr>
          <w:b/>
          <w:color w:val="222222"/>
          <w:lang w:val="vi-VN"/>
        </w:rPr>
        <w:t>Admin</w:t>
      </w:r>
      <w:proofErr w:type="spellEnd"/>
      <w:r w:rsidRPr="00B374C1">
        <w:rPr>
          <w:color w:val="222222"/>
          <w:lang w:val="vi-VN"/>
        </w:rPr>
        <w:t xml:space="preserve"> trong bảng điều khiển XAMPP ở phần </w:t>
      </w:r>
      <w:proofErr w:type="spellStart"/>
      <w:r w:rsidRPr="00B374C1">
        <w:rPr>
          <w:b/>
          <w:color w:val="222222"/>
          <w:lang w:val="vi-VN"/>
        </w:rPr>
        <w:t>Actions</w:t>
      </w:r>
      <w:proofErr w:type="spellEnd"/>
      <w:r w:rsidRPr="00B374C1">
        <w:rPr>
          <w:color w:val="222222"/>
          <w:lang w:val="vi-VN"/>
        </w:rPr>
        <w:t xml:space="preserve"> của </w:t>
      </w:r>
      <w:proofErr w:type="spellStart"/>
      <w:r w:rsidRPr="00B374C1">
        <w:rPr>
          <w:color w:val="222222"/>
          <w:lang w:val="vi-VN"/>
        </w:rPr>
        <w:t>MySQL</w:t>
      </w:r>
      <w:proofErr w:type="spellEnd"/>
      <w:r w:rsidRPr="00B374C1">
        <w:rPr>
          <w:color w:val="222222"/>
          <w:lang w:val="vi-VN"/>
        </w:rPr>
        <w:t xml:space="preserve">) sẽ thấy nó hiển thị ra trang </w:t>
      </w:r>
      <w:proofErr w:type="spellStart"/>
      <w:r w:rsidRPr="00B374C1">
        <w:rPr>
          <w:color w:val="222222"/>
          <w:lang w:val="vi-VN"/>
        </w:rPr>
        <w:t>phpMyAdmin</w:t>
      </w:r>
      <w:proofErr w:type="spellEnd"/>
      <w:r w:rsidRPr="00B374C1">
        <w:rPr>
          <w:color w:val="222222"/>
          <w:lang w:val="vi-VN"/>
        </w:rPr>
        <w:t xml:space="preserve"> XAMPP như hình dưới.</w:t>
      </w:r>
    </w:p>
    <w:p w14:paraId="0BA54859" w14:textId="77777777" w:rsidR="00AB398A" w:rsidRPr="00B374C1" w:rsidRDefault="00000000" w:rsidP="000E47FC">
      <w:pPr>
        <w:keepNext/>
        <w:shd w:val="clear" w:color="auto" w:fill="FFFFFF"/>
        <w:tabs>
          <w:tab w:val="clear" w:pos="8920"/>
        </w:tabs>
        <w:spacing w:after="400"/>
        <w:rPr>
          <w:lang w:val="vi-VN"/>
        </w:rPr>
      </w:pPr>
      <w:r w:rsidRPr="00B374C1">
        <w:rPr>
          <w:rFonts w:ascii="Verdana" w:eastAsia="Verdana" w:hAnsi="Verdana" w:cs="Verdana"/>
          <w:noProof/>
          <w:color w:val="222222"/>
          <w:sz w:val="23"/>
          <w:szCs w:val="23"/>
          <w:lang w:val="vi-VN"/>
        </w:rPr>
        <w:drawing>
          <wp:inline distT="114300" distB="114300" distL="114300" distR="114300" wp14:anchorId="750497E2" wp14:editId="4C43A393">
            <wp:extent cx="5667700" cy="2768600"/>
            <wp:effectExtent l="0" t="0" r="0" b="0"/>
            <wp:docPr id="112"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54"/>
                    <a:srcRect/>
                    <a:stretch>
                      <a:fillRect/>
                    </a:stretch>
                  </pic:blipFill>
                  <pic:spPr>
                    <a:xfrm>
                      <a:off x="0" y="0"/>
                      <a:ext cx="5667700" cy="2768600"/>
                    </a:xfrm>
                    <a:prstGeom prst="rect">
                      <a:avLst/>
                    </a:prstGeom>
                    <a:ln/>
                  </pic:spPr>
                </pic:pic>
              </a:graphicData>
            </a:graphic>
          </wp:inline>
        </w:drawing>
      </w:r>
    </w:p>
    <w:p w14:paraId="6C30BE53" w14:textId="21191C06" w:rsidR="00FC6EDA" w:rsidRPr="00B374C1" w:rsidRDefault="000E2989" w:rsidP="000E47FC">
      <w:pPr>
        <w:pStyle w:val="Caption"/>
        <w:tabs>
          <w:tab w:val="clear" w:pos="8920"/>
        </w:tabs>
        <w:jc w:val="center"/>
        <w:rPr>
          <w:rFonts w:ascii="Verdana" w:eastAsia="Verdana" w:hAnsi="Verdana" w:cs="Verdana"/>
          <w:color w:val="auto"/>
          <w:sz w:val="28"/>
          <w:szCs w:val="28"/>
          <w:lang w:val="vi-VN"/>
        </w:rPr>
      </w:pPr>
      <w:bookmarkStart w:id="48" w:name="_Toc182467923"/>
      <w:r w:rsidRPr="00B374C1">
        <w:rPr>
          <w:color w:val="auto"/>
          <w:sz w:val="28"/>
          <w:szCs w:val="28"/>
          <w:lang w:val="vi-VN"/>
        </w:rPr>
        <w:t xml:space="preserve">Hình 2. </w:t>
      </w:r>
      <w:r w:rsidRPr="00B374C1">
        <w:rPr>
          <w:color w:val="auto"/>
          <w:sz w:val="28"/>
          <w:szCs w:val="28"/>
          <w:lang w:val="vi-VN"/>
        </w:rPr>
        <w:fldChar w:fldCharType="begin"/>
      </w:r>
      <w:r w:rsidRPr="00B374C1">
        <w:rPr>
          <w:color w:val="auto"/>
          <w:sz w:val="28"/>
          <w:szCs w:val="28"/>
          <w:lang w:val="vi-VN"/>
        </w:rPr>
        <w:instrText xml:space="preserve"> SEQ Hình_2. \* ARABIC </w:instrText>
      </w:r>
      <w:r w:rsidRPr="00B374C1">
        <w:rPr>
          <w:color w:val="auto"/>
          <w:sz w:val="28"/>
          <w:szCs w:val="28"/>
          <w:lang w:val="vi-VN"/>
        </w:rPr>
        <w:fldChar w:fldCharType="separate"/>
      </w:r>
      <w:r w:rsidR="008B4D3C" w:rsidRPr="00B374C1">
        <w:rPr>
          <w:noProof/>
          <w:color w:val="auto"/>
          <w:sz w:val="28"/>
          <w:szCs w:val="28"/>
          <w:lang w:val="vi-VN"/>
        </w:rPr>
        <w:t>13</w:t>
      </w:r>
      <w:r w:rsidRPr="00B374C1">
        <w:rPr>
          <w:color w:val="auto"/>
          <w:sz w:val="28"/>
          <w:szCs w:val="28"/>
          <w:lang w:val="vi-VN"/>
        </w:rPr>
        <w:fldChar w:fldCharType="end"/>
      </w:r>
      <w:r w:rsidRPr="00B374C1">
        <w:rPr>
          <w:color w:val="auto"/>
          <w:sz w:val="28"/>
          <w:szCs w:val="28"/>
          <w:lang w:val="vi-VN"/>
        </w:rPr>
        <w:t xml:space="preserve"> Giao diện </w:t>
      </w:r>
      <w:proofErr w:type="spellStart"/>
      <w:r w:rsidRPr="00B374C1">
        <w:rPr>
          <w:color w:val="auto"/>
          <w:sz w:val="28"/>
          <w:szCs w:val="28"/>
          <w:lang w:val="vi-VN"/>
        </w:rPr>
        <w:t>phpMyAdmin</w:t>
      </w:r>
      <w:bookmarkEnd w:id="48"/>
      <w:proofErr w:type="spellEnd"/>
    </w:p>
    <w:p w14:paraId="2502601A" w14:textId="77777777" w:rsidR="00FC6EDA" w:rsidRPr="00B374C1" w:rsidRDefault="00FC6EDA" w:rsidP="000E47FC">
      <w:pPr>
        <w:shd w:val="clear" w:color="auto" w:fill="FFFFFF"/>
        <w:tabs>
          <w:tab w:val="clear" w:pos="8920"/>
        </w:tabs>
        <w:spacing w:after="400"/>
        <w:rPr>
          <w:rFonts w:ascii="Verdana" w:eastAsia="Verdana" w:hAnsi="Verdana" w:cs="Verdana"/>
          <w:color w:val="222222"/>
          <w:sz w:val="23"/>
          <w:szCs w:val="23"/>
          <w:lang w:val="vi-VN"/>
        </w:rPr>
      </w:pPr>
    </w:p>
    <w:p w14:paraId="672D994A" w14:textId="77777777" w:rsidR="00FC6EDA" w:rsidRPr="00B374C1" w:rsidRDefault="00000000" w:rsidP="000E47FC">
      <w:pPr>
        <w:pStyle w:val="Heading3"/>
        <w:numPr>
          <w:ilvl w:val="0"/>
          <w:numId w:val="157"/>
        </w:numPr>
        <w:shd w:val="clear" w:color="auto" w:fill="FFFFFF"/>
        <w:tabs>
          <w:tab w:val="clear" w:pos="8920"/>
        </w:tabs>
        <w:spacing w:after="400"/>
        <w:rPr>
          <w:lang w:val="vi-VN"/>
        </w:rPr>
      </w:pPr>
      <w:bookmarkStart w:id="49" w:name="_3veg0czaiqdi" w:colFirst="0" w:colLast="0"/>
      <w:bookmarkEnd w:id="49"/>
      <w:r w:rsidRPr="00B374C1">
        <w:rPr>
          <w:lang w:val="vi-VN"/>
        </w:rPr>
        <w:t xml:space="preserve">Cài đặt </w:t>
      </w:r>
      <w:proofErr w:type="spellStart"/>
      <w:r w:rsidRPr="00B374C1">
        <w:rPr>
          <w:lang w:val="vi-VN"/>
        </w:rPr>
        <w:t>Magento</w:t>
      </w:r>
      <w:proofErr w:type="spellEnd"/>
      <w:r w:rsidRPr="00B374C1">
        <w:rPr>
          <w:lang w:val="vi-VN"/>
        </w:rPr>
        <w:t xml:space="preserve"> phiên bản 2.4.6</w:t>
      </w:r>
    </w:p>
    <w:p w14:paraId="5B5E8F89" w14:textId="77777777" w:rsidR="00FC6EDA" w:rsidRPr="00B374C1" w:rsidRDefault="00000000" w:rsidP="000E47FC">
      <w:pPr>
        <w:pStyle w:val="Heading4"/>
        <w:pBdr>
          <w:bottom w:val="none" w:sz="0" w:space="13" w:color="auto"/>
        </w:pBdr>
        <w:shd w:val="clear" w:color="auto" w:fill="FFFFFF"/>
        <w:tabs>
          <w:tab w:val="clear" w:pos="8920"/>
        </w:tabs>
        <w:spacing w:before="0" w:line="288" w:lineRule="auto"/>
        <w:jc w:val="both"/>
        <w:rPr>
          <w:sz w:val="28"/>
          <w:szCs w:val="28"/>
          <w:lang w:val="vi-VN"/>
        </w:rPr>
      </w:pPr>
      <w:bookmarkStart w:id="50" w:name="_d6bwys6hlkmm" w:colFirst="0" w:colLast="0"/>
      <w:bookmarkEnd w:id="50"/>
      <w:r w:rsidRPr="00B374C1">
        <w:rPr>
          <w:sz w:val="28"/>
          <w:szCs w:val="28"/>
          <w:lang w:val="vi-VN"/>
        </w:rPr>
        <w:t xml:space="preserve">- Kiểm tra yêu cầu hệ thống của </w:t>
      </w:r>
      <w:proofErr w:type="spellStart"/>
      <w:r w:rsidRPr="00B374C1">
        <w:rPr>
          <w:sz w:val="28"/>
          <w:szCs w:val="28"/>
          <w:lang w:val="vi-VN"/>
        </w:rPr>
        <w:t>Magento</w:t>
      </w:r>
      <w:proofErr w:type="spellEnd"/>
    </w:p>
    <w:p w14:paraId="55B56AF0" w14:textId="77777777" w:rsidR="00FC6EDA" w:rsidRPr="00B374C1" w:rsidRDefault="00000000" w:rsidP="000E47FC">
      <w:pPr>
        <w:pStyle w:val="Heading4"/>
        <w:pBdr>
          <w:bottom w:val="none" w:sz="0" w:space="13" w:color="auto"/>
        </w:pBdr>
        <w:shd w:val="clear" w:color="auto" w:fill="FFFFFF"/>
        <w:tabs>
          <w:tab w:val="clear" w:pos="8920"/>
        </w:tabs>
        <w:spacing w:before="0" w:line="288" w:lineRule="auto"/>
        <w:jc w:val="both"/>
        <w:rPr>
          <w:b w:val="0"/>
          <w:sz w:val="28"/>
          <w:szCs w:val="28"/>
          <w:highlight w:val="white"/>
          <w:lang w:val="vi-VN"/>
        </w:rPr>
      </w:pPr>
      <w:bookmarkStart w:id="51" w:name="_rphwsg2ro2w5" w:colFirst="0" w:colLast="0"/>
      <w:bookmarkEnd w:id="51"/>
      <w:r w:rsidRPr="00B374C1">
        <w:rPr>
          <w:b w:val="0"/>
          <w:sz w:val="28"/>
          <w:szCs w:val="28"/>
          <w:highlight w:val="white"/>
          <w:lang w:val="vi-VN"/>
        </w:rPr>
        <w:t xml:space="preserve">Đầu tiên, kiểm tra các </w:t>
      </w:r>
      <w:hyperlink r:id="rId55">
        <w:r w:rsidRPr="00B374C1">
          <w:rPr>
            <w:b w:val="0"/>
            <w:sz w:val="28"/>
            <w:szCs w:val="28"/>
            <w:highlight w:val="white"/>
            <w:lang w:val="vi-VN"/>
          </w:rPr>
          <w:t xml:space="preserve">yêu cầu hệ thống của </w:t>
        </w:r>
        <w:proofErr w:type="spellStart"/>
        <w:r w:rsidRPr="00B374C1">
          <w:rPr>
            <w:b w:val="0"/>
            <w:sz w:val="28"/>
            <w:szCs w:val="28"/>
            <w:highlight w:val="white"/>
            <w:lang w:val="vi-VN"/>
          </w:rPr>
          <w:t>Magento</w:t>
        </w:r>
        <w:proofErr w:type="spellEnd"/>
        <w:r w:rsidRPr="00B374C1">
          <w:rPr>
            <w:b w:val="0"/>
            <w:sz w:val="28"/>
            <w:szCs w:val="28"/>
            <w:highlight w:val="white"/>
            <w:lang w:val="vi-VN"/>
          </w:rPr>
          <w:t xml:space="preserve"> 2</w:t>
        </w:r>
      </w:hyperlink>
      <w:r w:rsidRPr="00B374C1">
        <w:rPr>
          <w:b w:val="0"/>
          <w:sz w:val="28"/>
          <w:szCs w:val="28"/>
          <w:highlight w:val="white"/>
          <w:lang w:val="vi-VN"/>
        </w:rPr>
        <w:t xml:space="preserve"> để chọn phiên bản XAMPP và </w:t>
      </w:r>
      <w:proofErr w:type="spellStart"/>
      <w:r w:rsidRPr="00B374C1">
        <w:rPr>
          <w:b w:val="0"/>
          <w:sz w:val="28"/>
          <w:szCs w:val="28"/>
          <w:highlight w:val="white"/>
          <w:lang w:val="vi-VN"/>
        </w:rPr>
        <w:t>Elasticsearch</w:t>
      </w:r>
      <w:proofErr w:type="spellEnd"/>
      <w:r w:rsidRPr="00B374C1">
        <w:rPr>
          <w:b w:val="0"/>
          <w:sz w:val="28"/>
          <w:szCs w:val="28"/>
          <w:highlight w:val="white"/>
          <w:lang w:val="vi-VN"/>
        </w:rPr>
        <w:t xml:space="preserve"> tương thích. Chúng ta có thể vào trang chủ chính thức của </w:t>
      </w:r>
      <w:proofErr w:type="spellStart"/>
      <w:r w:rsidRPr="00B374C1">
        <w:rPr>
          <w:b w:val="0"/>
          <w:sz w:val="28"/>
          <w:szCs w:val="28"/>
          <w:highlight w:val="white"/>
          <w:lang w:val="vi-VN"/>
        </w:rPr>
        <w:t>Adobe</w:t>
      </w:r>
      <w:proofErr w:type="spellEnd"/>
      <w:r w:rsidRPr="00B374C1">
        <w:rPr>
          <w:b w:val="0"/>
          <w:sz w:val="28"/>
          <w:szCs w:val="28"/>
          <w:highlight w:val="white"/>
          <w:lang w:val="vi-VN"/>
        </w:rPr>
        <w:t xml:space="preserve"> để kiểm tra yêu cầu của phiên bản </w:t>
      </w:r>
      <w:proofErr w:type="spellStart"/>
      <w:r w:rsidRPr="00B374C1">
        <w:rPr>
          <w:b w:val="0"/>
          <w:sz w:val="28"/>
          <w:szCs w:val="28"/>
          <w:highlight w:val="white"/>
          <w:lang w:val="vi-VN"/>
        </w:rPr>
        <w:t>Magento</w:t>
      </w:r>
      <w:proofErr w:type="spellEnd"/>
      <w:r w:rsidRPr="00B374C1">
        <w:rPr>
          <w:b w:val="0"/>
          <w:sz w:val="28"/>
          <w:szCs w:val="28"/>
          <w:highlight w:val="white"/>
          <w:lang w:val="vi-VN"/>
        </w:rPr>
        <w:t xml:space="preserve"> 2.</w:t>
      </w:r>
    </w:p>
    <w:p w14:paraId="2BD44FCE" w14:textId="77777777" w:rsidR="00FC6EDA" w:rsidRPr="00B374C1" w:rsidRDefault="00000000" w:rsidP="000E47FC">
      <w:pPr>
        <w:pStyle w:val="Heading4"/>
        <w:pBdr>
          <w:bottom w:val="none" w:sz="0" w:space="13" w:color="auto"/>
        </w:pBdr>
        <w:shd w:val="clear" w:color="auto" w:fill="FFFFFF"/>
        <w:tabs>
          <w:tab w:val="clear" w:pos="8920"/>
        </w:tabs>
        <w:spacing w:before="0" w:line="288" w:lineRule="auto"/>
        <w:jc w:val="both"/>
        <w:rPr>
          <w:b w:val="0"/>
          <w:sz w:val="28"/>
          <w:szCs w:val="28"/>
          <w:highlight w:val="white"/>
          <w:lang w:val="vi-VN"/>
        </w:rPr>
      </w:pPr>
      <w:bookmarkStart w:id="52" w:name="_qfi9z6qdgf2x" w:colFirst="0" w:colLast="0"/>
      <w:bookmarkEnd w:id="52"/>
      <w:r w:rsidRPr="00B374C1">
        <w:rPr>
          <w:b w:val="0"/>
          <w:sz w:val="28"/>
          <w:szCs w:val="28"/>
          <w:highlight w:val="white"/>
          <w:lang w:val="vi-VN"/>
        </w:rPr>
        <w:t xml:space="preserve">Ở đây chúng em sẽ sử dụng phiên bản </w:t>
      </w:r>
      <w:proofErr w:type="spellStart"/>
      <w:r w:rsidRPr="00B374C1">
        <w:rPr>
          <w:b w:val="0"/>
          <w:sz w:val="28"/>
          <w:szCs w:val="28"/>
          <w:highlight w:val="white"/>
          <w:lang w:val="vi-VN"/>
        </w:rPr>
        <w:t>Xampp</w:t>
      </w:r>
      <w:proofErr w:type="spellEnd"/>
      <w:r w:rsidRPr="00B374C1">
        <w:rPr>
          <w:b w:val="0"/>
          <w:sz w:val="28"/>
          <w:szCs w:val="28"/>
          <w:highlight w:val="white"/>
          <w:lang w:val="vi-VN"/>
        </w:rPr>
        <w:t xml:space="preserve"> 8.2.12 đã cài đặt ở trên. Đây là các yêu cầu tối thiểu để cài </w:t>
      </w:r>
      <w:proofErr w:type="spellStart"/>
      <w:r w:rsidRPr="00B374C1">
        <w:rPr>
          <w:b w:val="0"/>
          <w:sz w:val="28"/>
          <w:szCs w:val="28"/>
          <w:highlight w:val="white"/>
          <w:lang w:val="vi-VN"/>
        </w:rPr>
        <w:t>Magento</w:t>
      </w:r>
      <w:proofErr w:type="spellEnd"/>
      <w:r w:rsidRPr="00B374C1">
        <w:rPr>
          <w:b w:val="0"/>
          <w:sz w:val="28"/>
          <w:szCs w:val="28"/>
          <w:highlight w:val="white"/>
          <w:lang w:val="vi-VN"/>
        </w:rPr>
        <w:t xml:space="preserve"> 2.4.6.</w:t>
      </w:r>
    </w:p>
    <w:p w14:paraId="0B066AC8" w14:textId="77777777" w:rsidR="00FC6EDA" w:rsidRPr="00B374C1" w:rsidRDefault="00000000" w:rsidP="000E47FC">
      <w:pPr>
        <w:numPr>
          <w:ilvl w:val="0"/>
          <w:numId w:val="147"/>
        </w:numPr>
        <w:shd w:val="clear" w:color="auto" w:fill="FFFFFF"/>
        <w:tabs>
          <w:tab w:val="clear" w:pos="8920"/>
        </w:tabs>
        <w:spacing w:after="0" w:line="312" w:lineRule="auto"/>
        <w:jc w:val="both"/>
        <w:rPr>
          <w:color w:val="000000"/>
          <w:highlight w:val="white"/>
          <w:lang w:val="vi-VN"/>
        </w:rPr>
      </w:pPr>
      <w:proofErr w:type="spellStart"/>
      <w:r w:rsidRPr="00B374C1">
        <w:rPr>
          <w:highlight w:val="white"/>
          <w:lang w:val="vi-VN"/>
        </w:rPr>
        <w:t>Apache</w:t>
      </w:r>
      <w:proofErr w:type="spellEnd"/>
      <w:r w:rsidRPr="00B374C1">
        <w:rPr>
          <w:highlight w:val="white"/>
          <w:lang w:val="vi-VN"/>
        </w:rPr>
        <w:t xml:space="preserve"> 2.4</w:t>
      </w:r>
    </w:p>
    <w:p w14:paraId="103B1F13" w14:textId="77777777" w:rsidR="00FC6EDA" w:rsidRPr="00B374C1" w:rsidRDefault="00000000" w:rsidP="000E47FC">
      <w:pPr>
        <w:numPr>
          <w:ilvl w:val="0"/>
          <w:numId w:val="147"/>
        </w:numPr>
        <w:shd w:val="clear" w:color="auto" w:fill="FFFFFF"/>
        <w:tabs>
          <w:tab w:val="clear" w:pos="8920"/>
        </w:tabs>
        <w:spacing w:before="0" w:after="0" w:line="312" w:lineRule="auto"/>
        <w:jc w:val="both"/>
        <w:rPr>
          <w:color w:val="000000"/>
          <w:highlight w:val="white"/>
          <w:lang w:val="vi-VN"/>
        </w:rPr>
      </w:pPr>
      <w:proofErr w:type="spellStart"/>
      <w:r w:rsidRPr="00B374C1">
        <w:rPr>
          <w:highlight w:val="white"/>
          <w:lang w:val="vi-VN"/>
        </w:rPr>
        <w:t>MySQL</w:t>
      </w:r>
      <w:proofErr w:type="spellEnd"/>
      <w:r w:rsidRPr="00B374C1">
        <w:rPr>
          <w:highlight w:val="white"/>
          <w:lang w:val="vi-VN"/>
        </w:rPr>
        <w:t xml:space="preserve"> 8.0</w:t>
      </w:r>
    </w:p>
    <w:p w14:paraId="4723DA05" w14:textId="77777777" w:rsidR="00FC6EDA" w:rsidRPr="00B374C1" w:rsidRDefault="00000000" w:rsidP="000E47FC">
      <w:pPr>
        <w:numPr>
          <w:ilvl w:val="0"/>
          <w:numId w:val="147"/>
        </w:numPr>
        <w:shd w:val="clear" w:color="auto" w:fill="FFFFFF"/>
        <w:tabs>
          <w:tab w:val="clear" w:pos="8920"/>
        </w:tabs>
        <w:spacing w:before="0" w:after="0" w:line="312" w:lineRule="auto"/>
        <w:jc w:val="both"/>
        <w:rPr>
          <w:color w:val="000000"/>
          <w:highlight w:val="white"/>
          <w:lang w:val="vi-VN"/>
        </w:rPr>
      </w:pPr>
      <w:r w:rsidRPr="00B374C1">
        <w:rPr>
          <w:highlight w:val="white"/>
          <w:lang w:val="vi-VN"/>
        </w:rPr>
        <w:t>PHP 7.3, 7.4</w:t>
      </w:r>
    </w:p>
    <w:p w14:paraId="456FBB8C" w14:textId="77777777" w:rsidR="00FC6EDA" w:rsidRPr="00B374C1" w:rsidRDefault="00000000" w:rsidP="000E47FC">
      <w:pPr>
        <w:numPr>
          <w:ilvl w:val="0"/>
          <w:numId w:val="147"/>
        </w:numPr>
        <w:shd w:val="clear" w:color="auto" w:fill="FFFFFF"/>
        <w:tabs>
          <w:tab w:val="clear" w:pos="8920"/>
        </w:tabs>
        <w:spacing w:before="0" w:after="460" w:line="312" w:lineRule="auto"/>
        <w:jc w:val="both"/>
        <w:rPr>
          <w:color w:val="000000"/>
          <w:highlight w:val="white"/>
          <w:lang w:val="vi-VN"/>
        </w:rPr>
      </w:pPr>
      <w:proofErr w:type="spellStart"/>
      <w:r w:rsidRPr="00B374C1">
        <w:rPr>
          <w:highlight w:val="white"/>
          <w:lang w:val="vi-VN"/>
        </w:rPr>
        <w:t>Elasticsearch</w:t>
      </w:r>
      <w:proofErr w:type="spellEnd"/>
      <w:r w:rsidRPr="00B374C1">
        <w:rPr>
          <w:highlight w:val="white"/>
          <w:lang w:val="vi-VN"/>
        </w:rPr>
        <w:t xml:space="preserve"> 7.6.2</w:t>
      </w:r>
    </w:p>
    <w:p w14:paraId="6A7AB982" w14:textId="77777777" w:rsidR="00FC6EDA" w:rsidRPr="00B374C1" w:rsidRDefault="00000000" w:rsidP="000E47FC">
      <w:pPr>
        <w:pStyle w:val="Heading4"/>
        <w:pBdr>
          <w:bottom w:val="none" w:sz="0" w:space="13" w:color="auto"/>
        </w:pBdr>
        <w:shd w:val="clear" w:color="auto" w:fill="FFFFFF"/>
        <w:tabs>
          <w:tab w:val="clear" w:pos="8920"/>
        </w:tabs>
        <w:spacing w:before="0" w:line="288" w:lineRule="auto"/>
        <w:jc w:val="both"/>
        <w:rPr>
          <w:sz w:val="28"/>
          <w:szCs w:val="28"/>
          <w:lang w:val="vi-VN"/>
        </w:rPr>
      </w:pPr>
      <w:bookmarkStart w:id="53" w:name="_4zx5z7yeunk7" w:colFirst="0" w:colLast="0"/>
      <w:bookmarkEnd w:id="53"/>
      <w:r w:rsidRPr="00B374C1">
        <w:rPr>
          <w:sz w:val="28"/>
          <w:szCs w:val="28"/>
          <w:lang w:val="vi-VN"/>
        </w:rPr>
        <w:t xml:space="preserve">- Tải xuống và cài đặt </w:t>
      </w:r>
      <w:proofErr w:type="spellStart"/>
      <w:r w:rsidRPr="00B374C1">
        <w:rPr>
          <w:sz w:val="28"/>
          <w:szCs w:val="28"/>
          <w:lang w:val="vi-VN"/>
        </w:rPr>
        <w:t>Composer</w:t>
      </w:r>
      <w:proofErr w:type="spellEnd"/>
    </w:p>
    <w:p w14:paraId="012B8D4B" w14:textId="77777777" w:rsidR="00FC6EDA" w:rsidRPr="00B374C1" w:rsidRDefault="00000000" w:rsidP="000E47FC">
      <w:pPr>
        <w:pStyle w:val="Heading4"/>
        <w:pBdr>
          <w:bottom w:val="none" w:sz="0" w:space="13" w:color="auto"/>
        </w:pBdr>
        <w:shd w:val="clear" w:color="auto" w:fill="FFFFFF"/>
        <w:tabs>
          <w:tab w:val="clear" w:pos="8920"/>
        </w:tabs>
        <w:spacing w:before="0" w:line="288" w:lineRule="auto"/>
        <w:jc w:val="both"/>
        <w:rPr>
          <w:b w:val="0"/>
          <w:sz w:val="28"/>
          <w:szCs w:val="28"/>
          <w:highlight w:val="white"/>
          <w:lang w:val="vi-VN"/>
        </w:rPr>
      </w:pPr>
      <w:bookmarkStart w:id="54" w:name="_q7s8grbs78gu" w:colFirst="0" w:colLast="0"/>
      <w:bookmarkEnd w:id="54"/>
      <w:r w:rsidRPr="00B374C1">
        <w:rPr>
          <w:b w:val="0"/>
          <w:sz w:val="28"/>
          <w:szCs w:val="28"/>
          <w:highlight w:val="white"/>
          <w:lang w:val="vi-VN"/>
        </w:rPr>
        <w:t xml:space="preserve">Bước 1: Truy cập vào trang chủ chính thức của </w:t>
      </w:r>
      <w:proofErr w:type="spellStart"/>
      <w:r w:rsidRPr="00B374C1">
        <w:rPr>
          <w:b w:val="0"/>
          <w:sz w:val="28"/>
          <w:szCs w:val="28"/>
          <w:highlight w:val="white"/>
          <w:lang w:val="vi-VN"/>
        </w:rPr>
        <w:t>Composer</w:t>
      </w:r>
      <w:proofErr w:type="spellEnd"/>
      <w:r w:rsidRPr="00B374C1">
        <w:rPr>
          <w:b w:val="0"/>
          <w:sz w:val="28"/>
          <w:szCs w:val="28"/>
          <w:highlight w:val="white"/>
          <w:lang w:val="vi-VN"/>
        </w:rPr>
        <w:t xml:space="preserve"> (</w:t>
      </w:r>
      <w:hyperlink r:id="rId56">
        <w:r w:rsidRPr="00B374C1">
          <w:rPr>
            <w:b w:val="0"/>
            <w:sz w:val="28"/>
            <w:szCs w:val="28"/>
            <w:highlight w:val="white"/>
            <w:lang w:val="vi-VN"/>
          </w:rPr>
          <w:t>https://getcomposer.org/download/</w:t>
        </w:r>
      </w:hyperlink>
      <w:r w:rsidRPr="00B374C1">
        <w:rPr>
          <w:b w:val="0"/>
          <w:sz w:val="28"/>
          <w:szCs w:val="28"/>
          <w:highlight w:val="white"/>
          <w:lang w:val="vi-VN"/>
        </w:rPr>
        <w:t xml:space="preserve">) để tải </w:t>
      </w:r>
      <w:proofErr w:type="spellStart"/>
      <w:r w:rsidRPr="00B374C1">
        <w:rPr>
          <w:b w:val="0"/>
          <w:sz w:val="28"/>
          <w:szCs w:val="28"/>
          <w:highlight w:val="white"/>
          <w:lang w:val="vi-VN"/>
        </w:rPr>
        <w:t>Composer</w:t>
      </w:r>
      <w:proofErr w:type="spellEnd"/>
      <w:r w:rsidRPr="00B374C1">
        <w:rPr>
          <w:b w:val="0"/>
          <w:sz w:val="28"/>
          <w:szCs w:val="28"/>
          <w:highlight w:val="white"/>
          <w:lang w:val="vi-VN"/>
        </w:rPr>
        <w:t>.</w:t>
      </w:r>
    </w:p>
    <w:p w14:paraId="7ED81A48" w14:textId="77777777" w:rsidR="00FC6EDA" w:rsidRPr="00B374C1" w:rsidRDefault="00FC6EDA" w:rsidP="000E47FC">
      <w:pPr>
        <w:tabs>
          <w:tab w:val="clear" w:pos="8920"/>
        </w:tabs>
        <w:rPr>
          <w:highlight w:val="white"/>
          <w:lang w:val="vi-VN"/>
        </w:rPr>
      </w:pPr>
    </w:p>
    <w:p w14:paraId="49A29DC0" w14:textId="77777777" w:rsidR="000E2989" w:rsidRPr="00B374C1" w:rsidRDefault="00000000" w:rsidP="000E47FC">
      <w:pPr>
        <w:keepNext/>
        <w:tabs>
          <w:tab w:val="clear" w:pos="8920"/>
        </w:tabs>
        <w:rPr>
          <w:lang w:val="vi-VN"/>
        </w:rPr>
      </w:pPr>
      <w:r w:rsidRPr="00B374C1">
        <w:rPr>
          <w:noProof/>
          <w:highlight w:val="white"/>
          <w:lang w:val="vi-VN"/>
        </w:rPr>
        <w:lastRenderedPageBreak/>
        <w:drawing>
          <wp:inline distT="114300" distB="114300" distL="114300" distR="114300" wp14:anchorId="59E71C96" wp14:editId="12408CB3">
            <wp:extent cx="5667700" cy="3924300"/>
            <wp:effectExtent l="0" t="0" r="0" b="0"/>
            <wp:docPr id="32" name="image34.jpg"/>
            <wp:cNvGraphicFramePr/>
            <a:graphic xmlns:a="http://schemas.openxmlformats.org/drawingml/2006/main">
              <a:graphicData uri="http://schemas.openxmlformats.org/drawingml/2006/picture">
                <pic:pic xmlns:pic="http://schemas.openxmlformats.org/drawingml/2006/picture">
                  <pic:nvPicPr>
                    <pic:cNvPr id="0" name="image34.jpg"/>
                    <pic:cNvPicPr preferRelativeResize="0"/>
                  </pic:nvPicPr>
                  <pic:blipFill>
                    <a:blip r:embed="rId57"/>
                    <a:srcRect/>
                    <a:stretch>
                      <a:fillRect/>
                    </a:stretch>
                  </pic:blipFill>
                  <pic:spPr>
                    <a:xfrm>
                      <a:off x="0" y="0"/>
                      <a:ext cx="5667700" cy="3924300"/>
                    </a:xfrm>
                    <a:prstGeom prst="rect">
                      <a:avLst/>
                    </a:prstGeom>
                    <a:ln/>
                  </pic:spPr>
                </pic:pic>
              </a:graphicData>
            </a:graphic>
          </wp:inline>
        </w:drawing>
      </w:r>
    </w:p>
    <w:p w14:paraId="43754A85" w14:textId="23021E77" w:rsidR="00FC6EDA" w:rsidRPr="00B374C1" w:rsidRDefault="000E2989" w:rsidP="000E47FC">
      <w:pPr>
        <w:pStyle w:val="Caption"/>
        <w:tabs>
          <w:tab w:val="clear" w:pos="8920"/>
        </w:tabs>
        <w:jc w:val="center"/>
        <w:rPr>
          <w:color w:val="auto"/>
          <w:sz w:val="28"/>
          <w:szCs w:val="28"/>
          <w:lang w:val="vi-VN"/>
        </w:rPr>
      </w:pPr>
      <w:bookmarkStart w:id="55" w:name="_Toc182467924"/>
      <w:r w:rsidRPr="00B374C1">
        <w:rPr>
          <w:color w:val="auto"/>
          <w:sz w:val="28"/>
          <w:szCs w:val="28"/>
          <w:lang w:val="vi-VN"/>
        </w:rPr>
        <w:t xml:space="preserve">Hình 2. </w:t>
      </w:r>
      <w:r w:rsidRPr="00B374C1">
        <w:rPr>
          <w:color w:val="auto"/>
          <w:sz w:val="28"/>
          <w:szCs w:val="28"/>
          <w:lang w:val="vi-VN"/>
        </w:rPr>
        <w:fldChar w:fldCharType="begin"/>
      </w:r>
      <w:r w:rsidRPr="00B374C1">
        <w:rPr>
          <w:color w:val="auto"/>
          <w:sz w:val="28"/>
          <w:szCs w:val="28"/>
          <w:lang w:val="vi-VN"/>
        </w:rPr>
        <w:instrText xml:space="preserve"> SEQ Hình_2. \* ARABIC </w:instrText>
      </w:r>
      <w:r w:rsidRPr="00B374C1">
        <w:rPr>
          <w:color w:val="auto"/>
          <w:sz w:val="28"/>
          <w:szCs w:val="28"/>
          <w:lang w:val="vi-VN"/>
        </w:rPr>
        <w:fldChar w:fldCharType="separate"/>
      </w:r>
      <w:r w:rsidR="008B4D3C" w:rsidRPr="00B374C1">
        <w:rPr>
          <w:noProof/>
          <w:color w:val="auto"/>
          <w:sz w:val="28"/>
          <w:szCs w:val="28"/>
          <w:lang w:val="vi-VN"/>
        </w:rPr>
        <w:t>14</w:t>
      </w:r>
      <w:r w:rsidRPr="00B374C1">
        <w:rPr>
          <w:color w:val="auto"/>
          <w:sz w:val="28"/>
          <w:szCs w:val="28"/>
          <w:lang w:val="vi-VN"/>
        </w:rPr>
        <w:fldChar w:fldCharType="end"/>
      </w:r>
      <w:r w:rsidRPr="00B374C1">
        <w:rPr>
          <w:color w:val="auto"/>
          <w:sz w:val="28"/>
          <w:szCs w:val="28"/>
          <w:lang w:val="vi-VN"/>
        </w:rPr>
        <w:t xml:space="preserve"> Trang chủ chính thức của </w:t>
      </w:r>
      <w:proofErr w:type="spellStart"/>
      <w:r w:rsidRPr="00B374C1">
        <w:rPr>
          <w:color w:val="auto"/>
          <w:sz w:val="28"/>
          <w:szCs w:val="28"/>
          <w:lang w:val="vi-VN"/>
        </w:rPr>
        <w:t>Composer</w:t>
      </w:r>
      <w:bookmarkEnd w:id="55"/>
      <w:proofErr w:type="spellEnd"/>
    </w:p>
    <w:p w14:paraId="1EE67F0C" w14:textId="77777777" w:rsidR="000E2989" w:rsidRPr="00B374C1" w:rsidRDefault="000E2989" w:rsidP="000E47FC">
      <w:pPr>
        <w:tabs>
          <w:tab w:val="clear" w:pos="8920"/>
        </w:tabs>
        <w:rPr>
          <w:highlight w:val="white"/>
          <w:lang w:val="vi-VN"/>
        </w:rPr>
      </w:pPr>
    </w:p>
    <w:p w14:paraId="05B8BA32" w14:textId="77777777" w:rsidR="00FC6EDA" w:rsidRPr="00B374C1" w:rsidRDefault="00000000" w:rsidP="000E47FC">
      <w:pPr>
        <w:shd w:val="clear" w:color="auto" w:fill="FFFFFF"/>
        <w:tabs>
          <w:tab w:val="clear" w:pos="8920"/>
        </w:tabs>
        <w:spacing w:after="220" w:line="384" w:lineRule="auto"/>
        <w:jc w:val="both"/>
        <w:rPr>
          <w:color w:val="444444"/>
          <w:highlight w:val="white"/>
          <w:lang w:val="vi-VN"/>
        </w:rPr>
      </w:pPr>
      <w:r w:rsidRPr="00B374C1">
        <w:rPr>
          <w:color w:val="444444"/>
          <w:highlight w:val="white"/>
          <w:lang w:val="vi-VN"/>
        </w:rPr>
        <w:t xml:space="preserve">Bước 2: Tải về cài đặt như bình thường. Đến phần đường dẫn chọn đúng đường dẫn đến </w:t>
      </w:r>
      <w:r w:rsidRPr="00B374C1">
        <w:rPr>
          <w:b/>
          <w:color w:val="444444"/>
          <w:highlight w:val="white"/>
          <w:lang w:val="vi-VN"/>
        </w:rPr>
        <w:t>php.exe</w:t>
      </w:r>
      <w:r w:rsidRPr="00B374C1">
        <w:rPr>
          <w:color w:val="444444"/>
          <w:highlight w:val="white"/>
          <w:lang w:val="vi-VN"/>
        </w:rPr>
        <w:t xml:space="preserve"> của XAMPP vừa cài đặt (mặc định là </w:t>
      </w:r>
      <w:r w:rsidRPr="00B374C1">
        <w:rPr>
          <w:b/>
          <w:color w:val="444444"/>
          <w:highlight w:val="white"/>
          <w:lang w:val="vi-VN"/>
        </w:rPr>
        <w:t>C:\xampp\php\php.exe</w:t>
      </w:r>
      <w:r w:rsidRPr="00B374C1">
        <w:rPr>
          <w:color w:val="444444"/>
          <w:highlight w:val="white"/>
          <w:lang w:val="vi-VN"/>
        </w:rPr>
        <w:t xml:space="preserve">). Sau đó ấn </w:t>
      </w:r>
      <w:proofErr w:type="spellStart"/>
      <w:r w:rsidRPr="00B374C1">
        <w:rPr>
          <w:b/>
          <w:color w:val="444444"/>
          <w:highlight w:val="white"/>
          <w:lang w:val="vi-VN"/>
        </w:rPr>
        <w:t>Next</w:t>
      </w:r>
      <w:proofErr w:type="spellEnd"/>
      <w:r w:rsidRPr="00B374C1">
        <w:rPr>
          <w:color w:val="444444"/>
          <w:highlight w:val="white"/>
          <w:lang w:val="vi-VN"/>
        </w:rPr>
        <w:t>.</w:t>
      </w:r>
    </w:p>
    <w:p w14:paraId="73F81341" w14:textId="77777777" w:rsidR="00993601" w:rsidRPr="00B374C1" w:rsidRDefault="00000000" w:rsidP="000E47FC">
      <w:pPr>
        <w:keepNext/>
        <w:tabs>
          <w:tab w:val="clear" w:pos="8920"/>
        </w:tabs>
        <w:rPr>
          <w:lang w:val="vi-VN"/>
        </w:rPr>
      </w:pPr>
      <w:r w:rsidRPr="00B374C1">
        <w:rPr>
          <w:noProof/>
          <w:color w:val="444444"/>
          <w:highlight w:val="white"/>
          <w:lang w:val="vi-VN"/>
        </w:rPr>
        <w:lastRenderedPageBreak/>
        <w:drawing>
          <wp:inline distT="114300" distB="114300" distL="114300" distR="114300" wp14:anchorId="51625936" wp14:editId="45055092">
            <wp:extent cx="5667700" cy="4254500"/>
            <wp:effectExtent l="0" t="0" r="0" b="0"/>
            <wp:docPr id="152" name="image166.jpg"/>
            <wp:cNvGraphicFramePr/>
            <a:graphic xmlns:a="http://schemas.openxmlformats.org/drawingml/2006/main">
              <a:graphicData uri="http://schemas.openxmlformats.org/drawingml/2006/picture">
                <pic:pic xmlns:pic="http://schemas.openxmlformats.org/drawingml/2006/picture">
                  <pic:nvPicPr>
                    <pic:cNvPr id="0" name="image166.jpg"/>
                    <pic:cNvPicPr preferRelativeResize="0"/>
                  </pic:nvPicPr>
                  <pic:blipFill>
                    <a:blip r:embed="rId58"/>
                    <a:srcRect/>
                    <a:stretch>
                      <a:fillRect/>
                    </a:stretch>
                  </pic:blipFill>
                  <pic:spPr>
                    <a:xfrm>
                      <a:off x="0" y="0"/>
                      <a:ext cx="5667700" cy="4254500"/>
                    </a:xfrm>
                    <a:prstGeom prst="rect">
                      <a:avLst/>
                    </a:prstGeom>
                    <a:ln/>
                  </pic:spPr>
                </pic:pic>
              </a:graphicData>
            </a:graphic>
          </wp:inline>
        </w:drawing>
      </w:r>
    </w:p>
    <w:p w14:paraId="1ACBB688" w14:textId="7008AA59" w:rsidR="00FC6EDA" w:rsidRPr="00B374C1" w:rsidRDefault="00993601" w:rsidP="000E47FC">
      <w:pPr>
        <w:pStyle w:val="Caption"/>
        <w:tabs>
          <w:tab w:val="clear" w:pos="8920"/>
        </w:tabs>
        <w:jc w:val="center"/>
        <w:rPr>
          <w:color w:val="auto"/>
          <w:sz w:val="28"/>
          <w:szCs w:val="28"/>
          <w:highlight w:val="white"/>
          <w:lang w:val="vi-VN"/>
        </w:rPr>
      </w:pPr>
      <w:bookmarkStart w:id="56" w:name="_Toc182467925"/>
      <w:r w:rsidRPr="00B374C1">
        <w:rPr>
          <w:color w:val="auto"/>
          <w:sz w:val="28"/>
          <w:szCs w:val="28"/>
          <w:lang w:val="vi-VN"/>
        </w:rPr>
        <w:t xml:space="preserve">Hình 2. </w:t>
      </w:r>
      <w:r w:rsidRPr="00B374C1">
        <w:rPr>
          <w:color w:val="auto"/>
          <w:sz w:val="28"/>
          <w:szCs w:val="28"/>
          <w:lang w:val="vi-VN"/>
        </w:rPr>
        <w:fldChar w:fldCharType="begin"/>
      </w:r>
      <w:r w:rsidRPr="00B374C1">
        <w:rPr>
          <w:color w:val="auto"/>
          <w:sz w:val="28"/>
          <w:szCs w:val="28"/>
          <w:lang w:val="vi-VN"/>
        </w:rPr>
        <w:instrText xml:space="preserve"> SEQ Hình_2. \* ARABIC </w:instrText>
      </w:r>
      <w:r w:rsidRPr="00B374C1">
        <w:rPr>
          <w:color w:val="auto"/>
          <w:sz w:val="28"/>
          <w:szCs w:val="28"/>
          <w:lang w:val="vi-VN"/>
        </w:rPr>
        <w:fldChar w:fldCharType="separate"/>
      </w:r>
      <w:r w:rsidR="008B4D3C" w:rsidRPr="00B374C1">
        <w:rPr>
          <w:noProof/>
          <w:color w:val="auto"/>
          <w:sz w:val="28"/>
          <w:szCs w:val="28"/>
          <w:lang w:val="vi-VN"/>
        </w:rPr>
        <w:t>15</w:t>
      </w:r>
      <w:r w:rsidRPr="00B374C1">
        <w:rPr>
          <w:color w:val="auto"/>
          <w:sz w:val="28"/>
          <w:szCs w:val="28"/>
          <w:lang w:val="vi-VN"/>
        </w:rPr>
        <w:fldChar w:fldCharType="end"/>
      </w:r>
      <w:r w:rsidRPr="00B374C1">
        <w:rPr>
          <w:color w:val="auto"/>
          <w:sz w:val="28"/>
          <w:szCs w:val="28"/>
          <w:lang w:val="vi-VN"/>
        </w:rPr>
        <w:t xml:space="preserve"> Chọn đường dẫn đến php.exe của </w:t>
      </w:r>
      <w:proofErr w:type="spellStart"/>
      <w:r w:rsidRPr="00B374C1">
        <w:rPr>
          <w:color w:val="auto"/>
          <w:sz w:val="28"/>
          <w:szCs w:val="28"/>
          <w:lang w:val="vi-VN"/>
        </w:rPr>
        <w:t>Xampp</w:t>
      </w:r>
      <w:bookmarkEnd w:id="56"/>
      <w:proofErr w:type="spellEnd"/>
    </w:p>
    <w:p w14:paraId="142632E3" w14:textId="77777777" w:rsidR="00FC6EDA" w:rsidRPr="00B374C1" w:rsidRDefault="00FC6EDA" w:rsidP="000E47FC">
      <w:pPr>
        <w:shd w:val="clear" w:color="auto" w:fill="FFFFFF"/>
        <w:tabs>
          <w:tab w:val="clear" w:pos="8920"/>
        </w:tabs>
        <w:spacing w:after="220" w:line="384" w:lineRule="auto"/>
        <w:rPr>
          <w:color w:val="444444"/>
          <w:highlight w:val="white"/>
          <w:lang w:val="vi-VN"/>
        </w:rPr>
      </w:pPr>
    </w:p>
    <w:p w14:paraId="187AD9C7" w14:textId="77777777" w:rsidR="00FC6EDA" w:rsidRPr="00B374C1" w:rsidRDefault="00000000" w:rsidP="000E47FC">
      <w:pPr>
        <w:shd w:val="clear" w:color="auto" w:fill="FFFFFF"/>
        <w:tabs>
          <w:tab w:val="clear" w:pos="8920"/>
        </w:tabs>
        <w:spacing w:after="220" w:line="384" w:lineRule="auto"/>
        <w:jc w:val="both"/>
        <w:rPr>
          <w:color w:val="444444"/>
          <w:highlight w:val="white"/>
          <w:lang w:val="vi-VN"/>
        </w:rPr>
      </w:pPr>
      <w:r w:rsidRPr="00B374C1">
        <w:rPr>
          <w:color w:val="444444"/>
          <w:highlight w:val="white"/>
          <w:lang w:val="vi-VN"/>
        </w:rPr>
        <w:t xml:space="preserve">Bước 3: Trình cài đặt sẽ kiểm tra xem đường dẫn PHP của chúng ta có tồn tại </w:t>
      </w:r>
      <w:proofErr w:type="spellStart"/>
      <w:r w:rsidRPr="00B374C1">
        <w:rPr>
          <w:color w:val="444444"/>
          <w:highlight w:val="white"/>
          <w:lang w:val="vi-VN"/>
        </w:rPr>
        <w:t>file</w:t>
      </w:r>
      <w:proofErr w:type="spellEnd"/>
      <w:r w:rsidRPr="00B374C1">
        <w:rPr>
          <w:color w:val="444444"/>
          <w:highlight w:val="white"/>
          <w:lang w:val="vi-VN"/>
        </w:rPr>
        <w:t xml:space="preserve"> php.exe hay chưa. Sau khi kiểm tra xong sẽ tự động chuyển qua màn hình này. Nếu bạn có máy chủ </w:t>
      </w:r>
      <w:proofErr w:type="spellStart"/>
      <w:r w:rsidRPr="00B374C1">
        <w:rPr>
          <w:color w:val="444444"/>
          <w:highlight w:val="white"/>
          <w:lang w:val="vi-VN"/>
        </w:rPr>
        <w:t>proxy</w:t>
      </w:r>
      <w:proofErr w:type="spellEnd"/>
      <w:r w:rsidRPr="00B374C1">
        <w:rPr>
          <w:color w:val="444444"/>
          <w:highlight w:val="white"/>
          <w:lang w:val="vi-VN"/>
        </w:rPr>
        <w:t xml:space="preserve"> thì chọn </w:t>
      </w:r>
      <w:proofErr w:type="spellStart"/>
      <w:r w:rsidRPr="00B374C1">
        <w:rPr>
          <w:b/>
          <w:color w:val="444444"/>
          <w:highlight w:val="white"/>
          <w:lang w:val="vi-VN"/>
        </w:rPr>
        <w:t>Use</w:t>
      </w:r>
      <w:proofErr w:type="spellEnd"/>
      <w:r w:rsidRPr="00B374C1">
        <w:rPr>
          <w:b/>
          <w:color w:val="444444"/>
          <w:highlight w:val="white"/>
          <w:lang w:val="vi-VN"/>
        </w:rPr>
        <w:t xml:space="preserve"> a </w:t>
      </w:r>
      <w:proofErr w:type="spellStart"/>
      <w:r w:rsidRPr="00B374C1">
        <w:rPr>
          <w:b/>
          <w:color w:val="444444"/>
          <w:highlight w:val="white"/>
          <w:lang w:val="vi-VN"/>
        </w:rPr>
        <w:t>proxy</w:t>
      </w:r>
      <w:proofErr w:type="spellEnd"/>
      <w:r w:rsidRPr="00B374C1">
        <w:rPr>
          <w:b/>
          <w:color w:val="444444"/>
          <w:highlight w:val="white"/>
          <w:lang w:val="vi-VN"/>
        </w:rPr>
        <w:t xml:space="preserve"> </w:t>
      </w:r>
      <w:proofErr w:type="spellStart"/>
      <w:r w:rsidRPr="00B374C1">
        <w:rPr>
          <w:b/>
          <w:color w:val="444444"/>
          <w:highlight w:val="white"/>
          <w:lang w:val="vi-VN"/>
        </w:rPr>
        <w:t>server</w:t>
      </w:r>
      <w:proofErr w:type="spellEnd"/>
      <w:r w:rsidRPr="00B374C1">
        <w:rPr>
          <w:b/>
          <w:color w:val="444444"/>
          <w:highlight w:val="white"/>
          <w:lang w:val="vi-VN"/>
        </w:rPr>
        <w:t xml:space="preserve"> to </w:t>
      </w:r>
      <w:proofErr w:type="spellStart"/>
      <w:r w:rsidRPr="00B374C1">
        <w:rPr>
          <w:b/>
          <w:color w:val="444444"/>
          <w:highlight w:val="white"/>
          <w:lang w:val="vi-VN"/>
        </w:rPr>
        <w:t>connect</w:t>
      </w:r>
      <w:proofErr w:type="spellEnd"/>
      <w:r w:rsidRPr="00B374C1">
        <w:rPr>
          <w:b/>
          <w:color w:val="444444"/>
          <w:highlight w:val="white"/>
          <w:lang w:val="vi-VN"/>
        </w:rPr>
        <w:t xml:space="preserve"> to </w:t>
      </w:r>
      <w:proofErr w:type="spellStart"/>
      <w:r w:rsidRPr="00B374C1">
        <w:rPr>
          <w:b/>
          <w:color w:val="444444"/>
          <w:highlight w:val="white"/>
          <w:lang w:val="vi-VN"/>
        </w:rPr>
        <w:t>internet</w:t>
      </w:r>
      <w:proofErr w:type="spellEnd"/>
      <w:r w:rsidRPr="00B374C1">
        <w:rPr>
          <w:color w:val="444444"/>
          <w:highlight w:val="white"/>
          <w:lang w:val="vi-VN"/>
        </w:rPr>
        <w:t xml:space="preserve">, sau đó nhập URL của máy chủ </w:t>
      </w:r>
      <w:proofErr w:type="spellStart"/>
      <w:r w:rsidRPr="00B374C1">
        <w:rPr>
          <w:color w:val="444444"/>
          <w:highlight w:val="white"/>
          <w:lang w:val="vi-VN"/>
        </w:rPr>
        <w:t>proxy</w:t>
      </w:r>
      <w:proofErr w:type="spellEnd"/>
      <w:r w:rsidRPr="00B374C1">
        <w:rPr>
          <w:color w:val="444444"/>
          <w:highlight w:val="white"/>
          <w:lang w:val="vi-VN"/>
        </w:rPr>
        <w:t xml:space="preserve"> của bạn. Không có thì không cần chọn. Sau đó ấn </w:t>
      </w:r>
      <w:proofErr w:type="spellStart"/>
      <w:r w:rsidRPr="00B374C1">
        <w:rPr>
          <w:b/>
          <w:color w:val="444444"/>
          <w:highlight w:val="white"/>
          <w:lang w:val="vi-VN"/>
        </w:rPr>
        <w:t>Next</w:t>
      </w:r>
      <w:proofErr w:type="spellEnd"/>
      <w:r w:rsidRPr="00B374C1">
        <w:rPr>
          <w:color w:val="444444"/>
          <w:highlight w:val="white"/>
          <w:lang w:val="vi-VN"/>
        </w:rPr>
        <w:t>.</w:t>
      </w:r>
    </w:p>
    <w:p w14:paraId="796363A1" w14:textId="77777777" w:rsidR="00993601" w:rsidRPr="00B374C1" w:rsidRDefault="00000000" w:rsidP="000E47FC">
      <w:pPr>
        <w:keepNext/>
        <w:shd w:val="clear" w:color="auto" w:fill="FFFFFF"/>
        <w:tabs>
          <w:tab w:val="clear" w:pos="8920"/>
        </w:tabs>
        <w:spacing w:after="220" w:line="384" w:lineRule="auto"/>
        <w:rPr>
          <w:lang w:val="vi-VN"/>
        </w:rPr>
      </w:pPr>
      <w:r w:rsidRPr="00B374C1">
        <w:rPr>
          <w:noProof/>
          <w:color w:val="444444"/>
          <w:highlight w:val="white"/>
          <w:lang w:val="vi-VN"/>
        </w:rPr>
        <w:lastRenderedPageBreak/>
        <w:drawing>
          <wp:inline distT="114300" distB="114300" distL="114300" distR="114300" wp14:anchorId="77F0D6B7" wp14:editId="6D6A16F9">
            <wp:extent cx="5667700" cy="4203700"/>
            <wp:effectExtent l="0" t="0" r="0" b="0"/>
            <wp:docPr id="22"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59"/>
                    <a:srcRect/>
                    <a:stretch>
                      <a:fillRect/>
                    </a:stretch>
                  </pic:blipFill>
                  <pic:spPr>
                    <a:xfrm>
                      <a:off x="0" y="0"/>
                      <a:ext cx="5667700" cy="4203700"/>
                    </a:xfrm>
                    <a:prstGeom prst="rect">
                      <a:avLst/>
                    </a:prstGeom>
                    <a:ln/>
                  </pic:spPr>
                </pic:pic>
              </a:graphicData>
            </a:graphic>
          </wp:inline>
        </w:drawing>
      </w:r>
    </w:p>
    <w:p w14:paraId="3C015A52" w14:textId="51FA92E3" w:rsidR="00FC6EDA" w:rsidRPr="00B374C1" w:rsidRDefault="00993601" w:rsidP="000E47FC">
      <w:pPr>
        <w:pStyle w:val="Caption"/>
        <w:tabs>
          <w:tab w:val="clear" w:pos="8920"/>
        </w:tabs>
        <w:jc w:val="center"/>
        <w:rPr>
          <w:color w:val="auto"/>
          <w:sz w:val="28"/>
          <w:szCs w:val="28"/>
          <w:lang w:val="vi-VN"/>
        </w:rPr>
      </w:pPr>
      <w:bookmarkStart w:id="57" w:name="_Toc182467926"/>
      <w:r w:rsidRPr="00B374C1">
        <w:rPr>
          <w:color w:val="auto"/>
          <w:sz w:val="28"/>
          <w:szCs w:val="28"/>
          <w:lang w:val="vi-VN"/>
        </w:rPr>
        <w:t xml:space="preserve">Hình 2. </w:t>
      </w:r>
      <w:r w:rsidRPr="00B374C1">
        <w:rPr>
          <w:color w:val="auto"/>
          <w:sz w:val="28"/>
          <w:szCs w:val="28"/>
          <w:lang w:val="vi-VN"/>
        </w:rPr>
        <w:fldChar w:fldCharType="begin"/>
      </w:r>
      <w:r w:rsidRPr="00B374C1">
        <w:rPr>
          <w:color w:val="auto"/>
          <w:sz w:val="28"/>
          <w:szCs w:val="28"/>
          <w:lang w:val="vi-VN"/>
        </w:rPr>
        <w:instrText xml:space="preserve"> SEQ Hình_2. \* ARABIC </w:instrText>
      </w:r>
      <w:r w:rsidRPr="00B374C1">
        <w:rPr>
          <w:color w:val="auto"/>
          <w:sz w:val="28"/>
          <w:szCs w:val="28"/>
          <w:lang w:val="vi-VN"/>
        </w:rPr>
        <w:fldChar w:fldCharType="separate"/>
      </w:r>
      <w:r w:rsidR="008B4D3C" w:rsidRPr="00B374C1">
        <w:rPr>
          <w:noProof/>
          <w:color w:val="auto"/>
          <w:sz w:val="28"/>
          <w:szCs w:val="28"/>
          <w:lang w:val="vi-VN"/>
        </w:rPr>
        <w:t>16</w:t>
      </w:r>
      <w:r w:rsidRPr="00B374C1">
        <w:rPr>
          <w:color w:val="auto"/>
          <w:sz w:val="28"/>
          <w:szCs w:val="28"/>
          <w:lang w:val="vi-VN"/>
        </w:rPr>
        <w:fldChar w:fldCharType="end"/>
      </w:r>
      <w:r w:rsidRPr="00B374C1">
        <w:rPr>
          <w:color w:val="auto"/>
          <w:sz w:val="28"/>
          <w:szCs w:val="28"/>
          <w:lang w:val="vi-VN"/>
        </w:rPr>
        <w:t xml:space="preserve"> Nhập </w:t>
      </w:r>
      <w:proofErr w:type="spellStart"/>
      <w:r w:rsidRPr="00B374C1">
        <w:rPr>
          <w:color w:val="auto"/>
          <w:sz w:val="28"/>
          <w:szCs w:val="28"/>
          <w:lang w:val="vi-VN"/>
        </w:rPr>
        <w:t>proxy</w:t>
      </w:r>
      <w:proofErr w:type="spellEnd"/>
      <w:r w:rsidRPr="00B374C1">
        <w:rPr>
          <w:color w:val="auto"/>
          <w:sz w:val="28"/>
          <w:szCs w:val="28"/>
          <w:lang w:val="vi-VN"/>
        </w:rPr>
        <w:t xml:space="preserve"> </w:t>
      </w:r>
      <w:proofErr w:type="spellStart"/>
      <w:r w:rsidRPr="00B374C1">
        <w:rPr>
          <w:color w:val="auto"/>
          <w:sz w:val="28"/>
          <w:szCs w:val="28"/>
          <w:lang w:val="vi-VN"/>
        </w:rPr>
        <w:t>url</w:t>
      </w:r>
      <w:proofErr w:type="spellEnd"/>
      <w:r w:rsidRPr="00B374C1">
        <w:rPr>
          <w:color w:val="auto"/>
          <w:sz w:val="28"/>
          <w:szCs w:val="28"/>
          <w:lang w:val="vi-VN"/>
        </w:rPr>
        <w:t xml:space="preserve">  để tải </w:t>
      </w:r>
      <w:proofErr w:type="spellStart"/>
      <w:r w:rsidRPr="00B374C1">
        <w:rPr>
          <w:color w:val="auto"/>
          <w:sz w:val="28"/>
          <w:szCs w:val="28"/>
          <w:lang w:val="vi-VN"/>
        </w:rPr>
        <w:t>Composer</w:t>
      </w:r>
      <w:bookmarkEnd w:id="57"/>
      <w:proofErr w:type="spellEnd"/>
    </w:p>
    <w:p w14:paraId="41D6C604" w14:textId="77777777" w:rsidR="00993601" w:rsidRPr="00B374C1" w:rsidRDefault="00993601" w:rsidP="000E47FC">
      <w:pPr>
        <w:tabs>
          <w:tab w:val="clear" w:pos="8920"/>
        </w:tabs>
        <w:rPr>
          <w:highlight w:val="white"/>
          <w:lang w:val="vi-VN"/>
        </w:rPr>
      </w:pPr>
    </w:p>
    <w:p w14:paraId="1AF2CA04" w14:textId="77777777" w:rsidR="00FC6EDA" w:rsidRPr="00B374C1" w:rsidRDefault="00000000" w:rsidP="000E47FC">
      <w:pPr>
        <w:shd w:val="clear" w:color="auto" w:fill="FFFFFF"/>
        <w:tabs>
          <w:tab w:val="clear" w:pos="8920"/>
        </w:tabs>
        <w:spacing w:after="220" w:line="384" w:lineRule="auto"/>
        <w:jc w:val="both"/>
        <w:rPr>
          <w:color w:val="444444"/>
          <w:highlight w:val="white"/>
          <w:lang w:val="vi-VN"/>
        </w:rPr>
      </w:pPr>
      <w:r w:rsidRPr="00B374C1">
        <w:rPr>
          <w:color w:val="444444"/>
          <w:highlight w:val="white"/>
          <w:lang w:val="vi-VN"/>
        </w:rPr>
        <w:t xml:space="preserve">Bước 4: Ấn </w:t>
      </w:r>
      <w:proofErr w:type="spellStart"/>
      <w:r w:rsidRPr="00B374C1">
        <w:rPr>
          <w:b/>
          <w:color w:val="444444"/>
          <w:highlight w:val="white"/>
          <w:lang w:val="vi-VN"/>
        </w:rPr>
        <w:t>Install</w:t>
      </w:r>
      <w:proofErr w:type="spellEnd"/>
      <w:r w:rsidRPr="00B374C1">
        <w:rPr>
          <w:color w:val="444444"/>
          <w:highlight w:val="white"/>
          <w:lang w:val="vi-VN"/>
        </w:rPr>
        <w:t xml:space="preserve"> để bắt đầu cài đặt </w:t>
      </w:r>
      <w:proofErr w:type="spellStart"/>
      <w:r w:rsidRPr="00B374C1">
        <w:rPr>
          <w:color w:val="444444"/>
          <w:highlight w:val="white"/>
          <w:lang w:val="vi-VN"/>
        </w:rPr>
        <w:t>Composer</w:t>
      </w:r>
      <w:proofErr w:type="spellEnd"/>
      <w:r w:rsidRPr="00B374C1">
        <w:rPr>
          <w:color w:val="444444"/>
          <w:highlight w:val="white"/>
          <w:lang w:val="vi-VN"/>
        </w:rPr>
        <w:t>.</w:t>
      </w:r>
    </w:p>
    <w:p w14:paraId="06459C29" w14:textId="77777777" w:rsidR="00993601" w:rsidRPr="00B374C1" w:rsidRDefault="00000000" w:rsidP="000E47FC">
      <w:pPr>
        <w:keepNext/>
        <w:shd w:val="clear" w:color="auto" w:fill="FFFFFF"/>
        <w:tabs>
          <w:tab w:val="clear" w:pos="8920"/>
        </w:tabs>
        <w:spacing w:after="220" w:line="384" w:lineRule="auto"/>
        <w:jc w:val="both"/>
        <w:rPr>
          <w:lang w:val="vi-VN"/>
        </w:rPr>
      </w:pPr>
      <w:r w:rsidRPr="00B374C1">
        <w:rPr>
          <w:noProof/>
          <w:color w:val="444444"/>
          <w:highlight w:val="white"/>
          <w:lang w:val="vi-VN"/>
        </w:rPr>
        <w:lastRenderedPageBreak/>
        <w:drawing>
          <wp:inline distT="114300" distB="114300" distL="114300" distR="114300" wp14:anchorId="1A004F43" wp14:editId="18ED7A1C">
            <wp:extent cx="5667700" cy="4216400"/>
            <wp:effectExtent l="0" t="0" r="0" b="0"/>
            <wp:docPr id="122"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60"/>
                    <a:srcRect/>
                    <a:stretch>
                      <a:fillRect/>
                    </a:stretch>
                  </pic:blipFill>
                  <pic:spPr>
                    <a:xfrm>
                      <a:off x="0" y="0"/>
                      <a:ext cx="5667700" cy="4216400"/>
                    </a:xfrm>
                    <a:prstGeom prst="rect">
                      <a:avLst/>
                    </a:prstGeom>
                    <a:ln/>
                  </pic:spPr>
                </pic:pic>
              </a:graphicData>
            </a:graphic>
          </wp:inline>
        </w:drawing>
      </w:r>
    </w:p>
    <w:p w14:paraId="06CE8D8D" w14:textId="146F0893" w:rsidR="00AB398A" w:rsidRPr="00B374C1" w:rsidRDefault="00993601" w:rsidP="000E47FC">
      <w:pPr>
        <w:pStyle w:val="Caption"/>
        <w:tabs>
          <w:tab w:val="clear" w:pos="8920"/>
        </w:tabs>
        <w:jc w:val="center"/>
        <w:rPr>
          <w:color w:val="auto"/>
          <w:sz w:val="28"/>
          <w:szCs w:val="28"/>
          <w:lang w:val="vi-VN"/>
        </w:rPr>
      </w:pPr>
      <w:bookmarkStart w:id="58" w:name="_Toc182467927"/>
      <w:r w:rsidRPr="00B374C1">
        <w:rPr>
          <w:color w:val="auto"/>
          <w:sz w:val="28"/>
          <w:szCs w:val="28"/>
          <w:lang w:val="vi-VN"/>
        </w:rPr>
        <w:t xml:space="preserve">Hình 2. </w:t>
      </w:r>
      <w:r w:rsidRPr="00B374C1">
        <w:rPr>
          <w:color w:val="auto"/>
          <w:sz w:val="28"/>
          <w:szCs w:val="28"/>
          <w:lang w:val="vi-VN"/>
        </w:rPr>
        <w:fldChar w:fldCharType="begin"/>
      </w:r>
      <w:r w:rsidRPr="00B374C1">
        <w:rPr>
          <w:color w:val="auto"/>
          <w:sz w:val="28"/>
          <w:szCs w:val="28"/>
          <w:lang w:val="vi-VN"/>
        </w:rPr>
        <w:instrText xml:space="preserve"> SEQ Hình_2. \* ARABIC </w:instrText>
      </w:r>
      <w:r w:rsidRPr="00B374C1">
        <w:rPr>
          <w:color w:val="auto"/>
          <w:sz w:val="28"/>
          <w:szCs w:val="28"/>
          <w:lang w:val="vi-VN"/>
        </w:rPr>
        <w:fldChar w:fldCharType="separate"/>
      </w:r>
      <w:r w:rsidR="008B4D3C" w:rsidRPr="00B374C1">
        <w:rPr>
          <w:noProof/>
          <w:color w:val="auto"/>
          <w:sz w:val="28"/>
          <w:szCs w:val="28"/>
          <w:lang w:val="vi-VN"/>
        </w:rPr>
        <w:t>17</w:t>
      </w:r>
      <w:r w:rsidRPr="00B374C1">
        <w:rPr>
          <w:color w:val="auto"/>
          <w:sz w:val="28"/>
          <w:szCs w:val="28"/>
          <w:lang w:val="vi-VN"/>
        </w:rPr>
        <w:fldChar w:fldCharType="end"/>
      </w:r>
      <w:r w:rsidRPr="00B374C1">
        <w:rPr>
          <w:color w:val="auto"/>
          <w:sz w:val="28"/>
          <w:szCs w:val="28"/>
          <w:lang w:val="vi-VN"/>
        </w:rPr>
        <w:t xml:space="preserve"> Sẵn sàng để cài đặt </w:t>
      </w:r>
      <w:proofErr w:type="spellStart"/>
      <w:r w:rsidRPr="00B374C1">
        <w:rPr>
          <w:color w:val="auto"/>
          <w:sz w:val="28"/>
          <w:szCs w:val="28"/>
          <w:lang w:val="vi-VN"/>
        </w:rPr>
        <w:t>Composer</w:t>
      </w:r>
      <w:bookmarkEnd w:id="58"/>
      <w:proofErr w:type="spellEnd"/>
    </w:p>
    <w:p w14:paraId="3CC7FEAE" w14:textId="77777777" w:rsidR="00993601" w:rsidRPr="00B374C1" w:rsidRDefault="00993601" w:rsidP="000E47FC">
      <w:pPr>
        <w:shd w:val="clear" w:color="auto" w:fill="FFFFFF"/>
        <w:tabs>
          <w:tab w:val="clear" w:pos="8920"/>
        </w:tabs>
        <w:spacing w:after="220" w:line="384" w:lineRule="auto"/>
        <w:ind w:left="720"/>
        <w:jc w:val="both"/>
        <w:rPr>
          <w:color w:val="444444"/>
          <w:highlight w:val="white"/>
          <w:lang w:val="vi-VN"/>
        </w:rPr>
      </w:pPr>
    </w:p>
    <w:p w14:paraId="09B3083C" w14:textId="2F0A64C1" w:rsidR="00FC6EDA" w:rsidRPr="00B374C1" w:rsidRDefault="00000000" w:rsidP="000E47FC">
      <w:pPr>
        <w:numPr>
          <w:ilvl w:val="0"/>
          <w:numId w:val="226"/>
        </w:numPr>
        <w:shd w:val="clear" w:color="auto" w:fill="FFFFFF"/>
        <w:tabs>
          <w:tab w:val="clear" w:pos="8920"/>
        </w:tabs>
        <w:spacing w:after="220" w:line="384" w:lineRule="auto"/>
        <w:jc w:val="both"/>
        <w:rPr>
          <w:color w:val="444444"/>
          <w:highlight w:val="white"/>
          <w:lang w:val="vi-VN"/>
        </w:rPr>
      </w:pPr>
      <w:r w:rsidRPr="00B374C1">
        <w:rPr>
          <w:color w:val="444444"/>
          <w:highlight w:val="white"/>
          <w:lang w:val="vi-VN"/>
        </w:rPr>
        <w:t>Chờ quá trình cài đặt hoàn tất.</w:t>
      </w:r>
    </w:p>
    <w:p w14:paraId="5F1B07EB" w14:textId="77777777" w:rsidR="00993601" w:rsidRPr="00B374C1" w:rsidRDefault="00000000" w:rsidP="000E47FC">
      <w:pPr>
        <w:keepNext/>
        <w:shd w:val="clear" w:color="auto" w:fill="FFFFFF"/>
        <w:tabs>
          <w:tab w:val="clear" w:pos="8920"/>
        </w:tabs>
        <w:spacing w:after="220" w:line="384" w:lineRule="auto"/>
        <w:jc w:val="both"/>
        <w:rPr>
          <w:lang w:val="vi-VN"/>
        </w:rPr>
      </w:pPr>
      <w:r w:rsidRPr="00B374C1">
        <w:rPr>
          <w:noProof/>
          <w:color w:val="444444"/>
          <w:highlight w:val="white"/>
          <w:lang w:val="vi-VN"/>
        </w:rPr>
        <w:lastRenderedPageBreak/>
        <w:drawing>
          <wp:inline distT="114300" distB="114300" distL="114300" distR="114300" wp14:anchorId="6972438F" wp14:editId="5F96B86A">
            <wp:extent cx="5667700" cy="4191000"/>
            <wp:effectExtent l="0" t="0" r="0" b="0"/>
            <wp:docPr id="148" name="image140.png"/>
            <wp:cNvGraphicFramePr/>
            <a:graphic xmlns:a="http://schemas.openxmlformats.org/drawingml/2006/main">
              <a:graphicData uri="http://schemas.openxmlformats.org/drawingml/2006/picture">
                <pic:pic xmlns:pic="http://schemas.openxmlformats.org/drawingml/2006/picture">
                  <pic:nvPicPr>
                    <pic:cNvPr id="0" name="image140.png"/>
                    <pic:cNvPicPr preferRelativeResize="0"/>
                  </pic:nvPicPr>
                  <pic:blipFill>
                    <a:blip r:embed="rId61"/>
                    <a:srcRect/>
                    <a:stretch>
                      <a:fillRect/>
                    </a:stretch>
                  </pic:blipFill>
                  <pic:spPr>
                    <a:xfrm>
                      <a:off x="0" y="0"/>
                      <a:ext cx="5667700" cy="4191000"/>
                    </a:xfrm>
                    <a:prstGeom prst="rect">
                      <a:avLst/>
                    </a:prstGeom>
                    <a:ln/>
                  </pic:spPr>
                </pic:pic>
              </a:graphicData>
            </a:graphic>
          </wp:inline>
        </w:drawing>
      </w:r>
    </w:p>
    <w:p w14:paraId="0AEC6D0C" w14:textId="6832E07F" w:rsidR="00AB398A" w:rsidRPr="00B374C1" w:rsidRDefault="00993601" w:rsidP="000E47FC">
      <w:pPr>
        <w:pStyle w:val="Caption"/>
        <w:tabs>
          <w:tab w:val="clear" w:pos="8920"/>
        </w:tabs>
        <w:jc w:val="center"/>
        <w:rPr>
          <w:color w:val="auto"/>
          <w:sz w:val="28"/>
          <w:szCs w:val="28"/>
          <w:lang w:val="vi-VN"/>
        </w:rPr>
      </w:pPr>
      <w:bookmarkStart w:id="59" w:name="_Toc182467928"/>
      <w:r w:rsidRPr="00B374C1">
        <w:rPr>
          <w:color w:val="auto"/>
          <w:sz w:val="28"/>
          <w:szCs w:val="28"/>
          <w:lang w:val="vi-VN"/>
        </w:rPr>
        <w:t xml:space="preserve">Hình 2. </w:t>
      </w:r>
      <w:r w:rsidRPr="00B374C1">
        <w:rPr>
          <w:color w:val="auto"/>
          <w:sz w:val="28"/>
          <w:szCs w:val="28"/>
          <w:lang w:val="vi-VN"/>
        </w:rPr>
        <w:fldChar w:fldCharType="begin"/>
      </w:r>
      <w:r w:rsidRPr="00B374C1">
        <w:rPr>
          <w:color w:val="auto"/>
          <w:sz w:val="28"/>
          <w:szCs w:val="28"/>
          <w:lang w:val="vi-VN"/>
        </w:rPr>
        <w:instrText xml:space="preserve"> SEQ Hình_2. \* ARABIC </w:instrText>
      </w:r>
      <w:r w:rsidRPr="00B374C1">
        <w:rPr>
          <w:color w:val="auto"/>
          <w:sz w:val="28"/>
          <w:szCs w:val="28"/>
          <w:lang w:val="vi-VN"/>
        </w:rPr>
        <w:fldChar w:fldCharType="separate"/>
      </w:r>
      <w:r w:rsidR="008B4D3C" w:rsidRPr="00B374C1">
        <w:rPr>
          <w:noProof/>
          <w:color w:val="auto"/>
          <w:sz w:val="28"/>
          <w:szCs w:val="28"/>
          <w:lang w:val="vi-VN"/>
        </w:rPr>
        <w:t>18</w:t>
      </w:r>
      <w:r w:rsidRPr="00B374C1">
        <w:rPr>
          <w:color w:val="auto"/>
          <w:sz w:val="28"/>
          <w:szCs w:val="28"/>
          <w:lang w:val="vi-VN"/>
        </w:rPr>
        <w:fldChar w:fldCharType="end"/>
      </w:r>
      <w:r w:rsidRPr="00B374C1">
        <w:rPr>
          <w:color w:val="auto"/>
          <w:sz w:val="28"/>
          <w:szCs w:val="28"/>
          <w:lang w:val="vi-VN"/>
        </w:rPr>
        <w:t xml:space="preserve"> Quá trình tải xuống của </w:t>
      </w:r>
      <w:proofErr w:type="spellStart"/>
      <w:r w:rsidRPr="00B374C1">
        <w:rPr>
          <w:color w:val="auto"/>
          <w:sz w:val="28"/>
          <w:szCs w:val="28"/>
          <w:lang w:val="vi-VN"/>
        </w:rPr>
        <w:t>Composer</w:t>
      </w:r>
      <w:bookmarkEnd w:id="59"/>
      <w:proofErr w:type="spellEnd"/>
    </w:p>
    <w:p w14:paraId="54C01210" w14:textId="77777777" w:rsidR="00993601" w:rsidRPr="00B374C1" w:rsidRDefault="00993601" w:rsidP="000E47FC">
      <w:pPr>
        <w:tabs>
          <w:tab w:val="clear" w:pos="8920"/>
        </w:tabs>
        <w:rPr>
          <w:lang w:val="vi-VN"/>
        </w:rPr>
      </w:pPr>
    </w:p>
    <w:p w14:paraId="6DCBD7AF" w14:textId="77777777" w:rsidR="00FC6EDA" w:rsidRPr="00B374C1" w:rsidRDefault="00000000" w:rsidP="000E47FC">
      <w:pPr>
        <w:shd w:val="clear" w:color="auto" w:fill="FFFFFF"/>
        <w:tabs>
          <w:tab w:val="clear" w:pos="8920"/>
        </w:tabs>
        <w:spacing w:after="220" w:line="384" w:lineRule="auto"/>
        <w:jc w:val="both"/>
        <w:rPr>
          <w:color w:val="444444"/>
          <w:highlight w:val="white"/>
          <w:lang w:val="vi-VN"/>
        </w:rPr>
      </w:pPr>
      <w:r w:rsidRPr="00B374C1">
        <w:rPr>
          <w:color w:val="444444"/>
          <w:highlight w:val="white"/>
          <w:lang w:val="vi-VN"/>
        </w:rPr>
        <w:t xml:space="preserve">Bước 5: Ấn </w:t>
      </w:r>
      <w:proofErr w:type="spellStart"/>
      <w:r w:rsidRPr="00B374C1">
        <w:rPr>
          <w:b/>
          <w:color w:val="444444"/>
          <w:highlight w:val="white"/>
          <w:lang w:val="vi-VN"/>
        </w:rPr>
        <w:t>Finish</w:t>
      </w:r>
      <w:proofErr w:type="spellEnd"/>
      <w:r w:rsidRPr="00B374C1">
        <w:rPr>
          <w:color w:val="444444"/>
          <w:highlight w:val="white"/>
          <w:lang w:val="vi-VN"/>
        </w:rPr>
        <w:t xml:space="preserve"> để hoàn tất quá trình cài đặt.</w:t>
      </w:r>
    </w:p>
    <w:p w14:paraId="64DEBC3F" w14:textId="77777777" w:rsidR="00993601" w:rsidRPr="00B374C1" w:rsidRDefault="00000000" w:rsidP="000E47FC">
      <w:pPr>
        <w:keepNext/>
        <w:shd w:val="clear" w:color="auto" w:fill="FFFFFF"/>
        <w:tabs>
          <w:tab w:val="clear" w:pos="8920"/>
        </w:tabs>
        <w:spacing w:after="220" w:line="384" w:lineRule="auto"/>
        <w:jc w:val="both"/>
        <w:rPr>
          <w:lang w:val="vi-VN"/>
        </w:rPr>
      </w:pPr>
      <w:r w:rsidRPr="00B374C1">
        <w:rPr>
          <w:noProof/>
          <w:color w:val="444444"/>
          <w:highlight w:val="white"/>
          <w:lang w:val="vi-VN"/>
        </w:rPr>
        <w:lastRenderedPageBreak/>
        <w:drawing>
          <wp:inline distT="114300" distB="114300" distL="114300" distR="114300" wp14:anchorId="342D90D4" wp14:editId="5319D215">
            <wp:extent cx="5667700" cy="4216400"/>
            <wp:effectExtent l="0" t="0" r="0" b="0"/>
            <wp:docPr id="162" name="image159.png"/>
            <wp:cNvGraphicFramePr/>
            <a:graphic xmlns:a="http://schemas.openxmlformats.org/drawingml/2006/main">
              <a:graphicData uri="http://schemas.openxmlformats.org/drawingml/2006/picture">
                <pic:pic xmlns:pic="http://schemas.openxmlformats.org/drawingml/2006/picture">
                  <pic:nvPicPr>
                    <pic:cNvPr id="0" name="image159.png"/>
                    <pic:cNvPicPr preferRelativeResize="0"/>
                  </pic:nvPicPr>
                  <pic:blipFill>
                    <a:blip r:embed="rId62"/>
                    <a:srcRect/>
                    <a:stretch>
                      <a:fillRect/>
                    </a:stretch>
                  </pic:blipFill>
                  <pic:spPr>
                    <a:xfrm>
                      <a:off x="0" y="0"/>
                      <a:ext cx="5667700" cy="4216400"/>
                    </a:xfrm>
                    <a:prstGeom prst="rect">
                      <a:avLst/>
                    </a:prstGeom>
                    <a:ln/>
                  </pic:spPr>
                </pic:pic>
              </a:graphicData>
            </a:graphic>
          </wp:inline>
        </w:drawing>
      </w:r>
    </w:p>
    <w:p w14:paraId="401E4857" w14:textId="61AF544D" w:rsidR="00FC6EDA" w:rsidRPr="00B374C1" w:rsidRDefault="00993601" w:rsidP="000E47FC">
      <w:pPr>
        <w:pStyle w:val="Caption"/>
        <w:tabs>
          <w:tab w:val="clear" w:pos="8920"/>
        </w:tabs>
        <w:jc w:val="center"/>
        <w:rPr>
          <w:color w:val="auto"/>
          <w:sz w:val="28"/>
          <w:szCs w:val="28"/>
          <w:lang w:val="vi-VN"/>
        </w:rPr>
      </w:pPr>
      <w:bookmarkStart w:id="60" w:name="_Toc182467929"/>
      <w:r w:rsidRPr="00B374C1">
        <w:rPr>
          <w:color w:val="auto"/>
          <w:sz w:val="28"/>
          <w:szCs w:val="28"/>
          <w:lang w:val="vi-VN"/>
        </w:rPr>
        <w:t xml:space="preserve">Hình 2. </w:t>
      </w:r>
      <w:r w:rsidRPr="00B374C1">
        <w:rPr>
          <w:color w:val="auto"/>
          <w:sz w:val="28"/>
          <w:szCs w:val="28"/>
          <w:lang w:val="vi-VN"/>
        </w:rPr>
        <w:fldChar w:fldCharType="begin"/>
      </w:r>
      <w:r w:rsidRPr="00B374C1">
        <w:rPr>
          <w:color w:val="auto"/>
          <w:sz w:val="28"/>
          <w:szCs w:val="28"/>
          <w:lang w:val="vi-VN"/>
        </w:rPr>
        <w:instrText xml:space="preserve"> SEQ Hình_2. \* ARABIC </w:instrText>
      </w:r>
      <w:r w:rsidRPr="00B374C1">
        <w:rPr>
          <w:color w:val="auto"/>
          <w:sz w:val="28"/>
          <w:szCs w:val="28"/>
          <w:lang w:val="vi-VN"/>
        </w:rPr>
        <w:fldChar w:fldCharType="separate"/>
      </w:r>
      <w:r w:rsidR="008B4D3C" w:rsidRPr="00B374C1">
        <w:rPr>
          <w:noProof/>
          <w:color w:val="auto"/>
          <w:sz w:val="28"/>
          <w:szCs w:val="28"/>
          <w:lang w:val="vi-VN"/>
        </w:rPr>
        <w:t>19</w:t>
      </w:r>
      <w:r w:rsidRPr="00B374C1">
        <w:rPr>
          <w:color w:val="auto"/>
          <w:sz w:val="28"/>
          <w:szCs w:val="28"/>
          <w:lang w:val="vi-VN"/>
        </w:rPr>
        <w:fldChar w:fldCharType="end"/>
      </w:r>
      <w:r w:rsidRPr="00B374C1">
        <w:rPr>
          <w:color w:val="auto"/>
          <w:sz w:val="28"/>
          <w:szCs w:val="28"/>
          <w:lang w:val="vi-VN"/>
        </w:rPr>
        <w:t xml:space="preserve"> Tải </w:t>
      </w:r>
      <w:proofErr w:type="spellStart"/>
      <w:r w:rsidRPr="00B374C1">
        <w:rPr>
          <w:color w:val="auto"/>
          <w:sz w:val="28"/>
          <w:szCs w:val="28"/>
          <w:lang w:val="vi-VN"/>
        </w:rPr>
        <w:t>Compose</w:t>
      </w:r>
      <w:proofErr w:type="spellEnd"/>
      <w:r w:rsidRPr="00B374C1">
        <w:rPr>
          <w:color w:val="auto"/>
          <w:sz w:val="28"/>
          <w:szCs w:val="28"/>
          <w:lang w:val="vi-VN"/>
        </w:rPr>
        <w:t xml:space="preserve"> thành công</w:t>
      </w:r>
      <w:bookmarkEnd w:id="60"/>
    </w:p>
    <w:p w14:paraId="73F5A207" w14:textId="77777777" w:rsidR="00993601" w:rsidRPr="00B374C1" w:rsidRDefault="00993601" w:rsidP="000E47FC">
      <w:pPr>
        <w:tabs>
          <w:tab w:val="clear" w:pos="8920"/>
        </w:tabs>
        <w:rPr>
          <w:highlight w:val="white"/>
          <w:lang w:val="vi-VN"/>
        </w:rPr>
      </w:pPr>
    </w:p>
    <w:p w14:paraId="64C9FD82" w14:textId="77777777" w:rsidR="00FC6EDA" w:rsidRPr="00B374C1" w:rsidRDefault="00000000" w:rsidP="000E47FC">
      <w:pPr>
        <w:shd w:val="clear" w:color="auto" w:fill="FFFFFF"/>
        <w:tabs>
          <w:tab w:val="clear" w:pos="8920"/>
        </w:tabs>
        <w:spacing w:after="220" w:line="384" w:lineRule="auto"/>
        <w:jc w:val="both"/>
        <w:rPr>
          <w:color w:val="444444"/>
          <w:highlight w:val="white"/>
          <w:lang w:val="vi-VN"/>
        </w:rPr>
      </w:pPr>
      <w:r w:rsidRPr="00B374C1">
        <w:rPr>
          <w:color w:val="444444"/>
          <w:highlight w:val="white"/>
          <w:lang w:val="vi-VN"/>
        </w:rPr>
        <w:t xml:space="preserve">Bước 6: Mở </w:t>
      </w:r>
      <w:proofErr w:type="spellStart"/>
      <w:r w:rsidRPr="00B374C1">
        <w:rPr>
          <w:color w:val="444444"/>
          <w:highlight w:val="white"/>
          <w:lang w:val="vi-VN"/>
        </w:rPr>
        <w:t>command</w:t>
      </w:r>
      <w:proofErr w:type="spellEnd"/>
      <w:r w:rsidRPr="00B374C1">
        <w:rPr>
          <w:color w:val="444444"/>
          <w:highlight w:val="white"/>
          <w:lang w:val="vi-VN"/>
        </w:rPr>
        <w:t xml:space="preserve"> </w:t>
      </w:r>
      <w:proofErr w:type="spellStart"/>
      <w:r w:rsidRPr="00B374C1">
        <w:rPr>
          <w:color w:val="444444"/>
          <w:highlight w:val="white"/>
          <w:lang w:val="vi-VN"/>
        </w:rPr>
        <w:t>prompt</w:t>
      </w:r>
      <w:proofErr w:type="spellEnd"/>
      <w:r w:rsidRPr="00B374C1">
        <w:rPr>
          <w:color w:val="444444"/>
          <w:highlight w:val="white"/>
          <w:lang w:val="vi-VN"/>
        </w:rPr>
        <w:t xml:space="preserve"> với đặc quyền của quản trị viên (</w:t>
      </w:r>
      <w:proofErr w:type="spellStart"/>
      <w:r w:rsidRPr="00B374C1">
        <w:rPr>
          <w:color w:val="444444"/>
          <w:highlight w:val="white"/>
          <w:lang w:val="vi-VN"/>
        </w:rPr>
        <w:t>administrator</w:t>
      </w:r>
      <w:proofErr w:type="spellEnd"/>
      <w:r w:rsidRPr="00B374C1">
        <w:rPr>
          <w:color w:val="444444"/>
          <w:highlight w:val="white"/>
          <w:lang w:val="vi-VN"/>
        </w:rPr>
        <w:t xml:space="preserve">) rồi gõ lệnh: </w:t>
      </w:r>
      <w:proofErr w:type="spellStart"/>
      <w:r w:rsidRPr="00B374C1">
        <w:rPr>
          <w:color w:val="444444"/>
          <w:highlight w:val="white"/>
          <w:lang w:val="vi-VN"/>
        </w:rPr>
        <w:t>composer</w:t>
      </w:r>
      <w:proofErr w:type="spellEnd"/>
      <w:r w:rsidRPr="00B374C1">
        <w:rPr>
          <w:color w:val="444444"/>
          <w:highlight w:val="white"/>
          <w:lang w:val="vi-VN"/>
        </w:rPr>
        <w:t>. Nếu nó hiển thị màn hình như hình dưới nghĩa là chúng ta đã cài đặt thành công.</w:t>
      </w:r>
    </w:p>
    <w:p w14:paraId="4A21F488" w14:textId="77777777" w:rsidR="00993601" w:rsidRPr="00B374C1" w:rsidRDefault="00000000" w:rsidP="000E47FC">
      <w:pPr>
        <w:keepNext/>
        <w:tabs>
          <w:tab w:val="clear" w:pos="8920"/>
        </w:tabs>
        <w:rPr>
          <w:lang w:val="vi-VN"/>
        </w:rPr>
      </w:pPr>
      <w:r w:rsidRPr="00B374C1">
        <w:rPr>
          <w:noProof/>
          <w:color w:val="444444"/>
          <w:highlight w:val="white"/>
          <w:lang w:val="vi-VN"/>
        </w:rPr>
        <w:lastRenderedPageBreak/>
        <w:drawing>
          <wp:inline distT="114300" distB="114300" distL="114300" distR="114300" wp14:anchorId="209D4AE5" wp14:editId="4D4EEFCF">
            <wp:extent cx="5667700" cy="3009900"/>
            <wp:effectExtent l="0" t="0" r="0" b="0"/>
            <wp:docPr id="90" name="image102.jpg"/>
            <wp:cNvGraphicFramePr/>
            <a:graphic xmlns:a="http://schemas.openxmlformats.org/drawingml/2006/main">
              <a:graphicData uri="http://schemas.openxmlformats.org/drawingml/2006/picture">
                <pic:pic xmlns:pic="http://schemas.openxmlformats.org/drawingml/2006/picture">
                  <pic:nvPicPr>
                    <pic:cNvPr id="0" name="image102.jpg"/>
                    <pic:cNvPicPr preferRelativeResize="0"/>
                  </pic:nvPicPr>
                  <pic:blipFill>
                    <a:blip r:embed="rId63"/>
                    <a:srcRect/>
                    <a:stretch>
                      <a:fillRect/>
                    </a:stretch>
                  </pic:blipFill>
                  <pic:spPr>
                    <a:xfrm>
                      <a:off x="0" y="0"/>
                      <a:ext cx="5667700" cy="3009900"/>
                    </a:xfrm>
                    <a:prstGeom prst="rect">
                      <a:avLst/>
                    </a:prstGeom>
                    <a:ln/>
                  </pic:spPr>
                </pic:pic>
              </a:graphicData>
            </a:graphic>
          </wp:inline>
        </w:drawing>
      </w:r>
    </w:p>
    <w:p w14:paraId="3B95D4C3" w14:textId="5884DBD3" w:rsidR="00AB398A" w:rsidRPr="00B374C1" w:rsidRDefault="00993601" w:rsidP="000E47FC">
      <w:pPr>
        <w:pStyle w:val="Caption"/>
        <w:tabs>
          <w:tab w:val="clear" w:pos="8920"/>
        </w:tabs>
        <w:jc w:val="center"/>
        <w:rPr>
          <w:color w:val="auto"/>
          <w:sz w:val="28"/>
          <w:szCs w:val="28"/>
          <w:lang w:val="vi-VN"/>
        </w:rPr>
      </w:pPr>
      <w:bookmarkStart w:id="61" w:name="_Toc182467930"/>
      <w:r w:rsidRPr="00B374C1">
        <w:rPr>
          <w:color w:val="auto"/>
          <w:sz w:val="28"/>
          <w:szCs w:val="28"/>
          <w:lang w:val="vi-VN"/>
        </w:rPr>
        <w:t xml:space="preserve">Hình 2. </w:t>
      </w:r>
      <w:r w:rsidRPr="00B374C1">
        <w:rPr>
          <w:color w:val="auto"/>
          <w:sz w:val="28"/>
          <w:szCs w:val="28"/>
          <w:lang w:val="vi-VN"/>
        </w:rPr>
        <w:fldChar w:fldCharType="begin"/>
      </w:r>
      <w:r w:rsidRPr="00B374C1">
        <w:rPr>
          <w:color w:val="auto"/>
          <w:sz w:val="28"/>
          <w:szCs w:val="28"/>
          <w:lang w:val="vi-VN"/>
        </w:rPr>
        <w:instrText xml:space="preserve"> SEQ Hình_2. \* ARABIC </w:instrText>
      </w:r>
      <w:r w:rsidRPr="00B374C1">
        <w:rPr>
          <w:color w:val="auto"/>
          <w:sz w:val="28"/>
          <w:szCs w:val="28"/>
          <w:lang w:val="vi-VN"/>
        </w:rPr>
        <w:fldChar w:fldCharType="separate"/>
      </w:r>
      <w:r w:rsidR="008B4D3C" w:rsidRPr="00B374C1">
        <w:rPr>
          <w:noProof/>
          <w:color w:val="auto"/>
          <w:sz w:val="28"/>
          <w:szCs w:val="28"/>
          <w:lang w:val="vi-VN"/>
        </w:rPr>
        <w:t>20</w:t>
      </w:r>
      <w:r w:rsidRPr="00B374C1">
        <w:rPr>
          <w:color w:val="auto"/>
          <w:sz w:val="28"/>
          <w:szCs w:val="28"/>
          <w:lang w:val="vi-VN"/>
        </w:rPr>
        <w:fldChar w:fldCharType="end"/>
      </w:r>
      <w:r w:rsidRPr="00B374C1">
        <w:rPr>
          <w:color w:val="auto"/>
          <w:sz w:val="28"/>
          <w:szCs w:val="28"/>
          <w:lang w:val="vi-VN"/>
        </w:rPr>
        <w:t xml:space="preserve"> Kiểm tra thông tin </w:t>
      </w:r>
      <w:proofErr w:type="spellStart"/>
      <w:r w:rsidRPr="00B374C1">
        <w:rPr>
          <w:color w:val="auto"/>
          <w:sz w:val="28"/>
          <w:szCs w:val="28"/>
          <w:lang w:val="vi-VN"/>
        </w:rPr>
        <w:t>Composer</w:t>
      </w:r>
      <w:proofErr w:type="spellEnd"/>
      <w:r w:rsidRPr="00B374C1">
        <w:rPr>
          <w:color w:val="auto"/>
          <w:sz w:val="28"/>
          <w:szCs w:val="28"/>
          <w:lang w:val="vi-VN"/>
        </w:rPr>
        <w:t xml:space="preserve"> trong máy</w:t>
      </w:r>
      <w:bookmarkEnd w:id="61"/>
    </w:p>
    <w:p w14:paraId="47CFC3B8" w14:textId="77777777" w:rsidR="00FC6EDA" w:rsidRPr="00B374C1" w:rsidRDefault="00FC6EDA" w:rsidP="000E47FC">
      <w:pPr>
        <w:tabs>
          <w:tab w:val="clear" w:pos="8920"/>
        </w:tabs>
        <w:rPr>
          <w:highlight w:val="white"/>
          <w:lang w:val="vi-VN"/>
        </w:rPr>
      </w:pPr>
    </w:p>
    <w:p w14:paraId="08943F1E" w14:textId="77777777" w:rsidR="00FC6EDA" w:rsidRPr="00B374C1" w:rsidRDefault="00000000" w:rsidP="000E47FC">
      <w:pPr>
        <w:pStyle w:val="Heading4"/>
        <w:numPr>
          <w:ilvl w:val="0"/>
          <w:numId w:val="176"/>
        </w:numPr>
        <w:pBdr>
          <w:bottom w:val="none" w:sz="0" w:space="13" w:color="auto"/>
        </w:pBdr>
        <w:shd w:val="clear" w:color="auto" w:fill="FFFFFF"/>
        <w:tabs>
          <w:tab w:val="clear" w:pos="8920"/>
        </w:tabs>
        <w:spacing w:before="0" w:line="288" w:lineRule="auto"/>
        <w:rPr>
          <w:sz w:val="28"/>
          <w:szCs w:val="28"/>
          <w:lang w:val="vi-VN"/>
        </w:rPr>
      </w:pPr>
      <w:bookmarkStart w:id="62" w:name="_fzo9nkhxi9fl" w:colFirst="0" w:colLast="0"/>
      <w:bookmarkEnd w:id="62"/>
      <w:r w:rsidRPr="00B374C1">
        <w:rPr>
          <w:sz w:val="28"/>
          <w:szCs w:val="28"/>
          <w:lang w:val="vi-VN"/>
        </w:rPr>
        <w:t xml:space="preserve">Tải xuống và cài đặt </w:t>
      </w:r>
      <w:proofErr w:type="spellStart"/>
      <w:r w:rsidRPr="00B374C1">
        <w:rPr>
          <w:sz w:val="28"/>
          <w:szCs w:val="28"/>
          <w:lang w:val="vi-VN"/>
        </w:rPr>
        <w:t>Elasticsearch</w:t>
      </w:r>
      <w:proofErr w:type="spellEnd"/>
    </w:p>
    <w:p w14:paraId="3A460A23" w14:textId="77777777" w:rsidR="00FC6EDA" w:rsidRPr="00B374C1" w:rsidRDefault="00000000" w:rsidP="000E47FC">
      <w:pPr>
        <w:shd w:val="clear" w:color="auto" w:fill="FFFFFF"/>
        <w:tabs>
          <w:tab w:val="clear" w:pos="8920"/>
        </w:tabs>
        <w:spacing w:after="220" w:line="384" w:lineRule="auto"/>
        <w:jc w:val="both"/>
        <w:rPr>
          <w:highlight w:val="white"/>
          <w:lang w:val="vi-VN"/>
        </w:rPr>
      </w:pPr>
      <w:r w:rsidRPr="00B374C1">
        <w:rPr>
          <w:highlight w:val="white"/>
          <w:lang w:val="vi-VN"/>
        </w:rPr>
        <w:t xml:space="preserve">Kể từ </w:t>
      </w:r>
      <w:proofErr w:type="spellStart"/>
      <w:r w:rsidRPr="00B374C1">
        <w:rPr>
          <w:highlight w:val="white"/>
          <w:lang w:val="vi-VN"/>
        </w:rPr>
        <w:t>Magento</w:t>
      </w:r>
      <w:proofErr w:type="spellEnd"/>
      <w:r w:rsidRPr="00B374C1">
        <w:rPr>
          <w:highlight w:val="white"/>
          <w:lang w:val="vi-VN"/>
        </w:rPr>
        <w:t xml:space="preserve"> 2.4, </w:t>
      </w:r>
      <w:proofErr w:type="spellStart"/>
      <w:r w:rsidRPr="00B374C1">
        <w:rPr>
          <w:highlight w:val="white"/>
          <w:lang w:val="vi-VN"/>
        </w:rPr>
        <w:t>MySQL</w:t>
      </w:r>
      <w:proofErr w:type="spellEnd"/>
      <w:r w:rsidRPr="00B374C1">
        <w:rPr>
          <w:highlight w:val="white"/>
          <w:lang w:val="vi-VN"/>
        </w:rPr>
        <w:t xml:space="preserve"> không còn được sử dụng để tìm kiếm. Chúng em phải sử dụng </w:t>
      </w:r>
      <w:proofErr w:type="spellStart"/>
      <w:r w:rsidRPr="00B374C1">
        <w:rPr>
          <w:highlight w:val="white"/>
          <w:lang w:val="vi-VN"/>
        </w:rPr>
        <w:t>Elasticsearch</w:t>
      </w:r>
      <w:proofErr w:type="spellEnd"/>
      <w:r w:rsidRPr="00B374C1">
        <w:rPr>
          <w:highlight w:val="white"/>
          <w:lang w:val="vi-VN"/>
        </w:rPr>
        <w:t xml:space="preserve">, đây là một phần rất quan trọng để cài đặt </w:t>
      </w:r>
      <w:proofErr w:type="spellStart"/>
      <w:r w:rsidRPr="00B374C1">
        <w:rPr>
          <w:highlight w:val="white"/>
          <w:lang w:val="vi-VN"/>
        </w:rPr>
        <w:t>Magento</w:t>
      </w:r>
      <w:proofErr w:type="spellEnd"/>
      <w:r w:rsidRPr="00B374C1">
        <w:rPr>
          <w:highlight w:val="white"/>
          <w:lang w:val="vi-VN"/>
        </w:rPr>
        <w:t xml:space="preserve"> 2.4.6. (Ở đây chúng em sẽ cài phiên bản 7.6.2, bạn có thể cài phiên bản cao hơn </w:t>
      </w:r>
      <w:proofErr w:type="spellStart"/>
      <w:r w:rsidRPr="00B374C1">
        <w:rPr>
          <w:highlight w:val="white"/>
          <w:lang w:val="vi-VN"/>
        </w:rPr>
        <w:t>tuỳ</w:t>
      </w:r>
      <w:proofErr w:type="spellEnd"/>
      <w:r w:rsidRPr="00B374C1">
        <w:rPr>
          <w:highlight w:val="white"/>
          <w:lang w:val="vi-VN"/>
        </w:rPr>
        <w:t xml:space="preserve"> thích, miễn là tương thích với </w:t>
      </w:r>
      <w:proofErr w:type="spellStart"/>
      <w:r w:rsidRPr="00B374C1">
        <w:rPr>
          <w:highlight w:val="white"/>
          <w:lang w:val="vi-VN"/>
        </w:rPr>
        <w:t>Magento</w:t>
      </w:r>
      <w:proofErr w:type="spellEnd"/>
      <w:r w:rsidRPr="00B374C1">
        <w:rPr>
          <w:highlight w:val="white"/>
          <w:lang w:val="vi-VN"/>
        </w:rPr>
        <w:t xml:space="preserve"> 2.4.6)</w:t>
      </w:r>
    </w:p>
    <w:p w14:paraId="2BFFA8F3" w14:textId="77777777" w:rsidR="00FC6EDA" w:rsidRPr="00B374C1" w:rsidRDefault="00000000" w:rsidP="000E47FC">
      <w:pPr>
        <w:shd w:val="clear" w:color="auto" w:fill="FFFFFF"/>
        <w:tabs>
          <w:tab w:val="clear" w:pos="8920"/>
        </w:tabs>
        <w:spacing w:after="220" w:line="384" w:lineRule="auto"/>
        <w:rPr>
          <w:highlight w:val="white"/>
          <w:lang w:val="vi-VN"/>
        </w:rPr>
      </w:pPr>
      <w:r w:rsidRPr="00B374C1">
        <w:rPr>
          <w:b/>
          <w:highlight w:val="white"/>
          <w:lang w:val="vi-VN"/>
        </w:rPr>
        <w:t>Bước 1:</w:t>
      </w:r>
      <w:r w:rsidRPr="00B374C1">
        <w:rPr>
          <w:highlight w:val="white"/>
          <w:lang w:val="vi-VN"/>
        </w:rPr>
        <w:t xml:space="preserve"> Tải </w:t>
      </w:r>
      <w:hyperlink r:id="rId64">
        <w:r w:rsidRPr="00B374C1">
          <w:rPr>
            <w:highlight w:val="white"/>
            <w:lang w:val="vi-VN"/>
          </w:rPr>
          <w:t>Elasticsearch 7.6.2</w:t>
        </w:r>
      </w:hyperlink>
      <w:r w:rsidRPr="00B374C1">
        <w:rPr>
          <w:highlight w:val="white"/>
          <w:lang w:val="vi-VN"/>
        </w:rPr>
        <w:t xml:space="preserve"> tại </w:t>
      </w:r>
      <w:proofErr w:type="spellStart"/>
      <w:r w:rsidRPr="00B374C1">
        <w:rPr>
          <w:highlight w:val="white"/>
          <w:lang w:val="vi-VN"/>
        </w:rPr>
        <w:t>link</w:t>
      </w:r>
      <w:proofErr w:type="spellEnd"/>
      <w:r w:rsidRPr="00B374C1">
        <w:rPr>
          <w:highlight w:val="white"/>
          <w:lang w:val="vi-VN"/>
        </w:rPr>
        <w:t xml:space="preserve"> sau: </w:t>
      </w:r>
      <w:hyperlink r:id="rId65">
        <w:r w:rsidRPr="00B374C1">
          <w:rPr>
            <w:color w:val="1155CC"/>
            <w:highlight w:val="white"/>
            <w:u w:val="single"/>
            <w:lang w:val="vi-VN"/>
          </w:rPr>
          <w:t>https://www.elastic.co/downloads/past-releases/elasticsearch-7-6-2</w:t>
        </w:r>
      </w:hyperlink>
    </w:p>
    <w:p w14:paraId="1BB8CB7B" w14:textId="77777777" w:rsidR="00993601" w:rsidRPr="00B374C1" w:rsidRDefault="00000000" w:rsidP="000E47FC">
      <w:pPr>
        <w:keepNext/>
        <w:shd w:val="clear" w:color="auto" w:fill="FFFFFF"/>
        <w:tabs>
          <w:tab w:val="clear" w:pos="8920"/>
        </w:tabs>
        <w:spacing w:after="220" w:line="384" w:lineRule="auto"/>
        <w:rPr>
          <w:lang w:val="vi-VN"/>
        </w:rPr>
      </w:pPr>
      <w:r w:rsidRPr="00B374C1">
        <w:rPr>
          <w:noProof/>
          <w:highlight w:val="white"/>
          <w:lang w:val="vi-VN"/>
        </w:rPr>
        <w:lastRenderedPageBreak/>
        <w:drawing>
          <wp:inline distT="114300" distB="114300" distL="114300" distR="114300" wp14:anchorId="6852B003" wp14:editId="47375ECC">
            <wp:extent cx="5667700" cy="2667000"/>
            <wp:effectExtent l="0" t="0" r="0" b="0"/>
            <wp:docPr id="47"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66"/>
                    <a:srcRect/>
                    <a:stretch>
                      <a:fillRect/>
                    </a:stretch>
                  </pic:blipFill>
                  <pic:spPr>
                    <a:xfrm>
                      <a:off x="0" y="0"/>
                      <a:ext cx="5667700" cy="2667000"/>
                    </a:xfrm>
                    <a:prstGeom prst="rect">
                      <a:avLst/>
                    </a:prstGeom>
                    <a:ln/>
                  </pic:spPr>
                </pic:pic>
              </a:graphicData>
            </a:graphic>
          </wp:inline>
        </w:drawing>
      </w:r>
    </w:p>
    <w:p w14:paraId="01911B79" w14:textId="695260BA" w:rsidR="00BE2C4F" w:rsidRPr="00B374C1" w:rsidRDefault="00993601" w:rsidP="000E47FC">
      <w:pPr>
        <w:pStyle w:val="Caption"/>
        <w:tabs>
          <w:tab w:val="clear" w:pos="8920"/>
        </w:tabs>
        <w:jc w:val="center"/>
        <w:rPr>
          <w:color w:val="auto"/>
          <w:sz w:val="28"/>
          <w:szCs w:val="28"/>
          <w:lang w:val="vi-VN"/>
        </w:rPr>
      </w:pPr>
      <w:bookmarkStart w:id="63" w:name="_Toc182467931"/>
      <w:r w:rsidRPr="00B374C1">
        <w:rPr>
          <w:color w:val="auto"/>
          <w:sz w:val="28"/>
          <w:szCs w:val="28"/>
          <w:lang w:val="vi-VN"/>
        </w:rPr>
        <w:t xml:space="preserve">Hình 2. </w:t>
      </w:r>
      <w:r w:rsidRPr="00B374C1">
        <w:rPr>
          <w:color w:val="auto"/>
          <w:sz w:val="28"/>
          <w:szCs w:val="28"/>
          <w:lang w:val="vi-VN"/>
        </w:rPr>
        <w:fldChar w:fldCharType="begin"/>
      </w:r>
      <w:r w:rsidRPr="00B374C1">
        <w:rPr>
          <w:color w:val="auto"/>
          <w:sz w:val="28"/>
          <w:szCs w:val="28"/>
          <w:lang w:val="vi-VN"/>
        </w:rPr>
        <w:instrText xml:space="preserve"> SEQ Hình_2. \* ARABIC </w:instrText>
      </w:r>
      <w:r w:rsidRPr="00B374C1">
        <w:rPr>
          <w:color w:val="auto"/>
          <w:sz w:val="28"/>
          <w:szCs w:val="28"/>
          <w:lang w:val="vi-VN"/>
        </w:rPr>
        <w:fldChar w:fldCharType="separate"/>
      </w:r>
      <w:r w:rsidR="008B4D3C" w:rsidRPr="00B374C1">
        <w:rPr>
          <w:noProof/>
          <w:color w:val="auto"/>
          <w:sz w:val="28"/>
          <w:szCs w:val="28"/>
          <w:lang w:val="vi-VN"/>
        </w:rPr>
        <w:t>21</w:t>
      </w:r>
      <w:r w:rsidRPr="00B374C1">
        <w:rPr>
          <w:color w:val="auto"/>
          <w:sz w:val="28"/>
          <w:szCs w:val="28"/>
          <w:lang w:val="vi-VN"/>
        </w:rPr>
        <w:fldChar w:fldCharType="end"/>
      </w:r>
      <w:r w:rsidRPr="00B374C1">
        <w:rPr>
          <w:color w:val="auto"/>
          <w:sz w:val="28"/>
          <w:szCs w:val="28"/>
          <w:lang w:val="vi-VN"/>
        </w:rPr>
        <w:t xml:space="preserve"> Giao diện chính của </w:t>
      </w:r>
      <w:proofErr w:type="spellStart"/>
      <w:r w:rsidRPr="00B374C1">
        <w:rPr>
          <w:color w:val="auto"/>
          <w:sz w:val="28"/>
          <w:szCs w:val="28"/>
          <w:lang w:val="vi-VN"/>
        </w:rPr>
        <w:t>Elasticsearch</w:t>
      </w:r>
      <w:bookmarkEnd w:id="63"/>
      <w:proofErr w:type="spellEnd"/>
    </w:p>
    <w:p w14:paraId="26AA6FAB" w14:textId="77777777" w:rsidR="00993601" w:rsidRPr="00B374C1" w:rsidRDefault="00993601" w:rsidP="000E47FC">
      <w:pPr>
        <w:tabs>
          <w:tab w:val="clear" w:pos="8920"/>
        </w:tabs>
        <w:rPr>
          <w:lang w:val="vi-VN"/>
        </w:rPr>
      </w:pPr>
    </w:p>
    <w:p w14:paraId="69A7A80F" w14:textId="77777777" w:rsidR="00FC6EDA" w:rsidRPr="00B374C1" w:rsidRDefault="00000000" w:rsidP="000E47FC">
      <w:pPr>
        <w:shd w:val="clear" w:color="auto" w:fill="FFFFFF"/>
        <w:tabs>
          <w:tab w:val="clear" w:pos="8920"/>
        </w:tabs>
        <w:spacing w:after="220" w:line="384" w:lineRule="auto"/>
        <w:jc w:val="both"/>
        <w:rPr>
          <w:highlight w:val="white"/>
          <w:lang w:val="vi-VN"/>
        </w:rPr>
      </w:pPr>
      <w:r w:rsidRPr="00B374C1">
        <w:rPr>
          <w:b/>
          <w:highlight w:val="white"/>
          <w:lang w:val="vi-VN"/>
        </w:rPr>
        <w:t>Bước 2:</w:t>
      </w:r>
      <w:r w:rsidRPr="00B374C1">
        <w:rPr>
          <w:highlight w:val="white"/>
          <w:lang w:val="vi-VN"/>
        </w:rPr>
        <w:t xml:space="preserve"> Ấn vào phiên bản hệ điều hành chúng ta muốn cài (trong trường hợp này là Windows). Sau khi tải xong, giải nén vào thư mục </w:t>
      </w:r>
      <w:proofErr w:type="spellStart"/>
      <w:r w:rsidRPr="00B374C1">
        <w:rPr>
          <w:highlight w:val="white"/>
          <w:lang w:val="vi-VN"/>
        </w:rPr>
        <w:t>htdocs</w:t>
      </w:r>
      <w:proofErr w:type="spellEnd"/>
      <w:r w:rsidRPr="00B374C1">
        <w:rPr>
          <w:highlight w:val="white"/>
          <w:lang w:val="vi-VN"/>
        </w:rPr>
        <w:t xml:space="preserve"> của XAMPP</w:t>
      </w:r>
    </w:p>
    <w:p w14:paraId="5FE730B9" w14:textId="77777777" w:rsidR="00FC6EDA" w:rsidRPr="00B374C1" w:rsidRDefault="00FC6EDA" w:rsidP="000E47FC">
      <w:pPr>
        <w:shd w:val="clear" w:color="auto" w:fill="FFFFFF"/>
        <w:tabs>
          <w:tab w:val="clear" w:pos="8920"/>
        </w:tabs>
        <w:spacing w:after="220" w:line="384" w:lineRule="auto"/>
        <w:jc w:val="both"/>
        <w:rPr>
          <w:highlight w:val="white"/>
          <w:lang w:val="vi-VN"/>
        </w:rPr>
      </w:pPr>
    </w:p>
    <w:p w14:paraId="1822FAEE" w14:textId="77777777" w:rsidR="00993601" w:rsidRPr="00B374C1" w:rsidRDefault="00000000" w:rsidP="000E47FC">
      <w:pPr>
        <w:keepNext/>
        <w:shd w:val="clear" w:color="auto" w:fill="FFFFFF"/>
        <w:tabs>
          <w:tab w:val="clear" w:pos="8920"/>
        </w:tabs>
        <w:spacing w:after="460" w:line="312" w:lineRule="auto"/>
        <w:rPr>
          <w:lang w:val="vi-VN"/>
        </w:rPr>
      </w:pPr>
      <w:r w:rsidRPr="00B374C1">
        <w:rPr>
          <w:noProof/>
          <w:highlight w:val="white"/>
          <w:lang w:val="vi-VN"/>
        </w:rPr>
        <w:drawing>
          <wp:inline distT="114300" distB="114300" distL="114300" distR="114300" wp14:anchorId="323C8DAE" wp14:editId="58141052">
            <wp:extent cx="5667700" cy="3009900"/>
            <wp:effectExtent l="0" t="0" r="0" b="0"/>
            <wp:docPr id="8"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67"/>
                    <a:srcRect/>
                    <a:stretch>
                      <a:fillRect/>
                    </a:stretch>
                  </pic:blipFill>
                  <pic:spPr>
                    <a:xfrm>
                      <a:off x="0" y="0"/>
                      <a:ext cx="5667700" cy="3009900"/>
                    </a:xfrm>
                    <a:prstGeom prst="rect">
                      <a:avLst/>
                    </a:prstGeom>
                    <a:ln/>
                  </pic:spPr>
                </pic:pic>
              </a:graphicData>
            </a:graphic>
          </wp:inline>
        </w:drawing>
      </w:r>
    </w:p>
    <w:p w14:paraId="43450AEA" w14:textId="1F7142BA" w:rsidR="00FC6EDA" w:rsidRPr="00B374C1" w:rsidRDefault="00993601" w:rsidP="000E47FC">
      <w:pPr>
        <w:pStyle w:val="Caption"/>
        <w:tabs>
          <w:tab w:val="clear" w:pos="8920"/>
        </w:tabs>
        <w:jc w:val="center"/>
        <w:rPr>
          <w:color w:val="auto"/>
          <w:sz w:val="28"/>
          <w:szCs w:val="28"/>
          <w:lang w:val="vi-VN"/>
        </w:rPr>
      </w:pPr>
      <w:bookmarkStart w:id="64" w:name="_Toc182467932"/>
      <w:r w:rsidRPr="00B374C1">
        <w:rPr>
          <w:color w:val="auto"/>
          <w:sz w:val="28"/>
          <w:szCs w:val="28"/>
          <w:lang w:val="vi-VN"/>
        </w:rPr>
        <w:t xml:space="preserve">Hình 2. </w:t>
      </w:r>
      <w:r w:rsidRPr="00B374C1">
        <w:rPr>
          <w:color w:val="auto"/>
          <w:sz w:val="28"/>
          <w:szCs w:val="28"/>
          <w:lang w:val="vi-VN"/>
        </w:rPr>
        <w:fldChar w:fldCharType="begin"/>
      </w:r>
      <w:r w:rsidRPr="00B374C1">
        <w:rPr>
          <w:color w:val="auto"/>
          <w:sz w:val="28"/>
          <w:szCs w:val="28"/>
          <w:lang w:val="vi-VN"/>
        </w:rPr>
        <w:instrText xml:space="preserve"> SEQ Hình_2. \* ARABIC </w:instrText>
      </w:r>
      <w:r w:rsidRPr="00B374C1">
        <w:rPr>
          <w:color w:val="auto"/>
          <w:sz w:val="28"/>
          <w:szCs w:val="28"/>
          <w:lang w:val="vi-VN"/>
        </w:rPr>
        <w:fldChar w:fldCharType="separate"/>
      </w:r>
      <w:r w:rsidR="008B4D3C" w:rsidRPr="00B374C1">
        <w:rPr>
          <w:noProof/>
          <w:color w:val="auto"/>
          <w:sz w:val="28"/>
          <w:szCs w:val="28"/>
          <w:lang w:val="vi-VN"/>
        </w:rPr>
        <w:t>22</w:t>
      </w:r>
      <w:r w:rsidRPr="00B374C1">
        <w:rPr>
          <w:color w:val="auto"/>
          <w:sz w:val="28"/>
          <w:szCs w:val="28"/>
          <w:lang w:val="vi-VN"/>
        </w:rPr>
        <w:fldChar w:fldCharType="end"/>
      </w:r>
      <w:r w:rsidRPr="00B374C1">
        <w:rPr>
          <w:color w:val="auto"/>
          <w:sz w:val="28"/>
          <w:szCs w:val="28"/>
          <w:lang w:val="vi-VN"/>
        </w:rPr>
        <w:t xml:space="preserve"> Truy cập </w:t>
      </w:r>
      <w:proofErr w:type="spellStart"/>
      <w:r w:rsidRPr="00B374C1">
        <w:rPr>
          <w:color w:val="auto"/>
          <w:sz w:val="28"/>
          <w:szCs w:val="28"/>
          <w:lang w:val="vi-VN"/>
        </w:rPr>
        <w:t>htdocs</w:t>
      </w:r>
      <w:proofErr w:type="spellEnd"/>
      <w:r w:rsidRPr="00B374C1">
        <w:rPr>
          <w:color w:val="auto"/>
          <w:sz w:val="28"/>
          <w:szCs w:val="28"/>
          <w:lang w:val="vi-VN"/>
        </w:rPr>
        <w:t xml:space="preserve"> trong thư mục chứa </w:t>
      </w:r>
      <w:proofErr w:type="spellStart"/>
      <w:r w:rsidRPr="00B374C1">
        <w:rPr>
          <w:color w:val="auto"/>
          <w:sz w:val="28"/>
          <w:szCs w:val="28"/>
          <w:lang w:val="vi-VN"/>
        </w:rPr>
        <w:t>Xampp</w:t>
      </w:r>
      <w:bookmarkEnd w:id="64"/>
      <w:proofErr w:type="spellEnd"/>
    </w:p>
    <w:p w14:paraId="3F8FBFED" w14:textId="77777777" w:rsidR="00993601" w:rsidRPr="00B374C1" w:rsidRDefault="00993601" w:rsidP="000E47FC">
      <w:pPr>
        <w:tabs>
          <w:tab w:val="clear" w:pos="8920"/>
        </w:tabs>
        <w:rPr>
          <w:highlight w:val="white"/>
          <w:lang w:val="vi-VN"/>
        </w:rPr>
      </w:pPr>
    </w:p>
    <w:p w14:paraId="4AC08774" w14:textId="77777777" w:rsidR="00FC6EDA" w:rsidRPr="00B374C1" w:rsidRDefault="00000000" w:rsidP="000E47FC">
      <w:pPr>
        <w:shd w:val="clear" w:color="auto" w:fill="FFFFFF"/>
        <w:tabs>
          <w:tab w:val="clear" w:pos="8920"/>
        </w:tabs>
        <w:spacing w:after="220" w:line="384" w:lineRule="auto"/>
        <w:rPr>
          <w:highlight w:val="white"/>
          <w:lang w:val="vi-VN"/>
        </w:rPr>
      </w:pPr>
      <w:r w:rsidRPr="00B374C1">
        <w:rPr>
          <w:b/>
          <w:highlight w:val="white"/>
          <w:lang w:val="vi-VN"/>
        </w:rPr>
        <w:lastRenderedPageBreak/>
        <w:t>Bước 3:</w:t>
      </w:r>
      <w:r w:rsidRPr="00B374C1">
        <w:rPr>
          <w:highlight w:val="white"/>
          <w:lang w:val="vi-VN"/>
        </w:rPr>
        <w:t xml:space="preserve"> Vào thư mục elasticsearch-7.6.2 </w:t>
      </w:r>
      <w:r w:rsidRPr="00B374C1">
        <w:rPr>
          <w:rFonts w:ascii="Cardo" w:eastAsia="Cardo" w:hAnsi="Cardo" w:cs="Cardo"/>
          <w:highlight w:val="white"/>
          <w:lang w:val="vi-VN"/>
        </w:rPr>
        <w:t>→</w:t>
      </w:r>
      <w:r w:rsidRPr="00B374C1">
        <w:rPr>
          <w:highlight w:val="white"/>
          <w:lang w:val="vi-VN"/>
        </w:rPr>
        <w:t xml:space="preserve"> bin và chạy </w:t>
      </w:r>
      <w:r w:rsidRPr="00B374C1">
        <w:rPr>
          <w:b/>
          <w:highlight w:val="white"/>
          <w:lang w:val="vi-VN"/>
        </w:rPr>
        <w:t>elasticsearch.bat</w:t>
      </w:r>
      <w:r w:rsidRPr="00B374C1">
        <w:rPr>
          <w:highlight w:val="white"/>
          <w:lang w:val="vi-VN"/>
        </w:rPr>
        <w:t xml:space="preserve"> bằng quyền của quản trị viên (run </w:t>
      </w:r>
      <w:proofErr w:type="spellStart"/>
      <w:r w:rsidRPr="00B374C1">
        <w:rPr>
          <w:highlight w:val="white"/>
          <w:lang w:val="vi-VN"/>
        </w:rPr>
        <w:t>as</w:t>
      </w:r>
      <w:proofErr w:type="spellEnd"/>
      <w:r w:rsidRPr="00B374C1">
        <w:rPr>
          <w:highlight w:val="white"/>
          <w:lang w:val="vi-VN"/>
        </w:rPr>
        <w:t xml:space="preserve"> </w:t>
      </w:r>
      <w:proofErr w:type="spellStart"/>
      <w:r w:rsidRPr="00B374C1">
        <w:rPr>
          <w:highlight w:val="white"/>
          <w:lang w:val="vi-VN"/>
        </w:rPr>
        <w:t>administrator</w:t>
      </w:r>
      <w:proofErr w:type="spellEnd"/>
      <w:r w:rsidRPr="00B374C1">
        <w:rPr>
          <w:highlight w:val="white"/>
          <w:lang w:val="vi-VN"/>
        </w:rPr>
        <w:t>).</w:t>
      </w:r>
    </w:p>
    <w:p w14:paraId="1A6920B9" w14:textId="77777777" w:rsidR="00993601" w:rsidRPr="00B374C1" w:rsidRDefault="00000000" w:rsidP="000E47FC">
      <w:pPr>
        <w:keepNext/>
        <w:shd w:val="clear" w:color="auto" w:fill="FFFFFF"/>
        <w:tabs>
          <w:tab w:val="clear" w:pos="8920"/>
        </w:tabs>
        <w:spacing w:after="460" w:line="312" w:lineRule="auto"/>
        <w:rPr>
          <w:lang w:val="vi-VN"/>
        </w:rPr>
      </w:pPr>
      <w:r w:rsidRPr="00B374C1">
        <w:rPr>
          <w:noProof/>
          <w:highlight w:val="white"/>
          <w:lang w:val="vi-VN"/>
        </w:rPr>
        <w:drawing>
          <wp:inline distT="114300" distB="114300" distL="114300" distR="114300" wp14:anchorId="14C2F7E7" wp14:editId="16AD11CB">
            <wp:extent cx="5667700" cy="3009900"/>
            <wp:effectExtent l="0" t="0" r="0" b="0"/>
            <wp:docPr id="31" name="image24.jpg"/>
            <wp:cNvGraphicFramePr/>
            <a:graphic xmlns:a="http://schemas.openxmlformats.org/drawingml/2006/main">
              <a:graphicData uri="http://schemas.openxmlformats.org/drawingml/2006/picture">
                <pic:pic xmlns:pic="http://schemas.openxmlformats.org/drawingml/2006/picture">
                  <pic:nvPicPr>
                    <pic:cNvPr id="0" name="image24.jpg"/>
                    <pic:cNvPicPr preferRelativeResize="0"/>
                  </pic:nvPicPr>
                  <pic:blipFill>
                    <a:blip r:embed="rId68"/>
                    <a:srcRect/>
                    <a:stretch>
                      <a:fillRect/>
                    </a:stretch>
                  </pic:blipFill>
                  <pic:spPr>
                    <a:xfrm>
                      <a:off x="0" y="0"/>
                      <a:ext cx="5667700" cy="3009900"/>
                    </a:xfrm>
                    <a:prstGeom prst="rect">
                      <a:avLst/>
                    </a:prstGeom>
                    <a:ln/>
                  </pic:spPr>
                </pic:pic>
              </a:graphicData>
            </a:graphic>
          </wp:inline>
        </w:drawing>
      </w:r>
    </w:p>
    <w:p w14:paraId="6A341C45" w14:textId="70269DB8" w:rsidR="00BE2C4F" w:rsidRPr="00B374C1" w:rsidRDefault="00993601" w:rsidP="000E47FC">
      <w:pPr>
        <w:pStyle w:val="Caption"/>
        <w:tabs>
          <w:tab w:val="clear" w:pos="8920"/>
        </w:tabs>
        <w:jc w:val="center"/>
        <w:rPr>
          <w:sz w:val="28"/>
          <w:szCs w:val="28"/>
          <w:lang w:val="vi-VN"/>
        </w:rPr>
      </w:pPr>
      <w:bookmarkStart w:id="65" w:name="_Toc182467933"/>
      <w:r w:rsidRPr="00B374C1">
        <w:rPr>
          <w:color w:val="auto"/>
          <w:sz w:val="28"/>
          <w:szCs w:val="28"/>
          <w:lang w:val="vi-VN"/>
        </w:rPr>
        <w:t xml:space="preserve">Hình 2. </w:t>
      </w:r>
      <w:r w:rsidRPr="00B374C1">
        <w:rPr>
          <w:color w:val="auto"/>
          <w:sz w:val="28"/>
          <w:szCs w:val="28"/>
          <w:lang w:val="vi-VN"/>
        </w:rPr>
        <w:fldChar w:fldCharType="begin"/>
      </w:r>
      <w:r w:rsidRPr="00B374C1">
        <w:rPr>
          <w:color w:val="auto"/>
          <w:sz w:val="28"/>
          <w:szCs w:val="28"/>
          <w:lang w:val="vi-VN"/>
        </w:rPr>
        <w:instrText xml:space="preserve"> SEQ Hình_2. \* ARABIC </w:instrText>
      </w:r>
      <w:r w:rsidRPr="00B374C1">
        <w:rPr>
          <w:color w:val="auto"/>
          <w:sz w:val="28"/>
          <w:szCs w:val="28"/>
          <w:lang w:val="vi-VN"/>
        </w:rPr>
        <w:fldChar w:fldCharType="separate"/>
      </w:r>
      <w:r w:rsidR="008B4D3C" w:rsidRPr="00B374C1">
        <w:rPr>
          <w:noProof/>
          <w:color w:val="auto"/>
          <w:sz w:val="28"/>
          <w:szCs w:val="28"/>
          <w:lang w:val="vi-VN"/>
        </w:rPr>
        <w:t>23</w:t>
      </w:r>
      <w:r w:rsidRPr="00B374C1">
        <w:rPr>
          <w:color w:val="auto"/>
          <w:sz w:val="28"/>
          <w:szCs w:val="28"/>
          <w:lang w:val="vi-VN"/>
        </w:rPr>
        <w:fldChar w:fldCharType="end"/>
      </w:r>
      <w:r w:rsidRPr="00B374C1">
        <w:rPr>
          <w:sz w:val="28"/>
          <w:szCs w:val="28"/>
          <w:lang w:val="vi-VN"/>
        </w:rPr>
        <w:t xml:space="preserve"> </w:t>
      </w:r>
      <w:r w:rsidRPr="00B374C1">
        <w:rPr>
          <w:color w:val="auto"/>
          <w:sz w:val="28"/>
          <w:szCs w:val="28"/>
          <w:lang w:val="vi-VN"/>
        </w:rPr>
        <w:t xml:space="preserve">Chạy ở quyền quản trị </w:t>
      </w:r>
      <w:proofErr w:type="spellStart"/>
      <w:r w:rsidRPr="00B374C1">
        <w:rPr>
          <w:color w:val="auto"/>
          <w:sz w:val="28"/>
          <w:szCs w:val="28"/>
          <w:lang w:val="vi-VN"/>
        </w:rPr>
        <w:t>file</w:t>
      </w:r>
      <w:proofErr w:type="spellEnd"/>
      <w:r w:rsidRPr="00B374C1">
        <w:rPr>
          <w:color w:val="auto"/>
          <w:sz w:val="28"/>
          <w:szCs w:val="28"/>
          <w:lang w:val="vi-VN"/>
        </w:rPr>
        <w:t xml:space="preserve"> elasticsearch.bat</w:t>
      </w:r>
      <w:bookmarkEnd w:id="65"/>
    </w:p>
    <w:p w14:paraId="78261F10" w14:textId="77777777" w:rsidR="00BE2C4F" w:rsidRPr="00B374C1" w:rsidRDefault="00BE2C4F" w:rsidP="000E47FC">
      <w:pPr>
        <w:tabs>
          <w:tab w:val="clear" w:pos="8920"/>
        </w:tabs>
        <w:rPr>
          <w:lang w:val="vi-VN"/>
        </w:rPr>
      </w:pPr>
    </w:p>
    <w:p w14:paraId="4DF136B3" w14:textId="77777777" w:rsidR="00993601" w:rsidRPr="00B374C1" w:rsidRDefault="00000000" w:rsidP="000E47FC">
      <w:pPr>
        <w:keepNext/>
        <w:shd w:val="clear" w:color="auto" w:fill="FFFFFF"/>
        <w:tabs>
          <w:tab w:val="clear" w:pos="8920"/>
        </w:tabs>
        <w:spacing w:after="460" w:line="312" w:lineRule="auto"/>
        <w:rPr>
          <w:lang w:val="vi-VN"/>
        </w:rPr>
      </w:pPr>
      <w:r w:rsidRPr="00B374C1">
        <w:rPr>
          <w:noProof/>
          <w:highlight w:val="white"/>
          <w:lang w:val="vi-VN"/>
        </w:rPr>
        <w:drawing>
          <wp:inline distT="114300" distB="114300" distL="114300" distR="114300" wp14:anchorId="0890470E" wp14:editId="2202A14E">
            <wp:extent cx="5667700" cy="3022600"/>
            <wp:effectExtent l="0" t="0" r="0" b="0"/>
            <wp:docPr id="92" name="image86.jpg"/>
            <wp:cNvGraphicFramePr/>
            <a:graphic xmlns:a="http://schemas.openxmlformats.org/drawingml/2006/main">
              <a:graphicData uri="http://schemas.openxmlformats.org/drawingml/2006/picture">
                <pic:pic xmlns:pic="http://schemas.openxmlformats.org/drawingml/2006/picture">
                  <pic:nvPicPr>
                    <pic:cNvPr id="0" name="image86.jpg"/>
                    <pic:cNvPicPr preferRelativeResize="0"/>
                  </pic:nvPicPr>
                  <pic:blipFill>
                    <a:blip r:embed="rId69"/>
                    <a:srcRect/>
                    <a:stretch>
                      <a:fillRect/>
                    </a:stretch>
                  </pic:blipFill>
                  <pic:spPr>
                    <a:xfrm>
                      <a:off x="0" y="0"/>
                      <a:ext cx="5667700" cy="3022600"/>
                    </a:xfrm>
                    <a:prstGeom prst="rect">
                      <a:avLst/>
                    </a:prstGeom>
                    <a:ln/>
                  </pic:spPr>
                </pic:pic>
              </a:graphicData>
            </a:graphic>
          </wp:inline>
        </w:drawing>
      </w:r>
    </w:p>
    <w:p w14:paraId="57193BD0" w14:textId="156E04AD" w:rsidR="00FC6EDA" w:rsidRPr="00B374C1" w:rsidRDefault="00993601" w:rsidP="000E47FC">
      <w:pPr>
        <w:pStyle w:val="Caption"/>
        <w:tabs>
          <w:tab w:val="clear" w:pos="8920"/>
        </w:tabs>
        <w:jc w:val="center"/>
        <w:rPr>
          <w:color w:val="auto"/>
          <w:sz w:val="28"/>
          <w:szCs w:val="28"/>
          <w:lang w:val="vi-VN"/>
        </w:rPr>
      </w:pPr>
      <w:bookmarkStart w:id="66" w:name="_Toc182467934"/>
      <w:r w:rsidRPr="00B374C1">
        <w:rPr>
          <w:color w:val="auto"/>
          <w:sz w:val="28"/>
          <w:szCs w:val="28"/>
          <w:lang w:val="vi-VN"/>
        </w:rPr>
        <w:t xml:space="preserve">Hình 2. </w:t>
      </w:r>
      <w:r w:rsidRPr="00B374C1">
        <w:rPr>
          <w:color w:val="auto"/>
          <w:sz w:val="28"/>
          <w:szCs w:val="28"/>
          <w:lang w:val="vi-VN"/>
        </w:rPr>
        <w:fldChar w:fldCharType="begin"/>
      </w:r>
      <w:r w:rsidRPr="00B374C1">
        <w:rPr>
          <w:color w:val="auto"/>
          <w:sz w:val="28"/>
          <w:szCs w:val="28"/>
          <w:lang w:val="vi-VN"/>
        </w:rPr>
        <w:instrText xml:space="preserve"> SEQ Hình_2. \* ARABIC </w:instrText>
      </w:r>
      <w:r w:rsidRPr="00B374C1">
        <w:rPr>
          <w:color w:val="auto"/>
          <w:sz w:val="28"/>
          <w:szCs w:val="28"/>
          <w:lang w:val="vi-VN"/>
        </w:rPr>
        <w:fldChar w:fldCharType="separate"/>
      </w:r>
      <w:r w:rsidR="008B4D3C" w:rsidRPr="00B374C1">
        <w:rPr>
          <w:noProof/>
          <w:color w:val="auto"/>
          <w:sz w:val="28"/>
          <w:szCs w:val="28"/>
          <w:lang w:val="vi-VN"/>
        </w:rPr>
        <w:t>24</w:t>
      </w:r>
      <w:r w:rsidRPr="00B374C1">
        <w:rPr>
          <w:color w:val="auto"/>
          <w:sz w:val="28"/>
          <w:szCs w:val="28"/>
          <w:lang w:val="vi-VN"/>
        </w:rPr>
        <w:fldChar w:fldCharType="end"/>
      </w:r>
      <w:r w:rsidRPr="00B374C1">
        <w:rPr>
          <w:color w:val="auto"/>
          <w:sz w:val="28"/>
          <w:szCs w:val="28"/>
          <w:lang w:val="vi-VN"/>
        </w:rPr>
        <w:t xml:space="preserve"> Giao diện khi chạy </w:t>
      </w:r>
      <w:proofErr w:type="spellStart"/>
      <w:r w:rsidRPr="00B374C1">
        <w:rPr>
          <w:color w:val="auto"/>
          <w:sz w:val="28"/>
          <w:szCs w:val="28"/>
          <w:lang w:val="vi-VN"/>
        </w:rPr>
        <w:t>file</w:t>
      </w:r>
      <w:proofErr w:type="spellEnd"/>
      <w:r w:rsidRPr="00B374C1">
        <w:rPr>
          <w:color w:val="auto"/>
          <w:sz w:val="28"/>
          <w:szCs w:val="28"/>
          <w:lang w:val="vi-VN"/>
        </w:rPr>
        <w:t xml:space="preserve"> elasticsearch.bat</w:t>
      </w:r>
      <w:bookmarkEnd w:id="66"/>
    </w:p>
    <w:p w14:paraId="50FFC3BE" w14:textId="77777777" w:rsidR="00993601" w:rsidRPr="00B374C1" w:rsidRDefault="00993601" w:rsidP="000E47FC">
      <w:pPr>
        <w:tabs>
          <w:tab w:val="clear" w:pos="8920"/>
        </w:tabs>
        <w:rPr>
          <w:highlight w:val="white"/>
          <w:lang w:val="vi-VN"/>
        </w:rPr>
      </w:pPr>
    </w:p>
    <w:p w14:paraId="7E18901F" w14:textId="77777777" w:rsidR="00FC6EDA" w:rsidRPr="00B374C1" w:rsidRDefault="00000000" w:rsidP="000E47FC">
      <w:pPr>
        <w:shd w:val="clear" w:color="auto" w:fill="FFFFFF"/>
        <w:tabs>
          <w:tab w:val="clear" w:pos="8920"/>
        </w:tabs>
        <w:spacing w:after="220" w:line="384" w:lineRule="auto"/>
        <w:rPr>
          <w:b/>
          <w:highlight w:val="white"/>
          <w:lang w:val="vi-VN"/>
        </w:rPr>
      </w:pPr>
      <w:r w:rsidRPr="00B374C1">
        <w:rPr>
          <w:b/>
          <w:highlight w:val="white"/>
          <w:lang w:val="vi-VN"/>
        </w:rPr>
        <w:lastRenderedPageBreak/>
        <w:t>Bước 4:</w:t>
      </w:r>
      <w:r w:rsidRPr="00B374C1">
        <w:rPr>
          <w:highlight w:val="white"/>
          <w:lang w:val="vi-VN"/>
        </w:rPr>
        <w:t xml:space="preserve"> Chúng ta có thể kiểm tra </w:t>
      </w:r>
      <w:proofErr w:type="spellStart"/>
      <w:r w:rsidRPr="00B374C1">
        <w:rPr>
          <w:highlight w:val="white"/>
          <w:lang w:val="vi-VN"/>
        </w:rPr>
        <w:t>elasticsearch</w:t>
      </w:r>
      <w:proofErr w:type="spellEnd"/>
      <w:r w:rsidRPr="00B374C1">
        <w:rPr>
          <w:highlight w:val="white"/>
          <w:lang w:val="vi-VN"/>
        </w:rPr>
        <w:t xml:space="preserve"> đã được cài chưa tại </w:t>
      </w:r>
      <w:proofErr w:type="spellStart"/>
      <w:r w:rsidRPr="00B374C1">
        <w:rPr>
          <w:highlight w:val="white"/>
          <w:lang w:val="vi-VN"/>
        </w:rPr>
        <w:t>localhost</w:t>
      </w:r>
      <w:proofErr w:type="spellEnd"/>
      <w:r w:rsidRPr="00B374C1">
        <w:rPr>
          <w:highlight w:val="white"/>
          <w:lang w:val="vi-VN"/>
        </w:rPr>
        <w:t xml:space="preserve"> với cổng 9200: </w:t>
      </w:r>
      <w:r w:rsidRPr="00B374C1">
        <w:rPr>
          <w:b/>
          <w:highlight w:val="white"/>
          <w:lang w:val="vi-VN"/>
        </w:rPr>
        <w:t>localhost:9200</w:t>
      </w:r>
    </w:p>
    <w:p w14:paraId="6987E1B7" w14:textId="77777777" w:rsidR="00993601" w:rsidRPr="00B374C1" w:rsidRDefault="00000000" w:rsidP="000E47FC">
      <w:pPr>
        <w:keepNext/>
        <w:shd w:val="clear" w:color="auto" w:fill="FFFFFF"/>
        <w:tabs>
          <w:tab w:val="clear" w:pos="8920"/>
        </w:tabs>
        <w:spacing w:after="460" w:line="312" w:lineRule="auto"/>
        <w:rPr>
          <w:lang w:val="vi-VN"/>
        </w:rPr>
      </w:pPr>
      <w:r w:rsidRPr="00B374C1">
        <w:rPr>
          <w:b/>
          <w:noProof/>
          <w:color w:val="444444"/>
          <w:sz w:val="23"/>
          <w:szCs w:val="23"/>
          <w:highlight w:val="white"/>
          <w:lang w:val="vi-VN"/>
        </w:rPr>
        <w:drawing>
          <wp:inline distT="114300" distB="114300" distL="114300" distR="114300" wp14:anchorId="59F2F02C" wp14:editId="57F4A2B9">
            <wp:extent cx="5667700" cy="3632200"/>
            <wp:effectExtent l="0" t="0" r="0" b="0"/>
            <wp:docPr id="56" name="image65.jpg"/>
            <wp:cNvGraphicFramePr/>
            <a:graphic xmlns:a="http://schemas.openxmlformats.org/drawingml/2006/main">
              <a:graphicData uri="http://schemas.openxmlformats.org/drawingml/2006/picture">
                <pic:pic xmlns:pic="http://schemas.openxmlformats.org/drawingml/2006/picture">
                  <pic:nvPicPr>
                    <pic:cNvPr id="0" name="image65.jpg"/>
                    <pic:cNvPicPr preferRelativeResize="0"/>
                  </pic:nvPicPr>
                  <pic:blipFill>
                    <a:blip r:embed="rId70"/>
                    <a:srcRect/>
                    <a:stretch>
                      <a:fillRect/>
                    </a:stretch>
                  </pic:blipFill>
                  <pic:spPr>
                    <a:xfrm>
                      <a:off x="0" y="0"/>
                      <a:ext cx="5667700" cy="3632200"/>
                    </a:xfrm>
                    <a:prstGeom prst="rect">
                      <a:avLst/>
                    </a:prstGeom>
                    <a:ln/>
                  </pic:spPr>
                </pic:pic>
              </a:graphicData>
            </a:graphic>
          </wp:inline>
        </w:drawing>
      </w:r>
    </w:p>
    <w:p w14:paraId="0F5DF53E" w14:textId="4D35BFC4" w:rsidR="00FC6EDA" w:rsidRPr="00B374C1" w:rsidRDefault="00993601" w:rsidP="000E47FC">
      <w:pPr>
        <w:pStyle w:val="Caption"/>
        <w:tabs>
          <w:tab w:val="clear" w:pos="8920"/>
        </w:tabs>
        <w:jc w:val="center"/>
        <w:rPr>
          <w:color w:val="auto"/>
          <w:sz w:val="28"/>
          <w:szCs w:val="28"/>
          <w:lang w:val="vi-VN"/>
        </w:rPr>
      </w:pPr>
      <w:bookmarkStart w:id="67" w:name="_Toc182467935"/>
      <w:r w:rsidRPr="00B374C1">
        <w:rPr>
          <w:color w:val="auto"/>
          <w:sz w:val="28"/>
          <w:szCs w:val="28"/>
          <w:lang w:val="vi-VN"/>
        </w:rPr>
        <w:t xml:space="preserve">Hình 2. </w:t>
      </w:r>
      <w:r w:rsidRPr="00B374C1">
        <w:rPr>
          <w:color w:val="auto"/>
          <w:sz w:val="28"/>
          <w:szCs w:val="28"/>
          <w:lang w:val="vi-VN"/>
        </w:rPr>
        <w:fldChar w:fldCharType="begin"/>
      </w:r>
      <w:r w:rsidRPr="00B374C1">
        <w:rPr>
          <w:color w:val="auto"/>
          <w:sz w:val="28"/>
          <w:szCs w:val="28"/>
          <w:lang w:val="vi-VN"/>
        </w:rPr>
        <w:instrText xml:space="preserve"> SEQ Hình_2. \* ARABIC </w:instrText>
      </w:r>
      <w:r w:rsidRPr="00B374C1">
        <w:rPr>
          <w:color w:val="auto"/>
          <w:sz w:val="28"/>
          <w:szCs w:val="28"/>
          <w:lang w:val="vi-VN"/>
        </w:rPr>
        <w:fldChar w:fldCharType="separate"/>
      </w:r>
      <w:r w:rsidR="008B4D3C" w:rsidRPr="00B374C1">
        <w:rPr>
          <w:noProof/>
          <w:color w:val="auto"/>
          <w:sz w:val="28"/>
          <w:szCs w:val="28"/>
          <w:lang w:val="vi-VN"/>
        </w:rPr>
        <w:t>25</w:t>
      </w:r>
      <w:r w:rsidRPr="00B374C1">
        <w:rPr>
          <w:color w:val="auto"/>
          <w:sz w:val="28"/>
          <w:szCs w:val="28"/>
          <w:lang w:val="vi-VN"/>
        </w:rPr>
        <w:fldChar w:fldCharType="end"/>
      </w:r>
      <w:r w:rsidRPr="00B374C1">
        <w:rPr>
          <w:color w:val="auto"/>
          <w:sz w:val="28"/>
          <w:szCs w:val="28"/>
          <w:lang w:val="vi-VN"/>
        </w:rPr>
        <w:t xml:space="preserve"> Kiểm tra </w:t>
      </w:r>
      <w:proofErr w:type="spellStart"/>
      <w:r w:rsidRPr="00B374C1">
        <w:rPr>
          <w:color w:val="auto"/>
          <w:sz w:val="28"/>
          <w:szCs w:val="28"/>
          <w:lang w:val="vi-VN"/>
        </w:rPr>
        <w:t>elasticsearch</w:t>
      </w:r>
      <w:proofErr w:type="spellEnd"/>
      <w:r w:rsidRPr="00B374C1">
        <w:rPr>
          <w:color w:val="auto"/>
          <w:sz w:val="28"/>
          <w:szCs w:val="28"/>
          <w:lang w:val="vi-VN"/>
        </w:rPr>
        <w:t xml:space="preserve"> trên </w:t>
      </w:r>
      <w:proofErr w:type="spellStart"/>
      <w:r w:rsidRPr="00B374C1">
        <w:rPr>
          <w:color w:val="auto"/>
          <w:sz w:val="28"/>
          <w:szCs w:val="28"/>
          <w:lang w:val="vi-VN"/>
        </w:rPr>
        <w:t>localhost</w:t>
      </w:r>
      <w:bookmarkEnd w:id="67"/>
      <w:proofErr w:type="spellEnd"/>
    </w:p>
    <w:p w14:paraId="1E1F0F0F" w14:textId="77777777" w:rsidR="00BE2C4F" w:rsidRPr="00B374C1" w:rsidRDefault="00BE2C4F" w:rsidP="000E47FC">
      <w:pPr>
        <w:tabs>
          <w:tab w:val="clear" w:pos="8920"/>
        </w:tabs>
        <w:rPr>
          <w:highlight w:val="white"/>
          <w:lang w:val="vi-VN"/>
        </w:rPr>
      </w:pPr>
    </w:p>
    <w:p w14:paraId="2296084B" w14:textId="77777777" w:rsidR="00FC6EDA" w:rsidRPr="00B374C1" w:rsidRDefault="00000000" w:rsidP="000E47FC">
      <w:pPr>
        <w:pStyle w:val="Heading4"/>
        <w:numPr>
          <w:ilvl w:val="0"/>
          <w:numId w:val="150"/>
        </w:numPr>
        <w:pBdr>
          <w:bottom w:val="none" w:sz="0" w:space="13" w:color="auto"/>
        </w:pBdr>
        <w:shd w:val="clear" w:color="auto" w:fill="FFFFFF"/>
        <w:tabs>
          <w:tab w:val="clear" w:pos="8920"/>
        </w:tabs>
        <w:spacing w:before="0" w:line="288" w:lineRule="auto"/>
        <w:rPr>
          <w:sz w:val="28"/>
          <w:szCs w:val="28"/>
          <w:lang w:val="vi-VN"/>
        </w:rPr>
      </w:pPr>
      <w:bookmarkStart w:id="68" w:name="_3q6mz8hajpq" w:colFirst="0" w:colLast="0"/>
      <w:bookmarkEnd w:id="68"/>
      <w:r w:rsidRPr="00B374C1">
        <w:rPr>
          <w:sz w:val="28"/>
          <w:szCs w:val="28"/>
          <w:lang w:val="vi-VN"/>
        </w:rPr>
        <w:t xml:space="preserve">Cấu hình các </w:t>
      </w:r>
      <w:proofErr w:type="spellStart"/>
      <w:r w:rsidRPr="00B374C1">
        <w:rPr>
          <w:sz w:val="28"/>
          <w:szCs w:val="28"/>
          <w:lang w:val="vi-VN"/>
        </w:rPr>
        <w:t>extension</w:t>
      </w:r>
      <w:proofErr w:type="spellEnd"/>
      <w:r w:rsidRPr="00B374C1">
        <w:rPr>
          <w:sz w:val="28"/>
          <w:szCs w:val="28"/>
          <w:lang w:val="vi-VN"/>
        </w:rPr>
        <w:t xml:space="preserve"> trước khi cài đặt</w:t>
      </w:r>
    </w:p>
    <w:p w14:paraId="70C8E4A2" w14:textId="77777777" w:rsidR="00FC6EDA" w:rsidRPr="00B374C1" w:rsidRDefault="00000000" w:rsidP="000E47FC">
      <w:pPr>
        <w:shd w:val="clear" w:color="auto" w:fill="FFFFFF"/>
        <w:tabs>
          <w:tab w:val="clear" w:pos="8920"/>
        </w:tabs>
        <w:spacing w:after="220" w:line="384" w:lineRule="auto"/>
        <w:rPr>
          <w:lang w:val="vi-VN"/>
        </w:rPr>
      </w:pPr>
      <w:r w:rsidRPr="00B374C1">
        <w:rPr>
          <w:b/>
          <w:lang w:val="vi-VN"/>
        </w:rPr>
        <w:t>Bước 1:</w:t>
      </w:r>
      <w:r w:rsidRPr="00B374C1">
        <w:rPr>
          <w:lang w:val="vi-VN"/>
        </w:rPr>
        <w:t xml:space="preserve"> Mở bảng điều khiển XAMPP. Sau đó, mở </w:t>
      </w:r>
      <w:r w:rsidRPr="00B374C1">
        <w:rPr>
          <w:b/>
          <w:lang w:val="vi-VN"/>
        </w:rPr>
        <w:t>php.ini</w:t>
      </w:r>
      <w:r w:rsidRPr="00B374C1">
        <w:rPr>
          <w:lang w:val="vi-VN"/>
        </w:rPr>
        <w:t xml:space="preserve"> trong cấu hình của </w:t>
      </w:r>
      <w:proofErr w:type="spellStart"/>
      <w:r w:rsidRPr="00B374C1">
        <w:rPr>
          <w:lang w:val="vi-VN"/>
        </w:rPr>
        <w:t>Apache</w:t>
      </w:r>
      <w:proofErr w:type="spellEnd"/>
      <w:r w:rsidRPr="00B374C1">
        <w:rPr>
          <w:lang w:val="vi-VN"/>
        </w:rPr>
        <w:t xml:space="preserve"> (</w:t>
      </w:r>
      <w:proofErr w:type="spellStart"/>
      <w:r w:rsidRPr="00B374C1">
        <w:rPr>
          <w:lang w:val="vi-VN"/>
        </w:rPr>
        <w:t>Config</w:t>
      </w:r>
      <w:proofErr w:type="spellEnd"/>
      <w:r w:rsidRPr="00B374C1">
        <w:rPr>
          <w:lang w:val="vi-VN"/>
        </w:rPr>
        <w:t xml:space="preserve"> &gt; PHP (php.ini)).</w:t>
      </w:r>
    </w:p>
    <w:p w14:paraId="059C00AD" w14:textId="77777777" w:rsidR="00993601" w:rsidRPr="00B374C1" w:rsidRDefault="00000000" w:rsidP="000E47FC">
      <w:pPr>
        <w:keepNext/>
        <w:tabs>
          <w:tab w:val="clear" w:pos="8920"/>
        </w:tabs>
        <w:rPr>
          <w:lang w:val="vi-VN"/>
        </w:rPr>
      </w:pPr>
      <w:r w:rsidRPr="00B374C1">
        <w:rPr>
          <w:noProof/>
          <w:color w:val="444444"/>
          <w:sz w:val="23"/>
          <w:szCs w:val="23"/>
          <w:lang w:val="vi-VN"/>
        </w:rPr>
        <w:lastRenderedPageBreak/>
        <w:drawing>
          <wp:inline distT="114300" distB="114300" distL="114300" distR="114300" wp14:anchorId="5F136BC5" wp14:editId="071A593C">
            <wp:extent cx="5667700" cy="3340100"/>
            <wp:effectExtent l="0" t="0" r="0" b="0"/>
            <wp:docPr id="27"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71"/>
                    <a:srcRect/>
                    <a:stretch>
                      <a:fillRect/>
                    </a:stretch>
                  </pic:blipFill>
                  <pic:spPr>
                    <a:xfrm>
                      <a:off x="0" y="0"/>
                      <a:ext cx="5667700" cy="3340100"/>
                    </a:xfrm>
                    <a:prstGeom prst="rect">
                      <a:avLst/>
                    </a:prstGeom>
                    <a:ln/>
                  </pic:spPr>
                </pic:pic>
              </a:graphicData>
            </a:graphic>
          </wp:inline>
        </w:drawing>
      </w:r>
    </w:p>
    <w:p w14:paraId="519CF0A4" w14:textId="086A79BC" w:rsidR="00993601" w:rsidRPr="00B374C1" w:rsidRDefault="00993601" w:rsidP="000E47FC">
      <w:pPr>
        <w:pStyle w:val="Caption"/>
        <w:tabs>
          <w:tab w:val="clear" w:pos="8920"/>
        </w:tabs>
        <w:jc w:val="center"/>
        <w:rPr>
          <w:color w:val="auto"/>
          <w:sz w:val="28"/>
          <w:szCs w:val="28"/>
          <w:lang w:val="vi-VN"/>
        </w:rPr>
      </w:pPr>
      <w:bookmarkStart w:id="69" w:name="_Toc182467936"/>
      <w:r w:rsidRPr="00B374C1">
        <w:rPr>
          <w:color w:val="auto"/>
          <w:sz w:val="28"/>
          <w:szCs w:val="28"/>
          <w:lang w:val="vi-VN"/>
        </w:rPr>
        <w:t xml:space="preserve">Hình 2. </w:t>
      </w:r>
      <w:r w:rsidRPr="00B374C1">
        <w:rPr>
          <w:color w:val="auto"/>
          <w:sz w:val="28"/>
          <w:szCs w:val="28"/>
          <w:lang w:val="vi-VN"/>
        </w:rPr>
        <w:fldChar w:fldCharType="begin"/>
      </w:r>
      <w:r w:rsidRPr="00B374C1">
        <w:rPr>
          <w:color w:val="auto"/>
          <w:sz w:val="28"/>
          <w:szCs w:val="28"/>
          <w:lang w:val="vi-VN"/>
        </w:rPr>
        <w:instrText xml:space="preserve"> SEQ Hình_2. \* ARABIC </w:instrText>
      </w:r>
      <w:r w:rsidRPr="00B374C1">
        <w:rPr>
          <w:color w:val="auto"/>
          <w:sz w:val="28"/>
          <w:szCs w:val="28"/>
          <w:lang w:val="vi-VN"/>
        </w:rPr>
        <w:fldChar w:fldCharType="separate"/>
      </w:r>
      <w:r w:rsidR="008B4D3C" w:rsidRPr="00B374C1">
        <w:rPr>
          <w:noProof/>
          <w:color w:val="auto"/>
          <w:sz w:val="28"/>
          <w:szCs w:val="28"/>
          <w:lang w:val="vi-VN"/>
        </w:rPr>
        <w:t>26</w:t>
      </w:r>
      <w:r w:rsidRPr="00B374C1">
        <w:rPr>
          <w:color w:val="auto"/>
          <w:sz w:val="28"/>
          <w:szCs w:val="28"/>
          <w:lang w:val="vi-VN"/>
        </w:rPr>
        <w:fldChar w:fldCharType="end"/>
      </w:r>
      <w:r w:rsidRPr="00B374C1">
        <w:rPr>
          <w:color w:val="auto"/>
          <w:sz w:val="28"/>
          <w:szCs w:val="28"/>
          <w:lang w:val="vi-VN"/>
        </w:rPr>
        <w:t xml:space="preserve"> Mở php.ini trên giao diện </w:t>
      </w:r>
      <w:proofErr w:type="spellStart"/>
      <w:r w:rsidRPr="00B374C1">
        <w:rPr>
          <w:color w:val="auto"/>
          <w:sz w:val="28"/>
          <w:szCs w:val="28"/>
          <w:lang w:val="vi-VN"/>
        </w:rPr>
        <w:t>Xampp</w:t>
      </w:r>
      <w:bookmarkEnd w:id="69"/>
      <w:proofErr w:type="spellEnd"/>
    </w:p>
    <w:p w14:paraId="784A0FD1" w14:textId="77777777" w:rsidR="00FC6EDA" w:rsidRPr="00B374C1" w:rsidRDefault="00FC6EDA" w:rsidP="000E47FC">
      <w:pPr>
        <w:tabs>
          <w:tab w:val="clear" w:pos="8920"/>
        </w:tabs>
        <w:rPr>
          <w:color w:val="444444"/>
          <w:sz w:val="23"/>
          <w:szCs w:val="23"/>
          <w:lang w:val="vi-VN"/>
        </w:rPr>
      </w:pPr>
    </w:p>
    <w:p w14:paraId="4C4DAF53" w14:textId="77777777" w:rsidR="00FC6EDA" w:rsidRPr="00B374C1" w:rsidRDefault="00000000" w:rsidP="000E47FC">
      <w:pPr>
        <w:shd w:val="clear" w:color="auto" w:fill="FFFFFF"/>
        <w:tabs>
          <w:tab w:val="clear" w:pos="8920"/>
        </w:tabs>
        <w:spacing w:after="220" w:line="384" w:lineRule="auto"/>
        <w:rPr>
          <w:lang w:val="vi-VN"/>
        </w:rPr>
      </w:pPr>
      <w:r w:rsidRPr="00B374C1">
        <w:rPr>
          <w:lang w:val="vi-VN"/>
        </w:rPr>
        <w:t>Tìm các dòng:</w:t>
      </w:r>
    </w:p>
    <w:tbl>
      <w:tblPr>
        <w:tblStyle w:val="a"/>
        <w:tblW w:w="11805" w:type="dxa"/>
        <w:tblBorders>
          <w:top w:val="nil"/>
          <w:left w:val="nil"/>
          <w:bottom w:val="nil"/>
          <w:right w:val="nil"/>
          <w:insideH w:val="nil"/>
          <w:insideV w:val="nil"/>
        </w:tblBorders>
        <w:tblLayout w:type="fixed"/>
        <w:tblLook w:val="0600" w:firstRow="0" w:lastRow="0" w:firstColumn="0" w:lastColumn="0" w:noHBand="1" w:noVBand="1"/>
      </w:tblPr>
      <w:tblGrid>
        <w:gridCol w:w="525"/>
        <w:gridCol w:w="11280"/>
      </w:tblGrid>
      <w:tr w:rsidR="00FC6EDA" w:rsidRPr="00B374C1" w14:paraId="20F169C0" w14:textId="77777777">
        <w:trPr>
          <w:trHeight w:val="1590"/>
        </w:trPr>
        <w:tc>
          <w:tcPr>
            <w:tcW w:w="525" w:type="dxa"/>
            <w:tcBorders>
              <w:top w:val="nil"/>
              <w:left w:val="nil"/>
              <w:bottom w:val="nil"/>
              <w:right w:val="nil"/>
            </w:tcBorders>
            <w:tcMar>
              <w:top w:w="0" w:type="dxa"/>
              <w:left w:w="0" w:type="dxa"/>
              <w:bottom w:w="0" w:type="dxa"/>
              <w:right w:w="0" w:type="dxa"/>
            </w:tcMar>
            <w:vAlign w:val="center"/>
          </w:tcPr>
          <w:p w14:paraId="5B4BDA4B" w14:textId="77777777" w:rsidR="00FC6EDA" w:rsidRPr="00B374C1" w:rsidRDefault="00000000" w:rsidP="000E47FC">
            <w:pPr>
              <w:shd w:val="clear" w:color="auto" w:fill="FFFFFF"/>
              <w:tabs>
                <w:tab w:val="clear" w:pos="8920"/>
              </w:tabs>
              <w:spacing w:line="264" w:lineRule="auto"/>
              <w:ind w:right="240"/>
              <w:jc w:val="right"/>
              <w:rPr>
                <w:lang w:val="vi-VN"/>
              </w:rPr>
            </w:pPr>
            <w:r w:rsidRPr="00B374C1">
              <w:rPr>
                <w:lang w:val="vi-VN"/>
              </w:rPr>
              <w:t>1</w:t>
            </w:r>
          </w:p>
          <w:p w14:paraId="0802529B" w14:textId="77777777" w:rsidR="00FC6EDA" w:rsidRPr="00B374C1" w:rsidRDefault="00000000" w:rsidP="000E47FC">
            <w:pPr>
              <w:shd w:val="clear" w:color="auto" w:fill="FFFFFF"/>
              <w:tabs>
                <w:tab w:val="clear" w:pos="8920"/>
              </w:tabs>
              <w:spacing w:line="264" w:lineRule="auto"/>
              <w:ind w:right="240"/>
              <w:jc w:val="right"/>
              <w:rPr>
                <w:lang w:val="vi-VN"/>
              </w:rPr>
            </w:pPr>
            <w:r w:rsidRPr="00B374C1">
              <w:rPr>
                <w:lang w:val="vi-VN"/>
              </w:rPr>
              <w:t>2</w:t>
            </w:r>
          </w:p>
          <w:p w14:paraId="5C27B23D" w14:textId="77777777" w:rsidR="00FC6EDA" w:rsidRPr="00B374C1" w:rsidRDefault="00000000" w:rsidP="000E47FC">
            <w:pPr>
              <w:shd w:val="clear" w:color="auto" w:fill="FFFFFF"/>
              <w:tabs>
                <w:tab w:val="clear" w:pos="8920"/>
              </w:tabs>
              <w:spacing w:line="264" w:lineRule="auto"/>
              <w:ind w:right="240"/>
              <w:jc w:val="right"/>
              <w:rPr>
                <w:lang w:val="vi-VN"/>
              </w:rPr>
            </w:pPr>
            <w:r w:rsidRPr="00B374C1">
              <w:rPr>
                <w:lang w:val="vi-VN"/>
              </w:rPr>
              <w:t>3</w:t>
            </w:r>
          </w:p>
          <w:p w14:paraId="79EDB542" w14:textId="77777777" w:rsidR="00FC6EDA" w:rsidRPr="00B374C1" w:rsidRDefault="00000000" w:rsidP="000E47FC">
            <w:pPr>
              <w:shd w:val="clear" w:color="auto" w:fill="FFFFFF"/>
              <w:tabs>
                <w:tab w:val="clear" w:pos="8920"/>
              </w:tabs>
              <w:spacing w:line="264" w:lineRule="auto"/>
              <w:ind w:right="240"/>
              <w:jc w:val="right"/>
              <w:rPr>
                <w:lang w:val="vi-VN"/>
              </w:rPr>
            </w:pPr>
            <w:r w:rsidRPr="00B374C1">
              <w:rPr>
                <w:lang w:val="vi-VN"/>
              </w:rPr>
              <w:t>4</w:t>
            </w:r>
          </w:p>
          <w:p w14:paraId="2F4FA2C8" w14:textId="77777777" w:rsidR="00FC6EDA" w:rsidRPr="00B374C1" w:rsidRDefault="00000000" w:rsidP="000E47FC">
            <w:pPr>
              <w:shd w:val="clear" w:color="auto" w:fill="FFFFFF"/>
              <w:tabs>
                <w:tab w:val="clear" w:pos="8920"/>
              </w:tabs>
              <w:spacing w:line="264" w:lineRule="auto"/>
              <w:ind w:right="240"/>
              <w:jc w:val="right"/>
              <w:rPr>
                <w:lang w:val="vi-VN"/>
              </w:rPr>
            </w:pPr>
            <w:r w:rsidRPr="00B374C1">
              <w:rPr>
                <w:lang w:val="vi-VN"/>
              </w:rPr>
              <w:t>5</w:t>
            </w:r>
          </w:p>
          <w:p w14:paraId="1D24AB99" w14:textId="77777777" w:rsidR="00FC6EDA" w:rsidRPr="00B374C1" w:rsidRDefault="00000000" w:rsidP="000E47FC">
            <w:pPr>
              <w:shd w:val="clear" w:color="auto" w:fill="FFFFFF"/>
              <w:tabs>
                <w:tab w:val="clear" w:pos="8920"/>
              </w:tabs>
              <w:spacing w:line="264" w:lineRule="auto"/>
              <w:ind w:right="240"/>
              <w:jc w:val="right"/>
              <w:rPr>
                <w:lang w:val="vi-VN"/>
              </w:rPr>
            </w:pPr>
            <w:r w:rsidRPr="00B374C1">
              <w:rPr>
                <w:lang w:val="vi-VN"/>
              </w:rPr>
              <w:t>6</w:t>
            </w:r>
          </w:p>
        </w:tc>
        <w:tc>
          <w:tcPr>
            <w:tcW w:w="11280" w:type="dxa"/>
            <w:tcBorders>
              <w:top w:val="nil"/>
              <w:left w:val="nil"/>
              <w:bottom w:val="nil"/>
              <w:right w:val="nil"/>
            </w:tcBorders>
            <w:tcMar>
              <w:top w:w="0" w:type="dxa"/>
              <w:left w:w="0" w:type="dxa"/>
              <w:bottom w:w="0" w:type="dxa"/>
              <w:right w:w="0" w:type="dxa"/>
            </w:tcMar>
            <w:vAlign w:val="center"/>
          </w:tcPr>
          <w:p w14:paraId="22D7D75D" w14:textId="77777777" w:rsidR="00FC6EDA" w:rsidRPr="00B374C1" w:rsidRDefault="00000000" w:rsidP="000E47FC">
            <w:pPr>
              <w:shd w:val="clear" w:color="auto" w:fill="FFFFFF"/>
              <w:tabs>
                <w:tab w:val="clear" w:pos="8920"/>
              </w:tabs>
              <w:spacing w:line="264" w:lineRule="auto"/>
              <w:rPr>
                <w:lang w:val="vi-VN"/>
              </w:rPr>
            </w:pPr>
            <w:r w:rsidRPr="00B374C1">
              <w:rPr>
                <w:lang w:val="vi-VN"/>
              </w:rPr>
              <w:t>;</w:t>
            </w:r>
            <w:proofErr w:type="spellStart"/>
            <w:r w:rsidRPr="00B374C1">
              <w:rPr>
                <w:lang w:val="vi-VN"/>
              </w:rPr>
              <w:t>extension</w:t>
            </w:r>
            <w:proofErr w:type="spellEnd"/>
            <w:r w:rsidRPr="00B374C1">
              <w:rPr>
                <w:lang w:val="vi-VN"/>
              </w:rPr>
              <w:t>=</w:t>
            </w:r>
            <w:proofErr w:type="spellStart"/>
            <w:r w:rsidRPr="00B374C1">
              <w:rPr>
                <w:lang w:val="vi-VN"/>
              </w:rPr>
              <w:t>gd</w:t>
            </w:r>
            <w:proofErr w:type="spellEnd"/>
          </w:p>
          <w:p w14:paraId="4D6DC8E6" w14:textId="77777777" w:rsidR="00FC6EDA" w:rsidRPr="00B374C1" w:rsidRDefault="00000000" w:rsidP="000E47FC">
            <w:pPr>
              <w:shd w:val="clear" w:color="auto" w:fill="FFFFFF"/>
              <w:tabs>
                <w:tab w:val="clear" w:pos="8920"/>
              </w:tabs>
              <w:spacing w:line="264" w:lineRule="auto"/>
              <w:rPr>
                <w:lang w:val="vi-VN"/>
              </w:rPr>
            </w:pPr>
            <w:r w:rsidRPr="00B374C1">
              <w:rPr>
                <w:lang w:val="vi-VN"/>
              </w:rPr>
              <w:t>;</w:t>
            </w:r>
            <w:proofErr w:type="spellStart"/>
            <w:r w:rsidRPr="00B374C1">
              <w:rPr>
                <w:lang w:val="vi-VN"/>
              </w:rPr>
              <w:t>extension</w:t>
            </w:r>
            <w:proofErr w:type="spellEnd"/>
            <w:r w:rsidRPr="00B374C1">
              <w:rPr>
                <w:lang w:val="vi-VN"/>
              </w:rPr>
              <w:t>=</w:t>
            </w:r>
            <w:proofErr w:type="spellStart"/>
            <w:r w:rsidRPr="00B374C1">
              <w:rPr>
                <w:lang w:val="vi-VN"/>
              </w:rPr>
              <w:t>intl</w:t>
            </w:r>
            <w:proofErr w:type="spellEnd"/>
          </w:p>
          <w:p w14:paraId="07C10FA7" w14:textId="77777777" w:rsidR="00FC6EDA" w:rsidRPr="00B374C1" w:rsidRDefault="00000000" w:rsidP="000E47FC">
            <w:pPr>
              <w:shd w:val="clear" w:color="auto" w:fill="FFFFFF"/>
              <w:tabs>
                <w:tab w:val="clear" w:pos="8920"/>
              </w:tabs>
              <w:spacing w:line="264" w:lineRule="auto"/>
              <w:rPr>
                <w:lang w:val="vi-VN"/>
              </w:rPr>
            </w:pPr>
            <w:r w:rsidRPr="00B374C1">
              <w:rPr>
                <w:lang w:val="vi-VN"/>
              </w:rPr>
              <w:t>;</w:t>
            </w:r>
            <w:proofErr w:type="spellStart"/>
            <w:r w:rsidRPr="00B374C1">
              <w:rPr>
                <w:lang w:val="vi-VN"/>
              </w:rPr>
              <w:t>extension</w:t>
            </w:r>
            <w:proofErr w:type="spellEnd"/>
            <w:r w:rsidRPr="00B374C1">
              <w:rPr>
                <w:lang w:val="vi-VN"/>
              </w:rPr>
              <w:t>=</w:t>
            </w:r>
            <w:proofErr w:type="spellStart"/>
            <w:r w:rsidRPr="00B374C1">
              <w:rPr>
                <w:lang w:val="vi-VN"/>
              </w:rPr>
              <w:t>soap</w:t>
            </w:r>
            <w:proofErr w:type="spellEnd"/>
          </w:p>
          <w:p w14:paraId="148222F5" w14:textId="77777777" w:rsidR="00FC6EDA" w:rsidRPr="00B374C1" w:rsidRDefault="00000000" w:rsidP="000E47FC">
            <w:pPr>
              <w:shd w:val="clear" w:color="auto" w:fill="FFFFFF"/>
              <w:tabs>
                <w:tab w:val="clear" w:pos="8920"/>
              </w:tabs>
              <w:spacing w:line="264" w:lineRule="auto"/>
              <w:rPr>
                <w:lang w:val="vi-VN"/>
              </w:rPr>
            </w:pPr>
            <w:r w:rsidRPr="00B374C1">
              <w:rPr>
                <w:lang w:val="vi-VN"/>
              </w:rPr>
              <w:t>;</w:t>
            </w:r>
            <w:proofErr w:type="spellStart"/>
            <w:r w:rsidRPr="00B374C1">
              <w:rPr>
                <w:lang w:val="vi-VN"/>
              </w:rPr>
              <w:t>extension</w:t>
            </w:r>
            <w:proofErr w:type="spellEnd"/>
            <w:r w:rsidRPr="00B374C1">
              <w:rPr>
                <w:lang w:val="vi-VN"/>
              </w:rPr>
              <w:t>=</w:t>
            </w:r>
            <w:proofErr w:type="spellStart"/>
            <w:r w:rsidRPr="00B374C1">
              <w:rPr>
                <w:lang w:val="vi-VN"/>
              </w:rPr>
              <w:t>xsl</w:t>
            </w:r>
            <w:proofErr w:type="spellEnd"/>
          </w:p>
          <w:p w14:paraId="5F83C7B3" w14:textId="77777777" w:rsidR="00FC6EDA" w:rsidRPr="00B374C1" w:rsidRDefault="00000000" w:rsidP="000E47FC">
            <w:pPr>
              <w:shd w:val="clear" w:color="auto" w:fill="FFFFFF"/>
              <w:tabs>
                <w:tab w:val="clear" w:pos="8920"/>
              </w:tabs>
              <w:spacing w:line="264" w:lineRule="auto"/>
              <w:rPr>
                <w:lang w:val="vi-VN"/>
              </w:rPr>
            </w:pPr>
            <w:r w:rsidRPr="00B374C1">
              <w:rPr>
                <w:lang w:val="vi-VN"/>
              </w:rPr>
              <w:t>;</w:t>
            </w:r>
            <w:proofErr w:type="spellStart"/>
            <w:r w:rsidRPr="00B374C1">
              <w:rPr>
                <w:lang w:val="vi-VN"/>
              </w:rPr>
              <w:t>extension</w:t>
            </w:r>
            <w:proofErr w:type="spellEnd"/>
            <w:r w:rsidRPr="00B374C1">
              <w:rPr>
                <w:lang w:val="vi-VN"/>
              </w:rPr>
              <w:t>=</w:t>
            </w:r>
            <w:proofErr w:type="spellStart"/>
            <w:r w:rsidRPr="00B374C1">
              <w:rPr>
                <w:lang w:val="vi-VN"/>
              </w:rPr>
              <w:t>sockets</w:t>
            </w:r>
            <w:proofErr w:type="spellEnd"/>
          </w:p>
          <w:p w14:paraId="5D910ECB" w14:textId="77777777" w:rsidR="00FC6EDA" w:rsidRPr="00B374C1" w:rsidRDefault="00000000" w:rsidP="000E47FC">
            <w:pPr>
              <w:shd w:val="clear" w:color="auto" w:fill="FFFFFF"/>
              <w:tabs>
                <w:tab w:val="clear" w:pos="8920"/>
              </w:tabs>
              <w:spacing w:line="264" w:lineRule="auto"/>
              <w:rPr>
                <w:lang w:val="vi-VN"/>
              </w:rPr>
            </w:pPr>
            <w:r w:rsidRPr="00B374C1">
              <w:rPr>
                <w:lang w:val="vi-VN"/>
              </w:rPr>
              <w:t>;</w:t>
            </w:r>
            <w:proofErr w:type="spellStart"/>
            <w:r w:rsidRPr="00B374C1">
              <w:rPr>
                <w:lang w:val="vi-VN"/>
              </w:rPr>
              <w:t>extension</w:t>
            </w:r>
            <w:proofErr w:type="spellEnd"/>
            <w:r w:rsidRPr="00B374C1">
              <w:rPr>
                <w:lang w:val="vi-VN"/>
              </w:rPr>
              <w:t>=</w:t>
            </w:r>
            <w:proofErr w:type="spellStart"/>
            <w:r w:rsidRPr="00B374C1">
              <w:rPr>
                <w:lang w:val="vi-VN"/>
              </w:rPr>
              <w:t>sodium</w:t>
            </w:r>
            <w:proofErr w:type="spellEnd"/>
          </w:p>
        </w:tc>
      </w:tr>
    </w:tbl>
    <w:p w14:paraId="6872A2B8" w14:textId="77777777" w:rsidR="00FC6EDA" w:rsidRPr="00B374C1" w:rsidRDefault="00000000" w:rsidP="000E47FC">
      <w:pPr>
        <w:shd w:val="clear" w:color="auto" w:fill="FFFFFF"/>
        <w:tabs>
          <w:tab w:val="clear" w:pos="8920"/>
        </w:tabs>
        <w:spacing w:after="220" w:line="384" w:lineRule="auto"/>
        <w:rPr>
          <w:lang w:val="vi-VN"/>
        </w:rPr>
      </w:pPr>
      <w:r w:rsidRPr="00B374C1">
        <w:rPr>
          <w:lang w:val="vi-VN"/>
        </w:rPr>
        <w:t>Thay đổi một số dòng:</w:t>
      </w:r>
    </w:p>
    <w:tbl>
      <w:tblPr>
        <w:tblStyle w:val="a0"/>
        <w:tblW w:w="11805" w:type="dxa"/>
        <w:tblBorders>
          <w:top w:val="nil"/>
          <w:left w:val="nil"/>
          <w:bottom w:val="nil"/>
          <w:right w:val="nil"/>
          <w:insideH w:val="nil"/>
          <w:insideV w:val="nil"/>
        </w:tblBorders>
        <w:tblLayout w:type="fixed"/>
        <w:tblLook w:val="0600" w:firstRow="0" w:lastRow="0" w:firstColumn="0" w:lastColumn="0" w:noHBand="1" w:noVBand="1"/>
      </w:tblPr>
      <w:tblGrid>
        <w:gridCol w:w="525"/>
        <w:gridCol w:w="11280"/>
      </w:tblGrid>
      <w:tr w:rsidR="00FC6EDA" w:rsidRPr="00B374C1" w14:paraId="48D795A0" w14:textId="77777777">
        <w:trPr>
          <w:trHeight w:val="795"/>
        </w:trPr>
        <w:tc>
          <w:tcPr>
            <w:tcW w:w="525" w:type="dxa"/>
            <w:tcBorders>
              <w:top w:val="nil"/>
              <w:left w:val="nil"/>
              <w:bottom w:val="nil"/>
              <w:right w:val="nil"/>
            </w:tcBorders>
            <w:tcMar>
              <w:top w:w="0" w:type="dxa"/>
              <w:left w:w="0" w:type="dxa"/>
              <w:bottom w:w="0" w:type="dxa"/>
              <w:right w:w="0" w:type="dxa"/>
            </w:tcMar>
            <w:vAlign w:val="center"/>
          </w:tcPr>
          <w:p w14:paraId="10D960FC" w14:textId="77777777" w:rsidR="00FC6EDA" w:rsidRPr="00B374C1" w:rsidRDefault="00000000" w:rsidP="000E47FC">
            <w:pPr>
              <w:shd w:val="clear" w:color="auto" w:fill="FFFFFF"/>
              <w:tabs>
                <w:tab w:val="clear" w:pos="8920"/>
              </w:tabs>
              <w:spacing w:line="264" w:lineRule="auto"/>
              <w:ind w:right="240"/>
              <w:jc w:val="right"/>
              <w:rPr>
                <w:lang w:val="vi-VN"/>
              </w:rPr>
            </w:pPr>
            <w:r w:rsidRPr="00B374C1">
              <w:rPr>
                <w:lang w:val="vi-VN"/>
              </w:rPr>
              <w:t>1</w:t>
            </w:r>
          </w:p>
          <w:p w14:paraId="7E6A6BD9" w14:textId="77777777" w:rsidR="00FC6EDA" w:rsidRPr="00B374C1" w:rsidRDefault="00000000" w:rsidP="000E47FC">
            <w:pPr>
              <w:shd w:val="clear" w:color="auto" w:fill="FFFFFF"/>
              <w:tabs>
                <w:tab w:val="clear" w:pos="8920"/>
              </w:tabs>
              <w:spacing w:line="264" w:lineRule="auto"/>
              <w:ind w:right="240"/>
              <w:jc w:val="right"/>
              <w:rPr>
                <w:lang w:val="vi-VN"/>
              </w:rPr>
            </w:pPr>
            <w:r w:rsidRPr="00B374C1">
              <w:rPr>
                <w:lang w:val="vi-VN"/>
              </w:rPr>
              <w:t>2</w:t>
            </w:r>
          </w:p>
          <w:p w14:paraId="53B86EE6" w14:textId="77777777" w:rsidR="00FC6EDA" w:rsidRPr="00B374C1" w:rsidRDefault="00000000" w:rsidP="000E47FC">
            <w:pPr>
              <w:shd w:val="clear" w:color="auto" w:fill="FFFFFF"/>
              <w:tabs>
                <w:tab w:val="clear" w:pos="8920"/>
              </w:tabs>
              <w:spacing w:line="264" w:lineRule="auto"/>
              <w:ind w:right="240"/>
              <w:jc w:val="right"/>
              <w:rPr>
                <w:lang w:val="vi-VN"/>
              </w:rPr>
            </w:pPr>
            <w:r w:rsidRPr="00B374C1">
              <w:rPr>
                <w:lang w:val="vi-VN"/>
              </w:rPr>
              <w:t>3</w:t>
            </w:r>
          </w:p>
        </w:tc>
        <w:tc>
          <w:tcPr>
            <w:tcW w:w="11280" w:type="dxa"/>
            <w:tcBorders>
              <w:top w:val="nil"/>
              <w:left w:val="nil"/>
              <w:bottom w:val="nil"/>
              <w:right w:val="nil"/>
            </w:tcBorders>
            <w:tcMar>
              <w:top w:w="0" w:type="dxa"/>
              <w:left w:w="0" w:type="dxa"/>
              <w:bottom w:w="0" w:type="dxa"/>
              <w:right w:w="0" w:type="dxa"/>
            </w:tcMar>
            <w:vAlign w:val="center"/>
          </w:tcPr>
          <w:p w14:paraId="65834C30" w14:textId="77777777" w:rsidR="00FC6EDA" w:rsidRPr="00B374C1" w:rsidRDefault="00000000" w:rsidP="000E47FC">
            <w:pPr>
              <w:shd w:val="clear" w:color="auto" w:fill="FFFFFF"/>
              <w:tabs>
                <w:tab w:val="clear" w:pos="8920"/>
              </w:tabs>
              <w:spacing w:line="264" w:lineRule="auto"/>
              <w:rPr>
                <w:lang w:val="vi-VN"/>
              </w:rPr>
            </w:pPr>
            <w:proofErr w:type="spellStart"/>
            <w:r w:rsidRPr="00B374C1">
              <w:rPr>
                <w:lang w:val="vi-VN"/>
              </w:rPr>
              <w:t>max_execution_time</w:t>
            </w:r>
            <w:proofErr w:type="spellEnd"/>
            <w:r w:rsidRPr="00B374C1">
              <w:rPr>
                <w:lang w:val="vi-VN"/>
              </w:rPr>
              <w:t>=3000</w:t>
            </w:r>
          </w:p>
          <w:p w14:paraId="790EB715" w14:textId="77777777" w:rsidR="00FC6EDA" w:rsidRPr="00B374C1" w:rsidRDefault="00000000" w:rsidP="000E47FC">
            <w:pPr>
              <w:shd w:val="clear" w:color="auto" w:fill="FFFFFF"/>
              <w:tabs>
                <w:tab w:val="clear" w:pos="8920"/>
              </w:tabs>
              <w:spacing w:line="264" w:lineRule="auto"/>
              <w:rPr>
                <w:lang w:val="vi-VN"/>
              </w:rPr>
            </w:pPr>
            <w:proofErr w:type="spellStart"/>
            <w:r w:rsidRPr="00B374C1">
              <w:rPr>
                <w:lang w:val="vi-VN"/>
              </w:rPr>
              <w:t>max_input_time</w:t>
            </w:r>
            <w:proofErr w:type="spellEnd"/>
            <w:r w:rsidRPr="00B374C1">
              <w:rPr>
                <w:lang w:val="vi-VN"/>
              </w:rPr>
              <w:t>=2000</w:t>
            </w:r>
          </w:p>
          <w:p w14:paraId="4492A52D" w14:textId="77777777" w:rsidR="00FC6EDA" w:rsidRPr="00B374C1" w:rsidRDefault="00000000" w:rsidP="000E47FC">
            <w:pPr>
              <w:shd w:val="clear" w:color="auto" w:fill="FFFFFF"/>
              <w:tabs>
                <w:tab w:val="clear" w:pos="8920"/>
              </w:tabs>
              <w:spacing w:line="264" w:lineRule="auto"/>
              <w:rPr>
                <w:lang w:val="vi-VN"/>
              </w:rPr>
            </w:pPr>
            <w:proofErr w:type="spellStart"/>
            <w:r w:rsidRPr="00B374C1">
              <w:rPr>
                <w:lang w:val="vi-VN"/>
              </w:rPr>
              <w:t>memory_limit</w:t>
            </w:r>
            <w:proofErr w:type="spellEnd"/>
            <w:r w:rsidRPr="00B374C1">
              <w:rPr>
                <w:lang w:val="vi-VN"/>
              </w:rPr>
              <w:t>=3G (</w:t>
            </w:r>
            <w:proofErr w:type="spellStart"/>
            <w:r w:rsidRPr="00B374C1">
              <w:rPr>
                <w:lang w:val="vi-VN"/>
              </w:rPr>
              <w:t>memory_limit</w:t>
            </w:r>
            <w:proofErr w:type="spellEnd"/>
            <w:r w:rsidRPr="00B374C1">
              <w:rPr>
                <w:lang w:val="vi-VN"/>
              </w:rPr>
              <w:t xml:space="preserve"> có thể để </w:t>
            </w:r>
            <w:proofErr w:type="spellStart"/>
            <w:r w:rsidRPr="00B374C1">
              <w:rPr>
                <w:lang w:val="vi-VN"/>
              </w:rPr>
              <w:t>tuỳ</w:t>
            </w:r>
            <w:proofErr w:type="spellEnd"/>
            <w:r w:rsidRPr="00B374C1">
              <w:rPr>
                <w:lang w:val="vi-VN"/>
              </w:rPr>
              <w:t xml:space="preserve"> ý nhưng tối thiểu là 2G)</w:t>
            </w:r>
          </w:p>
        </w:tc>
      </w:tr>
    </w:tbl>
    <w:p w14:paraId="1193F2A5" w14:textId="77777777" w:rsidR="00FC6EDA" w:rsidRPr="00B374C1" w:rsidRDefault="00FC6EDA" w:rsidP="000E47FC">
      <w:pPr>
        <w:shd w:val="clear" w:color="auto" w:fill="FFFFFF"/>
        <w:tabs>
          <w:tab w:val="clear" w:pos="8920"/>
        </w:tabs>
        <w:spacing w:after="220" w:line="384" w:lineRule="auto"/>
        <w:rPr>
          <w:lang w:val="vi-VN"/>
        </w:rPr>
      </w:pPr>
    </w:p>
    <w:p w14:paraId="01D4C3DC" w14:textId="77777777" w:rsidR="00993601" w:rsidRPr="00B374C1" w:rsidRDefault="00000000" w:rsidP="000E47FC">
      <w:pPr>
        <w:keepNext/>
        <w:shd w:val="clear" w:color="auto" w:fill="FFFFFF"/>
        <w:tabs>
          <w:tab w:val="clear" w:pos="8920"/>
        </w:tabs>
        <w:spacing w:after="460" w:line="312" w:lineRule="auto"/>
        <w:rPr>
          <w:lang w:val="vi-VN"/>
        </w:rPr>
      </w:pPr>
      <w:r w:rsidRPr="00B374C1">
        <w:rPr>
          <w:b/>
          <w:noProof/>
          <w:color w:val="444444"/>
          <w:sz w:val="23"/>
          <w:szCs w:val="23"/>
          <w:highlight w:val="white"/>
          <w:lang w:val="vi-VN"/>
        </w:rPr>
        <w:drawing>
          <wp:inline distT="114300" distB="114300" distL="114300" distR="114300" wp14:anchorId="18DDFF28" wp14:editId="17926964">
            <wp:extent cx="5667700" cy="6540500"/>
            <wp:effectExtent l="0" t="0" r="0" b="0"/>
            <wp:docPr id="42"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72"/>
                    <a:srcRect/>
                    <a:stretch>
                      <a:fillRect/>
                    </a:stretch>
                  </pic:blipFill>
                  <pic:spPr>
                    <a:xfrm>
                      <a:off x="0" y="0"/>
                      <a:ext cx="5667700" cy="6540500"/>
                    </a:xfrm>
                    <a:prstGeom prst="rect">
                      <a:avLst/>
                    </a:prstGeom>
                    <a:ln/>
                  </pic:spPr>
                </pic:pic>
              </a:graphicData>
            </a:graphic>
          </wp:inline>
        </w:drawing>
      </w:r>
    </w:p>
    <w:p w14:paraId="73D05D69" w14:textId="67A01B9D" w:rsidR="00FC6EDA" w:rsidRPr="00B374C1" w:rsidRDefault="00993601" w:rsidP="000E47FC">
      <w:pPr>
        <w:pStyle w:val="Caption"/>
        <w:tabs>
          <w:tab w:val="clear" w:pos="8920"/>
        </w:tabs>
        <w:jc w:val="center"/>
        <w:rPr>
          <w:b/>
          <w:color w:val="auto"/>
          <w:sz w:val="28"/>
          <w:szCs w:val="28"/>
          <w:highlight w:val="white"/>
          <w:lang w:val="vi-VN"/>
        </w:rPr>
      </w:pPr>
      <w:bookmarkStart w:id="70" w:name="_Toc182467937"/>
      <w:r w:rsidRPr="00B374C1">
        <w:rPr>
          <w:color w:val="auto"/>
          <w:sz w:val="28"/>
          <w:szCs w:val="28"/>
          <w:lang w:val="vi-VN"/>
        </w:rPr>
        <w:t xml:space="preserve">Hình 2. </w:t>
      </w:r>
      <w:r w:rsidRPr="00B374C1">
        <w:rPr>
          <w:color w:val="auto"/>
          <w:sz w:val="28"/>
          <w:szCs w:val="28"/>
          <w:lang w:val="vi-VN"/>
        </w:rPr>
        <w:fldChar w:fldCharType="begin"/>
      </w:r>
      <w:r w:rsidRPr="00B374C1">
        <w:rPr>
          <w:color w:val="auto"/>
          <w:sz w:val="28"/>
          <w:szCs w:val="28"/>
          <w:lang w:val="vi-VN"/>
        </w:rPr>
        <w:instrText xml:space="preserve"> SEQ Hình_2. \* ARABIC </w:instrText>
      </w:r>
      <w:r w:rsidRPr="00B374C1">
        <w:rPr>
          <w:color w:val="auto"/>
          <w:sz w:val="28"/>
          <w:szCs w:val="28"/>
          <w:lang w:val="vi-VN"/>
        </w:rPr>
        <w:fldChar w:fldCharType="separate"/>
      </w:r>
      <w:r w:rsidR="008B4D3C" w:rsidRPr="00B374C1">
        <w:rPr>
          <w:noProof/>
          <w:color w:val="auto"/>
          <w:sz w:val="28"/>
          <w:szCs w:val="28"/>
          <w:lang w:val="vi-VN"/>
        </w:rPr>
        <w:t>27</w:t>
      </w:r>
      <w:r w:rsidRPr="00B374C1">
        <w:rPr>
          <w:color w:val="auto"/>
          <w:sz w:val="28"/>
          <w:szCs w:val="28"/>
          <w:lang w:val="vi-VN"/>
        </w:rPr>
        <w:fldChar w:fldCharType="end"/>
      </w:r>
      <w:r w:rsidRPr="00B374C1">
        <w:rPr>
          <w:color w:val="auto"/>
          <w:sz w:val="28"/>
          <w:szCs w:val="28"/>
          <w:lang w:val="vi-VN"/>
        </w:rPr>
        <w:t xml:space="preserve"> Cấu hình lại một số thông tin trong php.ini</w:t>
      </w:r>
      <w:bookmarkEnd w:id="70"/>
    </w:p>
    <w:p w14:paraId="7AB3EF49" w14:textId="77777777" w:rsidR="00993601" w:rsidRPr="00B374C1" w:rsidRDefault="00000000" w:rsidP="000E47FC">
      <w:pPr>
        <w:keepNext/>
        <w:shd w:val="clear" w:color="auto" w:fill="FFFFFF"/>
        <w:tabs>
          <w:tab w:val="clear" w:pos="8920"/>
        </w:tabs>
        <w:spacing w:after="460" w:line="312" w:lineRule="auto"/>
        <w:rPr>
          <w:lang w:val="vi-VN"/>
        </w:rPr>
      </w:pPr>
      <w:r w:rsidRPr="00B374C1">
        <w:rPr>
          <w:b/>
          <w:noProof/>
          <w:color w:val="444444"/>
          <w:sz w:val="23"/>
          <w:szCs w:val="23"/>
          <w:highlight w:val="white"/>
          <w:lang w:val="vi-VN"/>
        </w:rPr>
        <w:lastRenderedPageBreak/>
        <w:drawing>
          <wp:inline distT="114300" distB="114300" distL="114300" distR="114300" wp14:anchorId="66E1DC38" wp14:editId="01CA47B5">
            <wp:extent cx="5667700" cy="1828800"/>
            <wp:effectExtent l="0" t="0" r="0" b="0"/>
            <wp:docPr id="114"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73"/>
                    <a:srcRect/>
                    <a:stretch>
                      <a:fillRect/>
                    </a:stretch>
                  </pic:blipFill>
                  <pic:spPr>
                    <a:xfrm>
                      <a:off x="0" y="0"/>
                      <a:ext cx="5667700" cy="1828800"/>
                    </a:xfrm>
                    <a:prstGeom prst="rect">
                      <a:avLst/>
                    </a:prstGeom>
                    <a:ln/>
                  </pic:spPr>
                </pic:pic>
              </a:graphicData>
            </a:graphic>
          </wp:inline>
        </w:drawing>
      </w:r>
    </w:p>
    <w:p w14:paraId="1B9C6B33" w14:textId="0A867A6D" w:rsidR="00FC6EDA" w:rsidRPr="00B374C1" w:rsidRDefault="00993601" w:rsidP="000E47FC">
      <w:pPr>
        <w:pStyle w:val="Caption"/>
        <w:tabs>
          <w:tab w:val="clear" w:pos="8920"/>
        </w:tabs>
        <w:jc w:val="center"/>
        <w:rPr>
          <w:color w:val="auto"/>
          <w:sz w:val="28"/>
          <w:szCs w:val="28"/>
          <w:lang w:val="vi-VN"/>
        </w:rPr>
      </w:pPr>
      <w:bookmarkStart w:id="71" w:name="_Toc182467938"/>
      <w:r w:rsidRPr="00B374C1">
        <w:rPr>
          <w:color w:val="auto"/>
          <w:sz w:val="28"/>
          <w:szCs w:val="28"/>
          <w:lang w:val="vi-VN"/>
        </w:rPr>
        <w:t xml:space="preserve">Hình 2. </w:t>
      </w:r>
      <w:r w:rsidRPr="00B374C1">
        <w:rPr>
          <w:color w:val="auto"/>
          <w:sz w:val="28"/>
          <w:szCs w:val="28"/>
          <w:lang w:val="vi-VN"/>
        </w:rPr>
        <w:fldChar w:fldCharType="begin"/>
      </w:r>
      <w:r w:rsidRPr="00B374C1">
        <w:rPr>
          <w:color w:val="auto"/>
          <w:sz w:val="28"/>
          <w:szCs w:val="28"/>
          <w:lang w:val="vi-VN"/>
        </w:rPr>
        <w:instrText xml:space="preserve"> SEQ Hình_2. \* ARABIC </w:instrText>
      </w:r>
      <w:r w:rsidRPr="00B374C1">
        <w:rPr>
          <w:color w:val="auto"/>
          <w:sz w:val="28"/>
          <w:szCs w:val="28"/>
          <w:lang w:val="vi-VN"/>
        </w:rPr>
        <w:fldChar w:fldCharType="separate"/>
      </w:r>
      <w:r w:rsidR="008B4D3C" w:rsidRPr="00B374C1">
        <w:rPr>
          <w:noProof/>
          <w:color w:val="auto"/>
          <w:sz w:val="28"/>
          <w:szCs w:val="28"/>
          <w:lang w:val="vi-VN"/>
        </w:rPr>
        <w:t>28</w:t>
      </w:r>
      <w:r w:rsidRPr="00B374C1">
        <w:rPr>
          <w:color w:val="auto"/>
          <w:sz w:val="28"/>
          <w:szCs w:val="28"/>
          <w:lang w:val="vi-VN"/>
        </w:rPr>
        <w:fldChar w:fldCharType="end"/>
      </w:r>
      <w:r w:rsidRPr="00B374C1">
        <w:rPr>
          <w:color w:val="auto"/>
          <w:sz w:val="28"/>
          <w:szCs w:val="28"/>
          <w:lang w:val="vi-VN"/>
        </w:rPr>
        <w:t xml:space="preserve"> Một số cấu hình thành công trên php.ini</w:t>
      </w:r>
      <w:bookmarkEnd w:id="71"/>
    </w:p>
    <w:p w14:paraId="34F08195" w14:textId="77777777" w:rsidR="00993601" w:rsidRPr="00B374C1" w:rsidRDefault="00993601" w:rsidP="000E47FC">
      <w:pPr>
        <w:tabs>
          <w:tab w:val="clear" w:pos="8920"/>
        </w:tabs>
        <w:rPr>
          <w:highlight w:val="white"/>
          <w:lang w:val="vi-VN"/>
        </w:rPr>
      </w:pPr>
    </w:p>
    <w:p w14:paraId="39EBBD1A" w14:textId="77777777" w:rsidR="00993601" w:rsidRPr="00B374C1" w:rsidRDefault="00000000" w:rsidP="000E47FC">
      <w:pPr>
        <w:keepNext/>
        <w:shd w:val="clear" w:color="auto" w:fill="FFFFFF"/>
        <w:tabs>
          <w:tab w:val="clear" w:pos="8920"/>
        </w:tabs>
        <w:spacing w:after="460" w:line="312" w:lineRule="auto"/>
        <w:rPr>
          <w:lang w:val="vi-VN"/>
        </w:rPr>
      </w:pPr>
      <w:r w:rsidRPr="00B374C1">
        <w:rPr>
          <w:b/>
          <w:noProof/>
          <w:color w:val="444444"/>
          <w:sz w:val="23"/>
          <w:szCs w:val="23"/>
          <w:highlight w:val="white"/>
          <w:lang w:val="vi-VN"/>
        </w:rPr>
        <w:drawing>
          <wp:inline distT="114300" distB="114300" distL="114300" distR="114300" wp14:anchorId="482DABCB" wp14:editId="1B2457B4">
            <wp:extent cx="5667700" cy="787400"/>
            <wp:effectExtent l="0" t="0" r="0" b="0"/>
            <wp:docPr id="1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74"/>
                    <a:srcRect/>
                    <a:stretch>
                      <a:fillRect/>
                    </a:stretch>
                  </pic:blipFill>
                  <pic:spPr>
                    <a:xfrm>
                      <a:off x="0" y="0"/>
                      <a:ext cx="5667700" cy="787400"/>
                    </a:xfrm>
                    <a:prstGeom prst="rect">
                      <a:avLst/>
                    </a:prstGeom>
                    <a:ln/>
                  </pic:spPr>
                </pic:pic>
              </a:graphicData>
            </a:graphic>
          </wp:inline>
        </w:drawing>
      </w:r>
    </w:p>
    <w:p w14:paraId="3F79A05B" w14:textId="5F9E4AC9" w:rsidR="00BE69E0" w:rsidRPr="00B374C1" w:rsidRDefault="00993601" w:rsidP="000E47FC">
      <w:pPr>
        <w:pStyle w:val="Caption"/>
        <w:tabs>
          <w:tab w:val="clear" w:pos="8920"/>
        </w:tabs>
        <w:jc w:val="center"/>
        <w:rPr>
          <w:color w:val="auto"/>
          <w:sz w:val="28"/>
          <w:szCs w:val="28"/>
          <w:lang w:val="vi-VN"/>
        </w:rPr>
      </w:pPr>
      <w:bookmarkStart w:id="72" w:name="_Toc182467939"/>
      <w:r w:rsidRPr="00B374C1">
        <w:rPr>
          <w:color w:val="auto"/>
          <w:sz w:val="28"/>
          <w:szCs w:val="28"/>
          <w:lang w:val="vi-VN"/>
        </w:rPr>
        <w:t xml:space="preserve">Hình 2. </w:t>
      </w:r>
      <w:r w:rsidRPr="00B374C1">
        <w:rPr>
          <w:color w:val="auto"/>
          <w:sz w:val="28"/>
          <w:szCs w:val="28"/>
          <w:lang w:val="vi-VN"/>
        </w:rPr>
        <w:fldChar w:fldCharType="begin"/>
      </w:r>
      <w:r w:rsidRPr="00B374C1">
        <w:rPr>
          <w:color w:val="auto"/>
          <w:sz w:val="28"/>
          <w:szCs w:val="28"/>
          <w:lang w:val="vi-VN"/>
        </w:rPr>
        <w:instrText xml:space="preserve"> SEQ Hình_2. \* ARABIC </w:instrText>
      </w:r>
      <w:r w:rsidRPr="00B374C1">
        <w:rPr>
          <w:color w:val="auto"/>
          <w:sz w:val="28"/>
          <w:szCs w:val="28"/>
          <w:lang w:val="vi-VN"/>
        </w:rPr>
        <w:fldChar w:fldCharType="separate"/>
      </w:r>
      <w:r w:rsidR="008B4D3C" w:rsidRPr="00B374C1">
        <w:rPr>
          <w:noProof/>
          <w:color w:val="auto"/>
          <w:sz w:val="28"/>
          <w:szCs w:val="28"/>
          <w:lang w:val="vi-VN"/>
        </w:rPr>
        <w:t>29</w:t>
      </w:r>
      <w:r w:rsidRPr="00B374C1">
        <w:rPr>
          <w:color w:val="auto"/>
          <w:sz w:val="28"/>
          <w:szCs w:val="28"/>
          <w:lang w:val="vi-VN"/>
        </w:rPr>
        <w:fldChar w:fldCharType="end"/>
      </w:r>
      <w:r w:rsidRPr="00B374C1">
        <w:rPr>
          <w:color w:val="auto"/>
          <w:sz w:val="28"/>
          <w:szCs w:val="28"/>
          <w:lang w:val="vi-VN"/>
        </w:rPr>
        <w:t xml:space="preserve"> Cấu hình thành công trên php.ini</w:t>
      </w:r>
      <w:bookmarkEnd w:id="72"/>
    </w:p>
    <w:p w14:paraId="5AC9464A" w14:textId="7469B4B2" w:rsidR="00FC6EDA" w:rsidRPr="00B374C1" w:rsidRDefault="00FC6EDA" w:rsidP="000E47FC">
      <w:pPr>
        <w:pStyle w:val="Caption"/>
        <w:tabs>
          <w:tab w:val="clear" w:pos="8920"/>
        </w:tabs>
        <w:jc w:val="center"/>
        <w:rPr>
          <w:b/>
          <w:color w:val="auto"/>
          <w:sz w:val="28"/>
          <w:szCs w:val="28"/>
          <w:highlight w:val="white"/>
          <w:lang w:val="vi-VN"/>
        </w:rPr>
      </w:pPr>
    </w:p>
    <w:p w14:paraId="769A58A6" w14:textId="77777777" w:rsidR="00FC6EDA" w:rsidRPr="00B374C1" w:rsidRDefault="00000000" w:rsidP="000E47FC">
      <w:pPr>
        <w:shd w:val="clear" w:color="auto" w:fill="FFFFFF"/>
        <w:tabs>
          <w:tab w:val="clear" w:pos="8920"/>
        </w:tabs>
        <w:spacing w:after="460" w:line="312" w:lineRule="auto"/>
        <w:jc w:val="both"/>
        <w:rPr>
          <w:highlight w:val="white"/>
          <w:lang w:val="vi-VN"/>
        </w:rPr>
      </w:pPr>
      <w:r w:rsidRPr="00B374C1">
        <w:rPr>
          <w:b/>
          <w:highlight w:val="white"/>
          <w:lang w:val="vi-VN"/>
        </w:rPr>
        <w:t>Bước 2:</w:t>
      </w:r>
      <w:r w:rsidRPr="00B374C1">
        <w:rPr>
          <w:highlight w:val="white"/>
          <w:lang w:val="vi-VN"/>
        </w:rPr>
        <w:t xml:space="preserve"> Sau đó khởi động lại </w:t>
      </w:r>
      <w:proofErr w:type="spellStart"/>
      <w:r w:rsidRPr="00B374C1">
        <w:rPr>
          <w:highlight w:val="white"/>
          <w:lang w:val="vi-VN"/>
        </w:rPr>
        <w:t>Apache</w:t>
      </w:r>
      <w:proofErr w:type="spellEnd"/>
      <w:r w:rsidRPr="00B374C1">
        <w:rPr>
          <w:highlight w:val="white"/>
          <w:lang w:val="vi-VN"/>
        </w:rPr>
        <w:t xml:space="preserve"> và </w:t>
      </w:r>
      <w:proofErr w:type="spellStart"/>
      <w:r w:rsidRPr="00B374C1">
        <w:rPr>
          <w:highlight w:val="white"/>
          <w:lang w:val="vi-VN"/>
        </w:rPr>
        <w:t>MySQL</w:t>
      </w:r>
      <w:proofErr w:type="spellEnd"/>
      <w:r w:rsidRPr="00B374C1">
        <w:rPr>
          <w:highlight w:val="white"/>
          <w:lang w:val="vi-VN"/>
        </w:rPr>
        <w:t xml:space="preserve"> trong Bảng điều khiển XAMPP.</w:t>
      </w:r>
    </w:p>
    <w:p w14:paraId="492C26C1" w14:textId="77777777" w:rsidR="00993601" w:rsidRPr="00B374C1" w:rsidRDefault="00000000" w:rsidP="000E47FC">
      <w:pPr>
        <w:keepNext/>
        <w:shd w:val="clear" w:color="auto" w:fill="FFFFFF"/>
        <w:tabs>
          <w:tab w:val="clear" w:pos="8920"/>
        </w:tabs>
        <w:spacing w:after="460" w:line="312" w:lineRule="auto"/>
        <w:rPr>
          <w:lang w:val="vi-VN"/>
        </w:rPr>
      </w:pPr>
      <w:r w:rsidRPr="00B374C1">
        <w:rPr>
          <w:noProof/>
          <w:highlight w:val="white"/>
          <w:lang w:val="vi-VN"/>
        </w:rPr>
        <w:lastRenderedPageBreak/>
        <w:drawing>
          <wp:inline distT="114300" distB="114300" distL="114300" distR="114300" wp14:anchorId="5C454D69" wp14:editId="69B797BF">
            <wp:extent cx="5667700" cy="3606800"/>
            <wp:effectExtent l="0" t="0" r="0" b="0"/>
            <wp:docPr id="165" name="image162.png"/>
            <wp:cNvGraphicFramePr/>
            <a:graphic xmlns:a="http://schemas.openxmlformats.org/drawingml/2006/main">
              <a:graphicData uri="http://schemas.openxmlformats.org/drawingml/2006/picture">
                <pic:pic xmlns:pic="http://schemas.openxmlformats.org/drawingml/2006/picture">
                  <pic:nvPicPr>
                    <pic:cNvPr id="0" name="image162.png"/>
                    <pic:cNvPicPr preferRelativeResize="0"/>
                  </pic:nvPicPr>
                  <pic:blipFill>
                    <a:blip r:embed="rId75"/>
                    <a:srcRect/>
                    <a:stretch>
                      <a:fillRect/>
                    </a:stretch>
                  </pic:blipFill>
                  <pic:spPr>
                    <a:xfrm>
                      <a:off x="0" y="0"/>
                      <a:ext cx="5667700" cy="3606800"/>
                    </a:xfrm>
                    <a:prstGeom prst="rect">
                      <a:avLst/>
                    </a:prstGeom>
                    <a:ln/>
                  </pic:spPr>
                </pic:pic>
              </a:graphicData>
            </a:graphic>
          </wp:inline>
        </w:drawing>
      </w:r>
    </w:p>
    <w:p w14:paraId="70F56E75" w14:textId="7BE832F7" w:rsidR="00BE69E0" w:rsidRPr="00B374C1" w:rsidRDefault="00993601" w:rsidP="000E47FC">
      <w:pPr>
        <w:pStyle w:val="Caption"/>
        <w:tabs>
          <w:tab w:val="clear" w:pos="8920"/>
        </w:tabs>
        <w:jc w:val="center"/>
        <w:rPr>
          <w:color w:val="auto"/>
          <w:sz w:val="28"/>
          <w:szCs w:val="28"/>
          <w:lang w:val="vi-VN"/>
        </w:rPr>
      </w:pPr>
      <w:bookmarkStart w:id="73" w:name="_Toc182467940"/>
      <w:r w:rsidRPr="00B374C1">
        <w:rPr>
          <w:color w:val="auto"/>
          <w:sz w:val="28"/>
          <w:szCs w:val="28"/>
          <w:lang w:val="vi-VN"/>
        </w:rPr>
        <w:t xml:space="preserve">Hình 2. </w:t>
      </w:r>
      <w:r w:rsidRPr="00B374C1">
        <w:rPr>
          <w:color w:val="auto"/>
          <w:sz w:val="28"/>
          <w:szCs w:val="28"/>
          <w:lang w:val="vi-VN"/>
        </w:rPr>
        <w:fldChar w:fldCharType="begin"/>
      </w:r>
      <w:r w:rsidRPr="00B374C1">
        <w:rPr>
          <w:color w:val="auto"/>
          <w:sz w:val="28"/>
          <w:szCs w:val="28"/>
          <w:lang w:val="vi-VN"/>
        </w:rPr>
        <w:instrText xml:space="preserve"> SEQ Hình_2. \* ARABIC </w:instrText>
      </w:r>
      <w:r w:rsidRPr="00B374C1">
        <w:rPr>
          <w:color w:val="auto"/>
          <w:sz w:val="28"/>
          <w:szCs w:val="28"/>
          <w:lang w:val="vi-VN"/>
        </w:rPr>
        <w:fldChar w:fldCharType="separate"/>
      </w:r>
      <w:r w:rsidR="008B4D3C" w:rsidRPr="00B374C1">
        <w:rPr>
          <w:noProof/>
          <w:color w:val="auto"/>
          <w:sz w:val="28"/>
          <w:szCs w:val="28"/>
          <w:lang w:val="vi-VN"/>
        </w:rPr>
        <w:t>30</w:t>
      </w:r>
      <w:r w:rsidRPr="00B374C1">
        <w:rPr>
          <w:color w:val="auto"/>
          <w:sz w:val="28"/>
          <w:szCs w:val="28"/>
          <w:lang w:val="vi-VN"/>
        </w:rPr>
        <w:fldChar w:fldCharType="end"/>
      </w:r>
      <w:r w:rsidRPr="00B374C1">
        <w:rPr>
          <w:color w:val="auto"/>
          <w:sz w:val="28"/>
          <w:szCs w:val="28"/>
          <w:lang w:val="vi-VN"/>
        </w:rPr>
        <w:t xml:space="preserve"> Khởi động lại </w:t>
      </w:r>
      <w:proofErr w:type="spellStart"/>
      <w:r w:rsidRPr="00B374C1">
        <w:rPr>
          <w:color w:val="auto"/>
          <w:sz w:val="28"/>
          <w:szCs w:val="28"/>
          <w:lang w:val="vi-VN"/>
        </w:rPr>
        <w:t>Apache</w:t>
      </w:r>
      <w:proofErr w:type="spellEnd"/>
      <w:r w:rsidRPr="00B374C1">
        <w:rPr>
          <w:color w:val="auto"/>
          <w:sz w:val="28"/>
          <w:szCs w:val="28"/>
          <w:lang w:val="vi-VN"/>
        </w:rPr>
        <w:t xml:space="preserve"> và </w:t>
      </w:r>
      <w:proofErr w:type="spellStart"/>
      <w:r w:rsidRPr="00B374C1">
        <w:rPr>
          <w:color w:val="auto"/>
          <w:sz w:val="28"/>
          <w:szCs w:val="28"/>
          <w:lang w:val="vi-VN"/>
        </w:rPr>
        <w:t>MySQL</w:t>
      </w:r>
      <w:proofErr w:type="spellEnd"/>
      <w:r w:rsidRPr="00B374C1">
        <w:rPr>
          <w:color w:val="auto"/>
          <w:sz w:val="28"/>
          <w:szCs w:val="28"/>
          <w:lang w:val="vi-VN"/>
        </w:rPr>
        <w:t xml:space="preserve"> trong </w:t>
      </w:r>
      <w:proofErr w:type="spellStart"/>
      <w:r w:rsidRPr="00B374C1">
        <w:rPr>
          <w:color w:val="auto"/>
          <w:sz w:val="28"/>
          <w:szCs w:val="28"/>
          <w:lang w:val="vi-VN"/>
        </w:rPr>
        <w:t>Xampp</w:t>
      </w:r>
      <w:bookmarkEnd w:id="73"/>
      <w:proofErr w:type="spellEnd"/>
    </w:p>
    <w:p w14:paraId="14A99A11" w14:textId="77777777" w:rsidR="00993601" w:rsidRPr="00B374C1" w:rsidRDefault="00993601" w:rsidP="000E47FC">
      <w:pPr>
        <w:tabs>
          <w:tab w:val="clear" w:pos="8920"/>
        </w:tabs>
        <w:rPr>
          <w:lang w:val="vi-VN"/>
        </w:rPr>
      </w:pPr>
    </w:p>
    <w:p w14:paraId="51B7000F" w14:textId="77777777" w:rsidR="00FC6EDA" w:rsidRPr="00B374C1" w:rsidRDefault="00000000" w:rsidP="000E47FC">
      <w:pPr>
        <w:pStyle w:val="Heading2"/>
        <w:numPr>
          <w:ilvl w:val="0"/>
          <w:numId w:val="78"/>
        </w:numPr>
        <w:pBdr>
          <w:bottom w:val="none" w:sz="0" w:space="13" w:color="auto"/>
        </w:pBdr>
        <w:shd w:val="clear" w:color="auto" w:fill="FFFFFF"/>
        <w:tabs>
          <w:tab w:val="clear" w:pos="8920"/>
        </w:tabs>
        <w:spacing w:before="0" w:line="288" w:lineRule="auto"/>
        <w:rPr>
          <w:color w:val="333333"/>
          <w:highlight w:val="white"/>
          <w:lang w:val="vi-VN"/>
        </w:rPr>
      </w:pPr>
      <w:r w:rsidRPr="00B374C1">
        <w:rPr>
          <w:color w:val="333333"/>
          <w:highlight w:val="white"/>
          <w:lang w:val="vi-VN"/>
        </w:rPr>
        <w:t xml:space="preserve">Tải </w:t>
      </w:r>
      <w:proofErr w:type="spellStart"/>
      <w:r w:rsidRPr="00B374C1">
        <w:rPr>
          <w:color w:val="333333"/>
          <w:highlight w:val="white"/>
          <w:lang w:val="vi-VN"/>
        </w:rPr>
        <w:t>Magento</w:t>
      </w:r>
      <w:proofErr w:type="spellEnd"/>
      <w:r w:rsidRPr="00B374C1">
        <w:rPr>
          <w:color w:val="333333"/>
          <w:highlight w:val="white"/>
          <w:lang w:val="vi-VN"/>
        </w:rPr>
        <w:t xml:space="preserve"> 2.4.6</w:t>
      </w:r>
    </w:p>
    <w:p w14:paraId="748A1CA8" w14:textId="77777777" w:rsidR="00FC6EDA" w:rsidRPr="00B374C1" w:rsidRDefault="00000000" w:rsidP="000E47FC">
      <w:pPr>
        <w:pStyle w:val="Heading2"/>
        <w:pBdr>
          <w:bottom w:val="none" w:sz="0" w:space="13" w:color="auto"/>
        </w:pBdr>
        <w:shd w:val="clear" w:color="auto" w:fill="FFFFFF"/>
        <w:tabs>
          <w:tab w:val="clear" w:pos="8920"/>
        </w:tabs>
        <w:spacing w:before="0" w:line="288" w:lineRule="auto"/>
        <w:ind w:left="0"/>
        <w:rPr>
          <w:b w:val="0"/>
          <w:highlight w:val="white"/>
          <w:lang w:val="vi-VN"/>
        </w:rPr>
      </w:pPr>
      <w:bookmarkStart w:id="74" w:name="_j9vinsa2sl25" w:colFirst="0" w:colLast="0"/>
      <w:bookmarkEnd w:id="74"/>
      <w:r w:rsidRPr="00B374C1">
        <w:rPr>
          <w:b w:val="0"/>
          <w:highlight w:val="white"/>
          <w:lang w:val="vi-VN"/>
        </w:rPr>
        <w:t xml:space="preserve">Chúng ta có 2 cách để tải </w:t>
      </w:r>
      <w:proofErr w:type="spellStart"/>
      <w:r w:rsidRPr="00B374C1">
        <w:rPr>
          <w:b w:val="0"/>
          <w:highlight w:val="white"/>
          <w:lang w:val="vi-VN"/>
        </w:rPr>
        <w:t>Magento</w:t>
      </w:r>
      <w:proofErr w:type="spellEnd"/>
      <w:r w:rsidRPr="00B374C1">
        <w:rPr>
          <w:b w:val="0"/>
          <w:highlight w:val="white"/>
          <w:lang w:val="vi-VN"/>
        </w:rPr>
        <w:t>:</w:t>
      </w:r>
    </w:p>
    <w:p w14:paraId="717A57BB" w14:textId="77777777" w:rsidR="00FC6EDA" w:rsidRPr="00B374C1" w:rsidRDefault="00000000" w:rsidP="000E47FC">
      <w:pPr>
        <w:pStyle w:val="Heading2"/>
        <w:pBdr>
          <w:bottom w:val="none" w:sz="0" w:space="13" w:color="auto"/>
        </w:pBdr>
        <w:shd w:val="clear" w:color="auto" w:fill="FFFFFF"/>
        <w:tabs>
          <w:tab w:val="clear" w:pos="8920"/>
        </w:tabs>
        <w:spacing w:before="0" w:line="288" w:lineRule="auto"/>
        <w:ind w:left="0"/>
        <w:jc w:val="both"/>
        <w:rPr>
          <w:b w:val="0"/>
          <w:highlight w:val="white"/>
          <w:lang w:val="vi-VN"/>
        </w:rPr>
      </w:pPr>
      <w:bookmarkStart w:id="75" w:name="_w4frvygmmds4" w:colFirst="0" w:colLast="0"/>
      <w:bookmarkEnd w:id="75"/>
      <w:r w:rsidRPr="00B374C1">
        <w:rPr>
          <w:highlight w:val="white"/>
          <w:lang w:val="vi-VN"/>
        </w:rPr>
        <w:t>Cách 1:</w:t>
      </w:r>
      <w:r w:rsidRPr="00B374C1">
        <w:rPr>
          <w:b w:val="0"/>
          <w:highlight w:val="white"/>
          <w:lang w:val="vi-VN"/>
        </w:rPr>
        <w:t xml:space="preserve"> Truy cập vào trang </w:t>
      </w:r>
      <w:proofErr w:type="spellStart"/>
      <w:r w:rsidRPr="00B374C1">
        <w:rPr>
          <w:b w:val="0"/>
          <w:highlight w:val="white"/>
          <w:lang w:val="vi-VN"/>
        </w:rPr>
        <w:t>github</w:t>
      </w:r>
      <w:proofErr w:type="spellEnd"/>
      <w:r w:rsidRPr="00B374C1">
        <w:rPr>
          <w:b w:val="0"/>
          <w:highlight w:val="white"/>
          <w:lang w:val="vi-VN"/>
        </w:rPr>
        <w:t xml:space="preserve"> </w:t>
      </w:r>
      <w:hyperlink r:id="rId76">
        <w:proofErr w:type="spellStart"/>
        <w:r w:rsidRPr="00B374C1">
          <w:rPr>
            <w:b w:val="0"/>
            <w:highlight w:val="white"/>
            <w:lang w:val="vi-VN"/>
          </w:rPr>
          <w:t>Magento</w:t>
        </w:r>
        <w:proofErr w:type="spellEnd"/>
      </w:hyperlink>
      <w:r w:rsidRPr="00B374C1">
        <w:rPr>
          <w:b w:val="0"/>
          <w:highlight w:val="white"/>
          <w:lang w:val="vi-VN"/>
        </w:rPr>
        <w:t>, sau đó chọn phiên bản tải về và giải nén.</w:t>
      </w:r>
    </w:p>
    <w:p w14:paraId="67519155" w14:textId="77777777" w:rsidR="00E549E6" w:rsidRPr="00B374C1" w:rsidRDefault="00000000" w:rsidP="000E47FC">
      <w:pPr>
        <w:keepNext/>
        <w:shd w:val="clear" w:color="auto" w:fill="FFFFFF"/>
        <w:tabs>
          <w:tab w:val="clear" w:pos="8920"/>
        </w:tabs>
        <w:spacing w:after="460" w:line="312" w:lineRule="auto"/>
        <w:rPr>
          <w:lang w:val="vi-VN"/>
        </w:rPr>
      </w:pPr>
      <w:r w:rsidRPr="00B374C1">
        <w:rPr>
          <w:b/>
          <w:noProof/>
          <w:highlight w:val="white"/>
          <w:lang w:val="vi-VN"/>
        </w:rPr>
        <w:lastRenderedPageBreak/>
        <w:drawing>
          <wp:inline distT="114300" distB="114300" distL="114300" distR="114300" wp14:anchorId="43457C16" wp14:editId="5BB641F0">
            <wp:extent cx="5667700" cy="3962400"/>
            <wp:effectExtent l="0" t="0" r="0" b="0"/>
            <wp:docPr id="3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77"/>
                    <a:srcRect/>
                    <a:stretch>
                      <a:fillRect/>
                    </a:stretch>
                  </pic:blipFill>
                  <pic:spPr>
                    <a:xfrm>
                      <a:off x="0" y="0"/>
                      <a:ext cx="5667700" cy="3962400"/>
                    </a:xfrm>
                    <a:prstGeom prst="rect">
                      <a:avLst/>
                    </a:prstGeom>
                    <a:ln/>
                  </pic:spPr>
                </pic:pic>
              </a:graphicData>
            </a:graphic>
          </wp:inline>
        </w:drawing>
      </w:r>
    </w:p>
    <w:p w14:paraId="505DBCB3" w14:textId="5594AB3E" w:rsidR="00E549E6" w:rsidRPr="00B374C1" w:rsidRDefault="00E549E6" w:rsidP="000E47FC">
      <w:pPr>
        <w:pStyle w:val="Caption"/>
        <w:tabs>
          <w:tab w:val="clear" w:pos="8920"/>
        </w:tabs>
        <w:jc w:val="center"/>
        <w:rPr>
          <w:b/>
          <w:color w:val="auto"/>
          <w:sz w:val="28"/>
          <w:szCs w:val="28"/>
          <w:highlight w:val="white"/>
          <w:lang w:val="vi-VN"/>
        </w:rPr>
      </w:pPr>
      <w:bookmarkStart w:id="76" w:name="_Toc182467941"/>
      <w:r w:rsidRPr="00B374C1">
        <w:rPr>
          <w:color w:val="auto"/>
          <w:sz w:val="28"/>
          <w:szCs w:val="28"/>
          <w:lang w:val="vi-VN"/>
        </w:rPr>
        <w:t xml:space="preserve">Hình 2. </w:t>
      </w:r>
      <w:r w:rsidRPr="00B374C1">
        <w:rPr>
          <w:color w:val="auto"/>
          <w:sz w:val="28"/>
          <w:szCs w:val="28"/>
          <w:lang w:val="vi-VN"/>
        </w:rPr>
        <w:fldChar w:fldCharType="begin"/>
      </w:r>
      <w:r w:rsidRPr="00B374C1">
        <w:rPr>
          <w:color w:val="auto"/>
          <w:sz w:val="28"/>
          <w:szCs w:val="28"/>
          <w:lang w:val="vi-VN"/>
        </w:rPr>
        <w:instrText xml:space="preserve"> SEQ Hình_2. \* ARABIC </w:instrText>
      </w:r>
      <w:r w:rsidRPr="00B374C1">
        <w:rPr>
          <w:color w:val="auto"/>
          <w:sz w:val="28"/>
          <w:szCs w:val="28"/>
          <w:lang w:val="vi-VN"/>
        </w:rPr>
        <w:fldChar w:fldCharType="separate"/>
      </w:r>
      <w:r w:rsidR="008B4D3C" w:rsidRPr="00B374C1">
        <w:rPr>
          <w:noProof/>
          <w:color w:val="auto"/>
          <w:sz w:val="28"/>
          <w:szCs w:val="28"/>
          <w:lang w:val="vi-VN"/>
        </w:rPr>
        <w:t>31</w:t>
      </w:r>
      <w:r w:rsidRPr="00B374C1">
        <w:rPr>
          <w:color w:val="auto"/>
          <w:sz w:val="28"/>
          <w:szCs w:val="28"/>
          <w:lang w:val="vi-VN"/>
        </w:rPr>
        <w:fldChar w:fldCharType="end"/>
      </w:r>
      <w:r w:rsidRPr="00B374C1">
        <w:rPr>
          <w:color w:val="auto"/>
          <w:sz w:val="28"/>
          <w:szCs w:val="28"/>
          <w:lang w:val="vi-VN"/>
        </w:rPr>
        <w:t xml:space="preserve"> Trang </w:t>
      </w:r>
      <w:proofErr w:type="spellStart"/>
      <w:r w:rsidRPr="00B374C1">
        <w:rPr>
          <w:color w:val="auto"/>
          <w:sz w:val="28"/>
          <w:szCs w:val="28"/>
          <w:lang w:val="vi-VN"/>
        </w:rPr>
        <w:t>github</w:t>
      </w:r>
      <w:proofErr w:type="spellEnd"/>
      <w:r w:rsidRPr="00B374C1">
        <w:rPr>
          <w:color w:val="auto"/>
          <w:sz w:val="28"/>
          <w:szCs w:val="28"/>
          <w:lang w:val="vi-VN"/>
        </w:rPr>
        <w:t xml:space="preserve"> của </w:t>
      </w:r>
      <w:proofErr w:type="spellStart"/>
      <w:r w:rsidRPr="00B374C1">
        <w:rPr>
          <w:color w:val="auto"/>
          <w:sz w:val="28"/>
          <w:szCs w:val="28"/>
          <w:lang w:val="vi-VN"/>
        </w:rPr>
        <w:t>Magento</w:t>
      </w:r>
      <w:proofErr w:type="spellEnd"/>
      <w:r w:rsidRPr="00B374C1">
        <w:rPr>
          <w:color w:val="auto"/>
          <w:sz w:val="28"/>
          <w:szCs w:val="28"/>
          <w:lang w:val="vi-VN"/>
        </w:rPr>
        <w:t xml:space="preserve"> các phiên bản</w:t>
      </w:r>
      <w:bookmarkEnd w:id="76"/>
    </w:p>
    <w:p w14:paraId="496B80EF" w14:textId="02C41AE3" w:rsidR="00BE69E0" w:rsidRPr="00B374C1" w:rsidRDefault="00BE69E0" w:rsidP="000E47FC">
      <w:pPr>
        <w:pStyle w:val="Caption"/>
        <w:tabs>
          <w:tab w:val="clear" w:pos="8920"/>
        </w:tabs>
        <w:rPr>
          <w:lang w:val="vi-VN"/>
        </w:rPr>
      </w:pPr>
    </w:p>
    <w:p w14:paraId="4FF1D6D8" w14:textId="78AACDCC" w:rsidR="00E549E6" w:rsidRPr="00B374C1" w:rsidRDefault="00000000" w:rsidP="000E47FC">
      <w:pPr>
        <w:shd w:val="clear" w:color="auto" w:fill="FFFFFF"/>
        <w:tabs>
          <w:tab w:val="clear" w:pos="8920"/>
        </w:tabs>
        <w:spacing w:after="220" w:line="384" w:lineRule="auto"/>
        <w:rPr>
          <w:highlight w:val="white"/>
          <w:lang w:val="vi-VN"/>
        </w:rPr>
      </w:pPr>
      <w:r w:rsidRPr="00B374C1">
        <w:rPr>
          <w:highlight w:val="white"/>
          <w:lang w:val="vi-VN"/>
        </w:rPr>
        <w:t xml:space="preserve">- Tải về xong, tạo một thư mục trong </w:t>
      </w:r>
      <w:proofErr w:type="spellStart"/>
      <w:r w:rsidRPr="00B374C1">
        <w:rPr>
          <w:highlight w:val="white"/>
          <w:lang w:val="vi-VN"/>
        </w:rPr>
        <w:t>htdocs</w:t>
      </w:r>
      <w:proofErr w:type="spellEnd"/>
      <w:r w:rsidRPr="00B374C1">
        <w:rPr>
          <w:highlight w:val="white"/>
          <w:lang w:val="vi-VN"/>
        </w:rPr>
        <w:t xml:space="preserve"> rồi giải nén </w:t>
      </w:r>
      <w:proofErr w:type="spellStart"/>
      <w:r w:rsidRPr="00B374C1">
        <w:rPr>
          <w:highlight w:val="white"/>
          <w:lang w:val="vi-VN"/>
        </w:rPr>
        <w:t>file</w:t>
      </w:r>
      <w:proofErr w:type="spellEnd"/>
      <w:r w:rsidRPr="00B374C1">
        <w:rPr>
          <w:highlight w:val="white"/>
          <w:lang w:val="vi-VN"/>
        </w:rPr>
        <w:t xml:space="preserve"> </w:t>
      </w:r>
      <w:proofErr w:type="spellStart"/>
      <w:r w:rsidRPr="00B374C1">
        <w:rPr>
          <w:highlight w:val="white"/>
          <w:lang w:val="vi-VN"/>
        </w:rPr>
        <w:t>Magento</w:t>
      </w:r>
      <w:proofErr w:type="spellEnd"/>
      <w:r w:rsidRPr="00B374C1">
        <w:rPr>
          <w:highlight w:val="white"/>
          <w:lang w:val="vi-VN"/>
        </w:rPr>
        <w:t xml:space="preserve"> vào đó.</w:t>
      </w:r>
    </w:p>
    <w:p w14:paraId="3A01A559" w14:textId="77777777" w:rsidR="00E549E6" w:rsidRPr="00B374C1" w:rsidRDefault="00E549E6" w:rsidP="000E47FC">
      <w:pPr>
        <w:shd w:val="clear" w:color="auto" w:fill="FFFFFF"/>
        <w:tabs>
          <w:tab w:val="clear" w:pos="8920"/>
        </w:tabs>
        <w:spacing w:after="220" w:line="384" w:lineRule="auto"/>
        <w:rPr>
          <w:highlight w:val="white"/>
          <w:lang w:val="vi-VN"/>
        </w:rPr>
      </w:pPr>
    </w:p>
    <w:p w14:paraId="34FCACFA" w14:textId="77777777" w:rsidR="00E549E6" w:rsidRPr="00B374C1" w:rsidRDefault="00000000" w:rsidP="000E47FC">
      <w:pPr>
        <w:keepNext/>
        <w:shd w:val="clear" w:color="auto" w:fill="FFFFFF"/>
        <w:tabs>
          <w:tab w:val="clear" w:pos="8920"/>
        </w:tabs>
        <w:spacing w:after="460" w:line="312" w:lineRule="auto"/>
        <w:rPr>
          <w:lang w:val="vi-VN"/>
        </w:rPr>
      </w:pPr>
      <w:r w:rsidRPr="00B374C1">
        <w:rPr>
          <w:b/>
          <w:noProof/>
          <w:highlight w:val="white"/>
          <w:lang w:val="vi-VN"/>
        </w:rPr>
        <w:lastRenderedPageBreak/>
        <w:drawing>
          <wp:inline distT="114300" distB="114300" distL="114300" distR="114300" wp14:anchorId="7A0C8E3E" wp14:editId="4EB9DC9B">
            <wp:extent cx="5667700" cy="3022600"/>
            <wp:effectExtent l="0" t="0" r="0" b="0"/>
            <wp:docPr id="34" name="image31.jpg"/>
            <wp:cNvGraphicFramePr/>
            <a:graphic xmlns:a="http://schemas.openxmlformats.org/drawingml/2006/main">
              <a:graphicData uri="http://schemas.openxmlformats.org/drawingml/2006/picture">
                <pic:pic xmlns:pic="http://schemas.openxmlformats.org/drawingml/2006/picture">
                  <pic:nvPicPr>
                    <pic:cNvPr id="0" name="image31.jpg"/>
                    <pic:cNvPicPr preferRelativeResize="0"/>
                  </pic:nvPicPr>
                  <pic:blipFill>
                    <a:blip r:embed="rId78"/>
                    <a:srcRect/>
                    <a:stretch>
                      <a:fillRect/>
                    </a:stretch>
                  </pic:blipFill>
                  <pic:spPr>
                    <a:xfrm>
                      <a:off x="0" y="0"/>
                      <a:ext cx="5667700" cy="3022600"/>
                    </a:xfrm>
                    <a:prstGeom prst="rect">
                      <a:avLst/>
                    </a:prstGeom>
                    <a:ln/>
                  </pic:spPr>
                </pic:pic>
              </a:graphicData>
            </a:graphic>
          </wp:inline>
        </w:drawing>
      </w:r>
    </w:p>
    <w:p w14:paraId="5EE57CF1" w14:textId="2CC7760F" w:rsidR="00993601" w:rsidRPr="00B374C1" w:rsidRDefault="00E549E6" w:rsidP="000E47FC">
      <w:pPr>
        <w:pStyle w:val="Caption"/>
        <w:tabs>
          <w:tab w:val="clear" w:pos="8920"/>
        </w:tabs>
        <w:jc w:val="center"/>
        <w:rPr>
          <w:color w:val="auto"/>
          <w:sz w:val="28"/>
          <w:szCs w:val="28"/>
          <w:lang w:val="vi-VN"/>
        </w:rPr>
      </w:pPr>
      <w:bookmarkStart w:id="77" w:name="_Toc182467942"/>
      <w:r w:rsidRPr="00B374C1">
        <w:rPr>
          <w:color w:val="auto"/>
          <w:sz w:val="28"/>
          <w:szCs w:val="28"/>
          <w:lang w:val="vi-VN"/>
        </w:rPr>
        <w:t xml:space="preserve">Hình 2. </w:t>
      </w:r>
      <w:r w:rsidRPr="00B374C1">
        <w:rPr>
          <w:color w:val="auto"/>
          <w:sz w:val="28"/>
          <w:szCs w:val="28"/>
          <w:lang w:val="vi-VN"/>
        </w:rPr>
        <w:fldChar w:fldCharType="begin"/>
      </w:r>
      <w:r w:rsidRPr="00B374C1">
        <w:rPr>
          <w:color w:val="auto"/>
          <w:sz w:val="28"/>
          <w:szCs w:val="28"/>
          <w:lang w:val="vi-VN"/>
        </w:rPr>
        <w:instrText xml:space="preserve"> SEQ Hình_2. \* ARABIC </w:instrText>
      </w:r>
      <w:r w:rsidRPr="00B374C1">
        <w:rPr>
          <w:color w:val="auto"/>
          <w:sz w:val="28"/>
          <w:szCs w:val="28"/>
          <w:lang w:val="vi-VN"/>
        </w:rPr>
        <w:fldChar w:fldCharType="separate"/>
      </w:r>
      <w:r w:rsidR="008B4D3C" w:rsidRPr="00B374C1">
        <w:rPr>
          <w:noProof/>
          <w:color w:val="auto"/>
          <w:sz w:val="28"/>
          <w:szCs w:val="28"/>
          <w:lang w:val="vi-VN"/>
        </w:rPr>
        <w:t>32</w:t>
      </w:r>
      <w:r w:rsidRPr="00B374C1">
        <w:rPr>
          <w:color w:val="auto"/>
          <w:sz w:val="28"/>
          <w:szCs w:val="28"/>
          <w:lang w:val="vi-VN"/>
        </w:rPr>
        <w:fldChar w:fldCharType="end"/>
      </w:r>
      <w:r w:rsidRPr="00B374C1">
        <w:rPr>
          <w:color w:val="auto"/>
          <w:sz w:val="28"/>
          <w:szCs w:val="28"/>
          <w:lang w:val="vi-VN"/>
        </w:rPr>
        <w:t xml:space="preserve"> Tạo thư mục và giải nén trong </w:t>
      </w:r>
      <w:proofErr w:type="spellStart"/>
      <w:r w:rsidRPr="00B374C1">
        <w:rPr>
          <w:color w:val="auto"/>
          <w:sz w:val="28"/>
          <w:szCs w:val="28"/>
          <w:lang w:val="vi-VN"/>
        </w:rPr>
        <w:t>folder</w:t>
      </w:r>
      <w:proofErr w:type="spellEnd"/>
      <w:r w:rsidRPr="00B374C1">
        <w:rPr>
          <w:color w:val="auto"/>
          <w:sz w:val="28"/>
          <w:szCs w:val="28"/>
          <w:lang w:val="vi-VN"/>
        </w:rPr>
        <w:t xml:space="preserve"> </w:t>
      </w:r>
      <w:proofErr w:type="spellStart"/>
      <w:r w:rsidRPr="00B374C1">
        <w:rPr>
          <w:color w:val="auto"/>
          <w:sz w:val="28"/>
          <w:szCs w:val="28"/>
          <w:lang w:val="vi-VN"/>
        </w:rPr>
        <w:t>htdocs</w:t>
      </w:r>
      <w:proofErr w:type="spellEnd"/>
      <w:r w:rsidRPr="00B374C1">
        <w:rPr>
          <w:color w:val="auto"/>
          <w:sz w:val="28"/>
          <w:szCs w:val="28"/>
          <w:lang w:val="vi-VN"/>
        </w:rPr>
        <w:t xml:space="preserve"> của </w:t>
      </w:r>
      <w:proofErr w:type="spellStart"/>
      <w:r w:rsidRPr="00B374C1">
        <w:rPr>
          <w:color w:val="auto"/>
          <w:sz w:val="28"/>
          <w:szCs w:val="28"/>
          <w:lang w:val="vi-VN"/>
        </w:rPr>
        <w:t>Xampp</w:t>
      </w:r>
      <w:bookmarkEnd w:id="77"/>
      <w:proofErr w:type="spellEnd"/>
    </w:p>
    <w:p w14:paraId="17E7D7DF" w14:textId="77777777" w:rsidR="00E549E6" w:rsidRPr="00B374C1" w:rsidRDefault="00E549E6" w:rsidP="000E47FC">
      <w:pPr>
        <w:tabs>
          <w:tab w:val="clear" w:pos="8920"/>
        </w:tabs>
        <w:rPr>
          <w:lang w:val="vi-VN"/>
        </w:rPr>
      </w:pPr>
    </w:p>
    <w:p w14:paraId="51A31344" w14:textId="77777777" w:rsidR="00FC6EDA" w:rsidRPr="00B374C1" w:rsidRDefault="00000000" w:rsidP="000E47FC">
      <w:pPr>
        <w:shd w:val="clear" w:color="auto" w:fill="FFFFFF"/>
        <w:tabs>
          <w:tab w:val="clear" w:pos="8920"/>
        </w:tabs>
        <w:spacing w:after="220" w:line="384" w:lineRule="auto"/>
        <w:rPr>
          <w:b/>
          <w:highlight w:val="white"/>
          <w:lang w:val="vi-VN"/>
        </w:rPr>
      </w:pPr>
      <w:r w:rsidRPr="00B374C1">
        <w:rPr>
          <w:b/>
          <w:highlight w:val="white"/>
          <w:lang w:val="vi-VN"/>
        </w:rPr>
        <w:t xml:space="preserve">Cách 2: Tải thông qua lệnh </w:t>
      </w:r>
      <w:proofErr w:type="spellStart"/>
      <w:r w:rsidRPr="00B374C1">
        <w:rPr>
          <w:b/>
          <w:highlight w:val="white"/>
          <w:lang w:val="vi-VN"/>
        </w:rPr>
        <w:t>composer</w:t>
      </w:r>
      <w:proofErr w:type="spellEnd"/>
      <w:r w:rsidRPr="00B374C1">
        <w:rPr>
          <w:b/>
          <w:highlight w:val="white"/>
          <w:lang w:val="vi-VN"/>
        </w:rPr>
        <w:t>:</w:t>
      </w:r>
    </w:p>
    <w:tbl>
      <w:tblPr>
        <w:tblStyle w:val="a1"/>
        <w:tblW w:w="8925" w:type="dxa"/>
        <w:tblBorders>
          <w:top w:val="nil"/>
          <w:left w:val="nil"/>
          <w:bottom w:val="nil"/>
          <w:right w:val="nil"/>
          <w:insideH w:val="nil"/>
          <w:insideV w:val="nil"/>
        </w:tblBorders>
        <w:tblLayout w:type="fixed"/>
        <w:tblLook w:val="0600" w:firstRow="0" w:lastRow="0" w:firstColumn="0" w:lastColumn="0" w:noHBand="1" w:noVBand="1"/>
      </w:tblPr>
      <w:tblGrid>
        <w:gridCol w:w="396"/>
        <w:gridCol w:w="8529"/>
      </w:tblGrid>
      <w:tr w:rsidR="00FC6EDA" w:rsidRPr="00B374C1" w14:paraId="11655B4C" w14:textId="77777777">
        <w:trPr>
          <w:trHeight w:val="525"/>
        </w:trPr>
        <w:tc>
          <w:tcPr>
            <w:tcW w:w="396" w:type="dxa"/>
            <w:tcBorders>
              <w:top w:val="nil"/>
              <w:left w:val="nil"/>
              <w:bottom w:val="nil"/>
              <w:right w:val="nil"/>
            </w:tcBorders>
            <w:tcMar>
              <w:top w:w="0" w:type="dxa"/>
              <w:left w:w="0" w:type="dxa"/>
              <w:bottom w:w="0" w:type="dxa"/>
              <w:right w:w="0" w:type="dxa"/>
            </w:tcMar>
            <w:vAlign w:val="center"/>
          </w:tcPr>
          <w:p w14:paraId="7826F8E2" w14:textId="77777777" w:rsidR="00FC6EDA" w:rsidRPr="00B374C1" w:rsidRDefault="00FC6EDA" w:rsidP="000E47FC">
            <w:pPr>
              <w:shd w:val="clear" w:color="auto" w:fill="FFFFFF"/>
              <w:tabs>
                <w:tab w:val="clear" w:pos="8920"/>
              </w:tabs>
              <w:spacing w:line="264" w:lineRule="auto"/>
              <w:ind w:right="240"/>
              <w:jc w:val="right"/>
              <w:rPr>
                <w:b/>
                <w:highlight w:val="white"/>
                <w:lang w:val="vi-VN"/>
              </w:rPr>
            </w:pPr>
          </w:p>
        </w:tc>
        <w:tc>
          <w:tcPr>
            <w:tcW w:w="8528" w:type="dxa"/>
            <w:tcBorders>
              <w:top w:val="nil"/>
              <w:left w:val="nil"/>
              <w:bottom w:val="nil"/>
              <w:right w:val="nil"/>
            </w:tcBorders>
            <w:tcMar>
              <w:top w:w="0" w:type="dxa"/>
              <w:left w:w="0" w:type="dxa"/>
              <w:bottom w:w="0" w:type="dxa"/>
              <w:right w:w="0" w:type="dxa"/>
            </w:tcMar>
            <w:vAlign w:val="center"/>
          </w:tcPr>
          <w:p w14:paraId="0A26E67F" w14:textId="77777777" w:rsidR="00FC6EDA" w:rsidRPr="00B374C1" w:rsidRDefault="00000000" w:rsidP="000E47FC">
            <w:pPr>
              <w:shd w:val="clear" w:color="auto" w:fill="FFFFFF"/>
              <w:tabs>
                <w:tab w:val="clear" w:pos="8920"/>
              </w:tabs>
              <w:spacing w:line="264" w:lineRule="auto"/>
              <w:rPr>
                <w:highlight w:val="white"/>
                <w:lang w:val="vi-VN"/>
              </w:rPr>
            </w:pPr>
            <w:proofErr w:type="spellStart"/>
            <w:r w:rsidRPr="00B374C1">
              <w:rPr>
                <w:highlight w:val="white"/>
                <w:lang w:val="vi-VN"/>
              </w:rPr>
              <w:t>composer</w:t>
            </w:r>
            <w:proofErr w:type="spellEnd"/>
            <w:r w:rsidRPr="00B374C1">
              <w:rPr>
                <w:highlight w:val="white"/>
                <w:lang w:val="vi-VN"/>
              </w:rPr>
              <w:t xml:space="preserve"> </w:t>
            </w:r>
            <w:proofErr w:type="spellStart"/>
            <w:r w:rsidRPr="00B374C1">
              <w:rPr>
                <w:highlight w:val="white"/>
                <w:lang w:val="vi-VN"/>
              </w:rPr>
              <w:t>create-project</w:t>
            </w:r>
            <w:proofErr w:type="spellEnd"/>
            <w:r w:rsidRPr="00B374C1">
              <w:rPr>
                <w:highlight w:val="white"/>
                <w:lang w:val="vi-VN"/>
              </w:rPr>
              <w:t xml:space="preserve"> --</w:t>
            </w:r>
            <w:proofErr w:type="spellStart"/>
            <w:r w:rsidRPr="00B374C1">
              <w:rPr>
                <w:highlight w:val="white"/>
                <w:lang w:val="vi-VN"/>
              </w:rPr>
              <w:t>repository-url</w:t>
            </w:r>
            <w:proofErr w:type="spellEnd"/>
            <w:r w:rsidRPr="00B374C1">
              <w:rPr>
                <w:highlight w:val="white"/>
                <w:lang w:val="vi-VN"/>
              </w:rPr>
              <w:t xml:space="preserve">=https://repo.magento.com/ </w:t>
            </w:r>
            <w:proofErr w:type="spellStart"/>
            <w:r w:rsidRPr="00B374C1">
              <w:rPr>
                <w:highlight w:val="white"/>
                <w:lang w:val="vi-VN"/>
              </w:rPr>
              <w:t>magento</w:t>
            </w:r>
            <w:proofErr w:type="spellEnd"/>
            <w:r w:rsidRPr="00B374C1">
              <w:rPr>
                <w:highlight w:val="white"/>
                <w:lang w:val="vi-VN"/>
              </w:rPr>
              <w:t>/</w:t>
            </w:r>
            <w:proofErr w:type="spellStart"/>
            <w:r w:rsidRPr="00B374C1">
              <w:rPr>
                <w:highlight w:val="white"/>
                <w:lang w:val="vi-VN"/>
              </w:rPr>
              <w:t>project-community-edition</w:t>
            </w:r>
            <w:proofErr w:type="spellEnd"/>
            <w:r w:rsidRPr="00B374C1">
              <w:rPr>
                <w:highlight w:val="white"/>
                <w:lang w:val="vi-VN"/>
              </w:rPr>
              <w:t xml:space="preserve"> magento246</w:t>
            </w:r>
          </w:p>
        </w:tc>
      </w:tr>
    </w:tbl>
    <w:p w14:paraId="786C3F2F" w14:textId="77777777" w:rsidR="00FC6EDA" w:rsidRPr="00B374C1" w:rsidRDefault="00000000" w:rsidP="000E47FC">
      <w:pPr>
        <w:shd w:val="clear" w:color="auto" w:fill="FFFFFF"/>
        <w:tabs>
          <w:tab w:val="clear" w:pos="8920"/>
        </w:tabs>
        <w:spacing w:after="220" w:line="384" w:lineRule="auto"/>
        <w:jc w:val="both"/>
        <w:rPr>
          <w:highlight w:val="white"/>
          <w:lang w:val="vi-VN"/>
        </w:rPr>
      </w:pPr>
      <w:r w:rsidRPr="00B374C1">
        <w:rPr>
          <w:b/>
          <w:highlight w:val="white"/>
          <w:lang w:val="vi-VN"/>
        </w:rPr>
        <w:t xml:space="preserve">Lưu ý thứ nhất: </w:t>
      </w:r>
      <w:r w:rsidRPr="00B374C1">
        <w:rPr>
          <w:highlight w:val="white"/>
          <w:lang w:val="vi-VN"/>
        </w:rPr>
        <w:t xml:space="preserve">“magento246” là tên thư mục có thể đặt </w:t>
      </w:r>
      <w:proofErr w:type="spellStart"/>
      <w:r w:rsidRPr="00B374C1">
        <w:rPr>
          <w:highlight w:val="white"/>
          <w:lang w:val="vi-VN"/>
        </w:rPr>
        <w:t>tuỳ</w:t>
      </w:r>
      <w:proofErr w:type="spellEnd"/>
      <w:r w:rsidRPr="00B374C1">
        <w:rPr>
          <w:highlight w:val="white"/>
          <w:lang w:val="vi-VN"/>
        </w:rPr>
        <w:t xml:space="preserve"> ý. Để tải các phiên bản khác bằng lệnh chỉ cần thêm thuộc tính, ví dụ như sau:</w:t>
      </w:r>
    </w:p>
    <w:tbl>
      <w:tblPr>
        <w:tblStyle w:val="a2"/>
        <w:tblW w:w="8925" w:type="dxa"/>
        <w:tblBorders>
          <w:top w:val="nil"/>
          <w:left w:val="nil"/>
          <w:bottom w:val="nil"/>
          <w:right w:val="nil"/>
          <w:insideH w:val="nil"/>
          <w:insideV w:val="nil"/>
        </w:tblBorders>
        <w:tblLayout w:type="fixed"/>
        <w:tblLook w:val="0600" w:firstRow="0" w:lastRow="0" w:firstColumn="0" w:lastColumn="0" w:noHBand="1" w:noVBand="1"/>
      </w:tblPr>
      <w:tblGrid>
        <w:gridCol w:w="396"/>
        <w:gridCol w:w="8529"/>
      </w:tblGrid>
      <w:tr w:rsidR="00FC6EDA" w:rsidRPr="00B374C1" w14:paraId="6B0CFDE6" w14:textId="77777777">
        <w:trPr>
          <w:trHeight w:val="525"/>
        </w:trPr>
        <w:tc>
          <w:tcPr>
            <w:tcW w:w="396" w:type="dxa"/>
            <w:tcBorders>
              <w:top w:val="nil"/>
              <w:left w:val="nil"/>
              <w:bottom w:val="nil"/>
              <w:right w:val="nil"/>
            </w:tcBorders>
            <w:tcMar>
              <w:top w:w="0" w:type="dxa"/>
              <w:left w:w="0" w:type="dxa"/>
              <w:bottom w:w="0" w:type="dxa"/>
              <w:right w:w="0" w:type="dxa"/>
            </w:tcMar>
            <w:vAlign w:val="center"/>
          </w:tcPr>
          <w:p w14:paraId="6BC0E056" w14:textId="77777777" w:rsidR="00FC6EDA" w:rsidRPr="00B374C1" w:rsidRDefault="00FC6EDA" w:rsidP="000E47FC">
            <w:pPr>
              <w:shd w:val="clear" w:color="auto" w:fill="FFFFFF"/>
              <w:tabs>
                <w:tab w:val="clear" w:pos="8920"/>
              </w:tabs>
              <w:spacing w:line="264" w:lineRule="auto"/>
              <w:ind w:right="240"/>
              <w:jc w:val="right"/>
              <w:rPr>
                <w:highlight w:val="white"/>
                <w:lang w:val="vi-VN"/>
              </w:rPr>
            </w:pPr>
          </w:p>
        </w:tc>
        <w:tc>
          <w:tcPr>
            <w:tcW w:w="8528" w:type="dxa"/>
            <w:tcBorders>
              <w:top w:val="nil"/>
              <w:left w:val="nil"/>
              <w:bottom w:val="nil"/>
              <w:right w:val="nil"/>
            </w:tcBorders>
            <w:tcMar>
              <w:top w:w="0" w:type="dxa"/>
              <w:left w:w="0" w:type="dxa"/>
              <w:bottom w:w="0" w:type="dxa"/>
              <w:right w:w="0" w:type="dxa"/>
            </w:tcMar>
            <w:vAlign w:val="center"/>
          </w:tcPr>
          <w:p w14:paraId="616B4398" w14:textId="77777777" w:rsidR="00FC6EDA" w:rsidRPr="00B374C1" w:rsidRDefault="00000000" w:rsidP="000E47FC">
            <w:pPr>
              <w:shd w:val="clear" w:color="auto" w:fill="FFFFFF"/>
              <w:tabs>
                <w:tab w:val="clear" w:pos="8920"/>
              </w:tabs>
              <w:spacing w:line="264" w:lineRule="auto"/>
              <w:rPr>
                <w:highlight w:val="white"/>
                <w:lang w:val="vi-VN"/>
              </w:rPr>
            </w:pPr>
            <w:proofErr w:type="spellStart"/>
            <w:r w:rsidRPr="00B374C1">
              <w:rPr>
                <w:highlight w:val="white"/>
                <w:lang w:val="vi-VN"/>
              </w:rPr>
              <w:t>composer</w:t>
            </w:r>
            <w:proofErr w:type="spellEnd"/>
            <w:r w:rsidRPr="00B374C1">
              <w:rPr>
                <w:highlight w:val="white"/>
                <w:lang w:val="vi-VN"/>
              </w:rPr>
              <w:t xml:space="preserve"> </w:t>
            </w:r>
            <w:proofErr w:type="spellStart"/>
            <w:r w:rsidRPr="00B374C1">
              <w:rPr>
                <w:highlight w:val="white"/>
                <w:lang w:val="vi-VN"/>
              </w:rPr>
              <w:t>create-project</w:t>
            </w:r>
            <w:proofErr w:type="spellEnd"/>
            <w:r w:rsidRPr="00B374C1">
              <w:rPr>
                <w:highlight w:val="white"/>
                <w:lang w:val="vi-VN"/>
              </w:rPr>
              <w:t xml:space="preserve"> --</w:t>
            </w:r>
            <w:proofErr w:type="spellStart"/>
            <w:r w:rsidRPr="00B374C1">
              <w:rPr>
                <w:highlight w:val="white"/>
                <w:lang w:val="vi-VN"/>
              </w:rPr>
              <w:t>repository-url</w:t>
            </w:r>
            <w:proofErr w:type="spellEnd"/>
            <w:r w:rsidRPr="00B374C1">
              <w:rPr>
                <w:highlight w:val="white"/>
                <w:lang w:val="vi-VN"/>
              </w:rPr>
              <w:t xml:space="preserve">=https://repo.magento.com/ </w:t>
            </w:r>
            <w:proofErr w:type="spellStart"/>
            <w:r w:rsidRPr="00B374C1">
              <w:rPr>
                <w:highlight w:val="white"/>
                <w:lang w:val="vi-VN"/>
              </w:rPr>
              <w:t>magento</w:t>
            </w:r>
            <w:proofErr w:type="spellEnd"/>
            <w:r w:rsidRPr="00B374C1">
              <w:rPr>
                <w:highlight w:val="white"/>
                <w:lang w:val="vi-VN"/>
              </w:rPr>
              <w:t>/</w:t>
            </w:r>
            <w:proofErr w:type="spellStart"/>
            <w:r w:rsidRPr="00B374C1">
              <w:rPr>
                <w:highlight w:val="white"/>
                <w:lang w:val="vi-VN"/>
              </w:rPr>
              <w:t>project-community-edition</w:t>
            </w:r>
            <w:proofErr w:type="spellEnd"/>
            <w:r w:rsidRPr="00B374C1">
              <w:rPr>
                <w:highlight w:val="white"/>
                <w:lang w:val="vi-VN"/>
              </w:rPr>
              <w:t>=2.4.5 magento245</w:t>
            </w:r>
          </w:p>
        </w:tc>
      </w:tr>
    </w:tbl>
    <w:p w14:paraId="6C755F08" w14:textId="77777777" w:rsidR="00FC6EDA" w:rsidRPr="00B374C1" w:rsidRDefault="00000000" w:rsidP="000E47FC">
      <w:pPr>
        <w:shd w:val="clear" w:color="auto" w:fill="FFFFFF"/>
        <w:tabs>
          <w:tab w:val="clear" w:pos="8920"/>
        </w:tabs>
        <w:spacing w:after="220" w:line="384" w:lineRule="auto"/>
        <w:jc w:val="both"/>
        <w:rPr>
          <w:highlight w:val="white"/>
          <w:lang w:val="vi-VN"/>
        </w:rPr>
      </w:pPr>
      <w:r w:rsidRPr="00B374C1">
        <w:rPr>
          <w:b/>
          <w:highlight w:val="white"/>
          <w:lang w:val="vi-VN"/>
        </w:rPr>
        <w:t xml:space="preserve">Lưu ý thứ 2: </w:t>
      </w:r>
      <w:r w:rsidRPr="00B374C1">
        <w:rPr>
          <w:highlight w:val="white"/>
          <w:lang w:val="vi-VN"/>
        </w:rPr>
        <w:t xml:space="preserve">Nếu nhận được yêu cầu </w:t>
      </w:r>
      <w:proofErr w:type="spellStart"/>
      <w:r w:rsidRPr="00B374C1">
        <w:rPr>
          <w:highlight w:val="white"/>
          <w:lang w:val="vi-VN"/>
        </w:rPr>
        <w:t>Authentication</w:t>
      </w:r>
      <w:proofErr w:type="spellEnd"/>
      <w:r w:rsidRPr="00B374C1">
        <w:rPr>
          <w:highlight w:val="white"/>
          <w:lang w:val="vi-VN"/>
        </w:rPr>
        <w:t xml:space="preserve"> </w:t>
      </w:r>
      <w:proofErr w:type="spellStart"/>
      <w:r w:rsidRPr="00B374C1">
        <w:rPr>
          <w:highlight w:val="white"/>
          <w:lang w:val="vi-VN"/>
        </w:rPr>
        <w:t>required</w:t>
      </w:r>
      <w:proofErr w:type="spellEnd"/>
      <w:r w:rsidRPr="00B374C1">
        <w:rPr>
          <w:highlight w:val="white"/>
          <w:lang w:val="vi-VN"/>
        </w:rPr>
        <w:t xml:space="preserve"> (repo.magento.com), bạn cần có tài khoản tại https://marketplace.magento.com/customer/accessKeys/. Lấy Access </w:t>
      </w:r>
      <w:proofErr w:type="spellStart"/>
      <w:r w:rsidRPr="00B374C1">
        <w:rPr>
          <w:highlight w:val="white"/>
          <w:lang w:val="vi-VN"/>
        </w:rPr>
        <w:t>Keys</w:t>
      </w:r>
      <w:proofErr w:type="spellEnd"/>
      <w:r w:rsidRPr="00B374C1">
        <w:rPr>
          <w:highlight w:val="white"/>
          <w:lang w:val="vi-VN"/>
        </w:rPr>
        <w:t xml:space="preserve"> và điền vào tương ứng “</w:t>
      </w:r>
      <w:proofErr w:type="spellStart"/>
      <w:r w:rsidRPr="00B374C1">
        <w:rPr>
          <w:highlight w:val="white"/>
          <w:lang w:val="vi-VN"/>
        </w:rPr>
        <w:t>username</w:t>
      </w:r>
      <w:proofErr w:type="spellEnd"/>
      <w:r w:rsidRPr="00B374C1">
        <w:rPr>
          <w:highlight w:val="white"/>
          <w:lang w:val="vi-VN"/>
        </w:rPr>
        <w:t xml:space="preserve">” là </w:t>
      </w:r>
      <w:proofErr w:type="spellStart"/>
      <w:r w:rsidRPr="00B374C1">
        <w:rPr>
          <w:highlight w:val="white"/>
          <w:lang w:val="vi-VN"/>
        </w:rPr>
        <w:t>public</w:t>
      </w:r>
      <w:proofErr w:type="spellEnd"/>
      <w:r w:rsidRPr="00B374C1">
        <w:rPr>
          <w:highlight w:val="white"/>
          <w:lang w:val="vi-VN"/>
        </w:rPr>
        <w:t xml:space="preserve"> </w:t>
      </w:r>
      <w:proofErr w:type="spellStart"/>
      <w:r w:rsidRPr="00B374C1">
        <w:rPr>
          <w:highlight w:val="white"/>
          <w:lang w:val="vi-VN"/>
        </w:rPr>
        <w:t>key</w:t>
      </w:r>
      <w:proofErr w:type="spellEnd"/>
      <w:r w:rsidRPr="00B374C1">
        <w:rPr>
          <w:highlight w:val="white"/>
          <w:lang w:val="vi-VN"/>
        </w:rPr>
        <w:t>, “</w:t>
      </w:r>
      <w:proofErr w:type="spellStart"/>
      <w:r w:rsidRPr="00B374C1">
        <w:rPr>
          <w:highlight w:val="white"/>
          <w:lang w:val="vi-VN"/>
        </w:rPr>
        <w:t>password</w:t>
      </w:r>
      <w:proofErr w:type="spellEnd"/>
      <w:r w:rsidRPr="00B374C1">
        <w:rPr>
          <w:highlight w:val="white"/>
          <w:lang w:val="vi-VN"/>
        </w:rPr>
        <w:t xml:space="preserve">” là </w:t>
      </w:r>
      <w:proofErr w:type="spellStart"/>
      <w:r w:rsidRPr="00B374C1">
        <w:rPr>
          <w:highlight w:val="white"/>
          <w:lang w:val="vi-VN"/>
        </w:rPr>
        <w:t>private</w:t>
      </w:r>
      <w:proofErr w:type="spellEnd"/>
      <w:r w:rsidRPr="00B374C1">
        <w:rPr>
          <w:highlight w:val="white"/>
          <w:lang w:val="vi-VN"/>
        </w:rPr>
        <w:t xml:space="preserve"> </w:t>
      </w:r>
      <w:proofErr w:type="spellStart"/>
      <w:r w:rsidRPr="00B374C1">
        <w:rPr>
          <w:highlight w:val="white"/>
          <w:lang w:val="vi-VN"/>
        </w:rPr>
        <w:t>key</w:t>
      </w:r>
      <w:proofErr w:type="spellEnd"/>
      <w:r w:rsidRPr="00B374C1">
        <w:rPr>
          <w:highlight w:val="white"/>
          <w:lang w:val="vi-VN"/>
        </w:rPr>
        <w:t>.</w:t>
      </w:r>
    </w:p>
    <w:p w14:paraId="6DCBA71F" w14:textId="77777777" w:rsidR="00FC6EDA" w:rsidRPr="00B374C1" w:rsidRDefault="00000000" w:rsidP="000E47FC">
      <w:pPr>
        <w:pStyle w:val="Heading4"/>
        <w:pBdr>
          <w:bottom w:val="none" w:sz="0" w:space="13" w:color="auto"/>
        </w:pBdr>
        <w:shd w:val="clear" w:color="auto" w:fill="FFFFFF"/>
        <w:tabs>
          <w:tab w:val="clear" w:pos="8920"/>
        </w:tabs>
        <w:spacing w:before="0" w:line="288" w:lineRule="auto"/>
        <w:rPr>
          <w:sz w:val="28"/>
          <w:szCs w:val="28"/>
          <w:lang w:val="vi-VN"/>
        </w:rPr>
      </w:pPr>
      <w:bookmarkStart w:id="78" w:name="_hhs3tvsyjpek" w:colFirst="0" w:colLast="0"/>
      <w:bookmarkEnd w:id="78"/>
      <w:r w:rsidRPr="00B374C1">
        <w:rPr>
          <w:sz w:val="28"/>
          <w:szCs w:val="28"/>
          <w:lang w:val="vi-VN"/>
        </w:rPr>
        <w:lastRenderedPageBreak/>
        <w:t xml:space="preserve">Tạo </w:t>
      </w:r>
      <w:proofErr w:type="spellStart"/>
      <w:r w:rsidRPr="00B374C1">
        <w:rPr>
          <w:sz w:val="28"/>
          <w:szCs w:val="28"/>
          <w:lang w:val="vi-VN"/>
        </w:rPr>
        <w:t>virtual</w:t>
      </w:r>
      <w:proofErr w:type="spellEnd"/>
      <w:r w:rsidRPr="00B374C1">
        <w:rPr>
          <w:sz w:val="28"/>
          <w:szCs w:val="28"/>
          <w:lang w:val="vi-VN"/>
        </w:rPr>
        <w:t xml:space="preserve"> </w:t>
      </w:r>
      <w:proofErr w:type="spellStart"/>
      <w:r w:rsidRPr="00B374C1">
        <w:rPr>
          <w:sz w:val="28"/>
          <w:szCs w:val="28"/>
          <w:lang w:val="vi-VN"/>
        </w:rPr>
        <w:t>host</w:t>
      </w:r>
      <w:proofErr w:type="spellEnd"/>
      <w:r w:rsidRPr="00B374C1">
        <w:rPr>
          <w:sz w:val="28"/>
          <w:szCs w:val="28"/>
          <w:lang w:val="vi-VN"/>
        </w:rPr>
        <w:t xml:space="preserve"> (Tùy chọn)</w:t>
      </w:r>
    </w:p>
    <w:p w14:paraId="38D73BC9" w14:textId="77777777" w:rsidR="00FC6EDA" w:rsidRPr="00B374C1" w:rsidRDefault="00000000" w:rsidP="000E47FC">
      <w:pPr>
        <w:shd w:val="clear" w:color="auto" w:fill="FFFFFF"/>
        <w:tabs>
          <w:tab w:val="clear" w:pos="8920"/>
        </w:tabs>
        <w:spacing w:after="220" w:line="384" w:lineRule="auto"/>
        <w:rPr>
          <w:highlight w:val="white"/>
          <w:lang w:val="vi-VN"/>
        </w:rPr>
      </w:pPr>
      <w:r w:rsidRPr="00B374C1">
        <w:rPr>
          <w:highlight w:val="white"/>
          <w:lang w:val="vi-VN"/>
        </w:rPr>
        <w:t>Để có một URL đẹp hơn theo sở thích, bạn hãy làm theo các bước sau:</w:t>
      </w:r>
    </w:p>
    <w:p w14:paraId="341D5AAC" w14:textId="77777777" w:rsidR="00FC6EDA" w:rsidRPr="00B374C1" w:rsidRDefault="00000000" w:rsidP="000E47FC">
      <w:pPr>
        <w:shd w:val="clear" w:color="auto" w:fill="FFFFFF"/>
        <w:tabs>
          <w:tab w:val="clear" w:pos="8920"/>
        </w:tabs>
        <w:spacing w:after="220" w:line="384" w:lineRule="auto"/>
        <w:rPr>
          <w:highlight w:val="white"/>
          <w:lang w:val="vi-VN"/>
        </w:rPr>
      </w:pPr>
      <w:r w:rsidRPr="00B374C1">
        <w:rPr>
          <w:highlight w:val="white"/>
          <w:lang w:val="vi-VN"/>
        </w:rPr>
        <w:t xml:space="preserve">Mở </w:t>
      </w:r>
      <w:proofErr w:type="spellStart"/>
      <w:r w:rsidRPr="00B374C1">
        <w:rPr>
          <w:highlight w:val="white"/>
          <w:lang w:val="vi-VN"/>
        </w:rPr>
        <w:t>file</w:t>
      </w:r>
      <w:proofErr w:type="spellEnd"/>
      <w:r w:rsidRPr="00B374C1">
        <w:rPr>
          <w:highlight w:val="white"/>
          <w:lang w:val="vi-VN"/>
        </w:rPr>
        <w:t xml:space="preserve"> C:\xampp\apache\conf\extra\httpd-vhosts.conf và thêm vào đoạn sau:</w:t>
      </w:r>
    </w:p>
    <w:tbl>
      <w:tblPr>
        <w:tblStyle w:val="a3"/>
        <w:tblW w:w="8925" w:type="dxa"/>
        <w:tblBorders>
          <w:top w:val="nil"/>
          <w:left w:val="nil"/>
          <w:bottom w:val="nil"/>
          <w:right w:val="nil"/>
          <w:insideH w:val="nil"/>
          <w:insideV w:val="nil"/>
        </w:tblBorders>
        <w:tblLayout w:type="fixed"/>
        <w:tblLook w:val="0600" w:firstRow="0" w:lastRow="0" w:firstColumn="0" w:lastColumn="0" w:noHBand="1" w:noVBand="1"/>
      </w:tblPr>
      <w:tblGrid>
        <w:gridCol w:w="396"/>
        <w:gridCol w:w="8529"/>
      </w:tblGrid>
      <w:tr w:rsidR="00FC6EDA" w:rsidRPr="00B374C1" w14:paraId="5AEC968F" w14:textId="77777777">
        <w:trPr>
          <w:trHeight w:val="2115"/>
        </w:trPr>
        <w:tc>
          <w:tcPr>
            <w:tcW w:w="396" w:type="dxa"/>
            <w:tcBorders>
              <w:top w:val="nil"/>
              <w:left w:val="nil"/>
              <w:bottom w:val="nil"/>
              <w:right w:val="nil"/>
            </w:tcBorders>
            <w:tcMar>
              <w:top w:w="0" w:type="dxa"/>
              <w:left w:w="0" w:type="dxa"/>
              <w:bottom w:w="0" w:type="dxa"/>
              <w:right w:w="0" w:type="dxa"/>
            </w:tcMar>
            <w:vAlign w:val="center"/>
          </w:tcPr>
          <w:p w14:paraId="652C4B5A" w14:textId="77777777" w:rsidR="00FC6EDA" w:rsidRPr="00B374C1" w:rsidRDefault="00FC6EDA" w:rsidP="000E47FC">
            <w:pPr>
              <w:shd w:val="clear" w:color="auto" w:fill="FFFFFF"/>
              <w:tabs>
                <w:tab w:val="clear" w:pos="8920"/>
              </w:tabs>
              <w:spacing w:line="264" w:lineRule="auto"/>
              <w:ind w:right="240"/>
              <w:jc w:val="right"/>
              <w:rPr>
                <w:highlight w:val="white"/>
                <w:lang w:val="vi-VN"/>
              </w:rPr>
            </w:pPr>
          </w:p>
          <w:p w14:paraId="6F53B7D9" w14:textId="77777777" w:rsidR="00FC6EDA" w:rsidRPr="00B374C1" w:rsidRDefault="00FC6EDA" w:rsidP="000E47FC">
            <w:pPr>
              <w:shd w:val="clear" w:color="auto" w:fill="FFFFFF"/>
              <w:tabs>
                <w:tab w:val="clear" w:pos="8920"/>
              </w:tabs>
              <w:spacing w:line="264" w:lineRule="auto"/>
              <w:ind w:right="240"/>
              <w:jc w:val="right"/>
              <w:rPr>
                <w:highlight w:val="white"/>
                <w:lang w:val="vi-VN"/>
              </w:rPr>
            </w:pPr>
          </w:p>
          <w:p w14:paraId="79C0FF35" w14:textId="77777777" w:rsidR="00FC6EDA" w:rsidRPr="00B374C1" w:rsidRDefault="00FC6EDA" w:rsidP="000E47FC">
            <w:pPr>
              <w:shd w:val="clear" w:color="auto" w:fill="FFFFFF"/>
              <w:tabs>
                <w:tab w:val="clear" w:pos="8920"/>
              </w:tabs>
              <w:spacing w:line="264" w:lineRule="auto"/>
              <w:ind w:right="240"/>
              <w:jc w:val="right"/>
              <w:rPr>
                <w:highlight w:val="white"/>
                <w:lang w:val="vi-VN"/>
              </w:rPr>
            </w:pPr>
          </w:p>
          <w:p w14:paraId="7C0B8C5C" w14:textId="77777777" w:rsidR="00FC6EDA" w:rsidRPr="00B374C1" w:rsidRDefault="00FC6EDA" w:rsidP="000E47FC">
            <w:pPr>
              <w:shd w:val="clear" w:color="auto" w:fill="FFFFFF"/>
              <w:tabs>
                <w:tab w:val="clear" w:pos="8920"/>
              </w:tabs>
              <w:spacing w:line="264" w:lineRule="auto"/>
              <w:ind w:right="240"/>
              <w:jc w:val="right"/>
              <w:rPr>
                <w:highlight w:val="white"/>
                <w:lang w:val="vi-VN"/>
              </w:rPr>
            </w:pPr>
          </w:p>
          <w:p w14:paraId="6214AC37" w14:textId="77777777" w:rsidR="00FC6EDA" w:rsidRPr="00B374C1" w:rsidRDefault="00FC6EDA" w:rsidP="000E47FC">
            <w:pPr>
              <w:shd w:val="clear" w:color="auto" w:fill="FFFFFF"/>
              <w:tabs>
                <w:tab w:val="clear" w:pos="8920"/>
              </w:tabs>
              <w:spacing w:line="264" w:lineRule="auto"/>
              <w:ind w:right="240"/>
              <w:jc w:val="right"/>
              <w:rPr>
                <w:highlight w:val="white"/>
                <w:lang w:val="vi-VN"/>
              </w:rPr>
            </w:pPr>
          </w:p>
          <w:p w14:paraId="4E1FB17E" w14:textId="77777777" w:rsidR="00FC6EDA" w:rsidRPr="00B374C1" w:rsidRDefault="00FC6EDA" w:rsidP="000E47FC">
            <w:pPr>
              <w:shd w:val="clear" w:color="auto" w:fill="FFFFFF"/>
              <w:tabs>
                <w:tab w:val="clear" w:pos="8920"/>
              </w:tabs>
              <w:spacing w:line="264" w:lineRule="auto"/>
              <w:ind w:right="240"/>
              <w:jc w:val="right"/>
              <w:rPr>
                <w:highlight w:val="white"/>
                <w:lang w:val="vi-VN"/>
              </w:rPr>
            </w:pPr>
          </w:p>
          <w:p w14:paraId="30E8FDC0" w14:textId="77777777" w:rsidR="00FC6EDA" w:rsidRPr="00B374C1" w:rsidRDefault="00FC6EDA" w:rsidP="000E47FC">
            <w:pPr>
              <w:shd w:val="clear" w:color="auto" w:fill="FFFFFF"/>
              <w:tabs>
                <w:tab w:val="clear" w:pos="8920"/>
              </w:tabs>
              <w:spacing w:line="264" w:lineRule="auto"/>
              <w:ind w:right="240"/>
              <w:jc w:val="right"/>
              <w:rPr>
                <w:highlight w:val="white"/>
                <w:lang w:val="vi-VN"/>
              </w:rPr>
            </w:pPr>
          </w:p>
          <w:p w14:paraId="755B7375" w14:textId="77777777" w:rsidR="00FC6EDA" w:rsidRPr="00B374C1" w:rsidRDefault="00FC6EDA" w:rsidP="000E47FC">
            <w:pPr>
              <w:shd w:val="clear" w:color="auto" w:fill="FFFFFF"/>
              <w:tabs>
                <w:tab w:val="clear" w:pos="8920"/>
              </w:tabs>
              <w:spacing w:line="264" w:lineRule="auto"/>
              <w:ind w:right="240"/>
              <w:jc w:val="right"/>
              <w:rPr>
                <w:highlight w:val="white"/>
                <w:lang w:val="vi-VN"/>
              </w:rPr>
            </w:pPr>
          </w:p>
        </w:tc>
        <w:tc>
          <w:tcPr>
            <w:tcW w:w="8528" w:type="dxa"/>
            <w:tcBorders>
              <w:top w:val="nil"/>
              <w:left w:val="nil"/>
              <w:bottom w:val="nil"/>
              <w:right w:val="nil"/>
            </w:tcBorders>
            <w:tcMar>
              <w:top w:w="0" w:type="dxa"/>
              <w:left w:w="0" w:type="dxa"/>
              <w:bottom w:w="0" w:type="dxa"/>
              <w:right w:w="0" w:type="dxa"/>
            </w:tcMar>
            <w:vAlign w:val="center"/>
          </w:tcPr>
          <w:p w14:paraId="50693EFF" w14:textId="77777777" w:rsidR="00FC6EDA" w:rsidRPr="00B374C1" w:rsidRDefault="00000000" w:rsidP="000E47FC">
            <w:pPr>
              <w:shd w:val="clear" w:color="auto" w:fill="FFFFFF"/>
              <w:tabs>
                <w:tab w:val="clear" w:pos="8920"/>
              </w:tabs>
              <w:spacing w:line="264" w:lineRule="auto"/>
              <w:rPr>
                <w:highlight w:val="white"/>
                <w:lang w:val="vi-VN"/>
              </w:rPr>
            </w:pPr>
            <w:r w:rsidRPr="00B374C1">
              <w:rPr>
                <w:highlight w:val="white"/>
                <w:lang w:val="vi-VN"/>
              </w:rPr>
              <w:t>&lt;</w:t>
            </w:r>
            <w:proofErr w:type="spellStart"/>
            <w:r w:rsidRPr="00B374C1">
              <w:rPr>
                <w:highlight w:val="white"/>
                <w:lang w:val="vi-VN"/>
              </w:rPr>
              <w:t>VirtualHost</w:t>
            </w:r>
            <w:proofErr w:type="spellEnd"/>
            <w:r w:rsidRPr="00B374C1">
              <w:rPr>
                <w:highlight w:val="white"/>
                <w:lang w:val="vi-VN"/>
              </w:rPr>
              <w:t xml:space="preserve"> *:80&gt;</w:t>
            </w:r>
          </w:p>
          <w:p w14:paraId="70A2A143" w14:textId="77777777" w:rsidR="00FC6EDA" w:rsidRPr="00B374C1" w:rsidRDefault="00000000" w:rsidP="000E47FC">
            <w:pPr>
              <w:shd w:val="clear" w:color="auto" w:fill="FFFFFF"/>
              <w:tabs>
                <w:tab w:val="clear" w:pos="8920"/>
              </w:tabs>
              <w:spacing w:line="264" w:lineRule="auto"/>
              <w:rPr>
                <w:highlight w:val="white"/>
                <w:lang w:val="vi-VN"/>
              </w:rPr>
            </w:pPr>
            <w:r w:rsidRPr="00B374C1">
              <w:rPr>
                <w:highlight w:val="white"/>
                <w:lang w:val="vi-VN"/>
              </w:rPr>
              <w:t xml:space="preserve">    </w:t>
            </w:r>
            <w:proofErr w:type="spellStart"/>
            <w:r w:rsidRPr="00B374C1">
              <w:rPr>
                <w:highlight w:val="white"/>
                <w:lang w:val="vi-VN"/>
              </w:rPr>
              <w:t>DocumentRoot</w:t>
            </w:r>
            <w:proofErr w:type="spellEnd"/>
            <w:r w:rsidRPr="00B374C1">
              <w:rPr>
                <w:highlight w:val="white"/>
                <w:lang w:val="vi-VN"/>
              </w:rPr>
              <w:t xml:space="preserve"> "C:/xampp/htdocs/magento_folder/pub"</w:t>
            </w:r>
          </w:p>
          <w:p w14:paraId="2A11855F" w14:textId="77777777" w:rsidR="00FC6EDA" w:rsidRPr="00B374C1" w:rsidRDefault="00000000" w:rsidP="000E47FC">
            <w:pPr>
              <w:shd w:val="clear" w:color="auto" w:fill="FFFFFF"/>
              <w:tabs>
                <w:tab w:val="clear" w:pos="8920"/>
              </w:tabs>
              <w:spacing w:line="264" w:lineRule="auto"/>
              <w:rPr>
                <w:highlight w:val="white"/>
                <w:lang w:val="vi-VN"/>
              </w:rPr>
            </w:pPr>
            <w:r w:rsidRPr="00B374C1">
              <w:rPr>
                <w:highlight w:val="white"/>
                <w:lang w:val="vi-VN"/>
              </w:rPr>
              <w:t xml:space="preserve">    </w:t>
            </w:r>
            <w:proofErr w:type="spellStart"/>
            <w:r w:rsidRPr="00B374C1">
              <w:rPr>
                <w:highlight w:val="white"/>
                <w:lang w:val="vi-VN"/>
              </w:rPr>
              <w:t>ServerName</w:t>
            </w:r>
            <w:proofErr w:type="spellEnd"/>
            <w:r w:rsidRPr="00B374C1">
              <w:rPr>
                <w:highlight w:val="white"/>
                <w:lang w:val="vi-VN"/>
              </w:rPr>
              <w:t xml:space="preserve"> magetop.magento.com</w:t>
            </w:r>
          </w:p>
          <w:p w14:paraId="7D365511" w14:textId="77777777" w:rsidR="00FC6EDA" w:rsidRPr="00B374C1" w:rsidRDefault="00000000" w:rsidP="000E47FC">
            <w:pPr>
              <w:shd w:val="clear" w:color="auto" w:fill="FFFFFF"/>
              <w:tabs>
                <w:tab w:val="clear" w:pos="8920"/>
              </w:tabs>
              <w:spacing w:line="264" w:lineRule="auto"/>
              <w:rPr>
                <w:highlight w:val="white"/>
                <w:lang w:val="vi-VN"/>
              </w:rPr>
            </w:pPr>
            <w:r w:rsidRPr="00B374C1">
              <w:rPr>
                <w:highlight w:val="white"/>
                <w:lang w:val="vi-VN"/>
              </w:rPr>
              <w:t>&lt;/</w:t>
            </w:r>
            <w:proofErr w:type="spellStart"/>
            <w:r w:rsidRPr="00B374C1">
              <w:rPr>
                <w:highlight w:val="white"/>
                <w:lang w:val="vi-VN"/>
              </w:rPr>
              <w:t>VirtualHost</w:t>
            </w:r>
            <w:proofErr w:type="spellEnd"/>
            <w:r w:rsidRPr="00B374C1">
              <w:rPr>
                <w:highlight w:val="white"/>
                <w:lang w:val="vi-VN"/>
              </w:rPr>
              <w:t>&gt;</w:t>
            </w:r>
          </w:p>
          <w:p w14:paraId="286A58ED" w14:textId="77777777" w:rsidR="00FC6EDA" w:rsidRPr="00B374C1" w:rsidRDefault="00000000" w:rsidP="000E47FC">
            <w:pPr>
              <w:shd w:val="clear" w:color="auto" w:fill="FFFFFF"/>
              <w:tabs>
                <w:tab w:val="clear" w:pos="8920"/>
              </w:tabs>
              <w:spacing w:line="264" w:lineRule="auto"/>
              <w:rPr>
                <w:highlight w:val="white"/>
                <w:lang w:val="vi-VN"/>
              </w:rPr>
            </w:pPr>
            <w:r w:rsidRPr="00B374C1">
              <w:rPr>
                <w:highlight w:val="white"/>
                <w:lang w:val="vi-VN"/>
              </w:rPr>
              <w:t>&lt;</w:t>
            </w:r>
            <w:proofErr w:type="spellStart"/>
            <w:r w:rsidRPr="00B374C1">
              <w:rPr>
                <w:highlight w:val="white"/>
                <w:lang w:val="vi-VN"/>
              </w:rPr>
              <w:t>VirtualHost</w:t>
            </w:r>
            <w:proofErr w:type="spellEnd"/>
            <w:r w:rsidRPr="00B374C1">
              <w:rPr>
                <w:highlight w:val="white"/>
                <w:lang w:val="vi-VN"/>
              </w:rPr>
              <w:t xml:space="preserve"> *:80&gt;</w:t>
            </w:r>
          </w:p>
          <w:p w14:paraId="12E2375E" w14:textId="77777777" w:rsidR="00FC6EDA" w:rsidRPr="00B374C1" w:rsidRDefault="00000000" w:rsidP="000E47FC">
            <w:pPr>
              <w:shd w:val="clear" w:color="auto" w:fill="FFFFFF"/>
              <w:tabs>
                <w:tab w:val="clear" w:pos="8920"/>
              </w:tabs>
              <w:spacing w:line="264" w:lineRule="auto"/>
              <w:rPr>
                <w:highlight w:val="white"/>
                <w:lang w:val="vi-VN"/>
              </w:rPr>
            </w:pPr>
            <w:r w:rsidRPr="00B374C1">
              <w:rPr>
                <w:highlight w:val="white"/>
                <w:lang w:val="vi-VN"/>
              </w:rPr>
              <w:t xml:space="preserve">    </w:t>
            </w:r>
            <w:proofErr w:type="spellStart"/>
            <w:r w:rsidRPr="00B374C1">
              <w:rPr>
                <w:highlight w:val="white"/>
                <w:lang w:val="vi-VN"/>
              </w:rPr>
              <w:t>DocumentRoot</w:t>
            </w:r>
            <w:proofErr w:type="spellEnd"/>
            <w:r w:rsidRPr="00B374C1">
              <w:rPr>
                <w:highlight w:val="white"/>
                <w:lang w:val="vi-VN"/>
              </w:rPr>
              <w:t xml:space="preserve"> "C:/xampp/htdocs"</w:t>
            </w:r>
          </w:p>
          <w:p w14:paraId="0B72DEA1" w14:textId="77777777" w:rsidR="00FC6EDA" w:rsidRPr="00B374C1" w:rsidRDefault="00000000" w:rsidP="000E47FC">
            <w:pPr>
              <w:shd w:val="clear" w:color="auto" w:fill="FFFFFF"/>
              <w:tabs>
                <w:tab w:val="clear" w:pos="8920"/>
              </w:tabs>
              <w:spacing w:line="264" w:lineRule="auto"/>
              <w:rPr>
                <w:highlight w:val="white"/>
                <w:lang w:val="vi-VN"/>
              </w:rPr>
            </w:pPr>
            <w:r w:rsidRPr="00B374C1">
              <w:rPr>
                <w:highlight w:val="white"/>
                <w:lang w:val="vi-VN"/>
              </w:rPr>
              <w:t xml:space="preserve">    </w:t>
            </w:r>
            <w:proofErr w:type="spellStart"/>
            <w:r w:rsidRPr="00B374C1">
              <w:rPr>
                <w:highlight w:val="white"/>
                <w:lang w:val="vi-VN"/>
              </w:rPr>
              <w:t>ServerName</w:t>
            </w:r>
            <w:proofErr w:type="spellEnd"/>
            <w:r w:rsidRPr="00B374C1">
              <w:rPr>
                <w:highlight w:val="white"/>
                <w:lang w:val="vi-VN"/>
              </w:rPr>
              <w:t xml:space="preserve"> </w:t>
            </w:r>
            <w:proofErr w:type="spellStart"/>
            <w:r w:rsidRPr="00B374C1">
              <w:rPr>
                <w:highlight w:val="white"/>
                <w:lang w:val="vi-VN"/>
              </w:rPr>
              <w:t>localhost</w:t>
            </w:r>
            <w:proofErr w:type="spellEnd"/>
          </w:p>
          <w:p w14:paraId="50D372EC" w14:textId="77777777" w:rsidR="00FC6EDA" w:rsidRPr="00B374C1" w:rsidRDefault="00000000" w:rsidP="000E47FC">
            <w:pPr>
              <w:shd w:val="clear" w:color="auto" w:fill="FFFFFF"/>
              <w:tabs>
                <w:tab w:val="clear" w:pos="8920"/>
              </w:tabs>
              <w:spacing w:line="264" w:lineRule="auto"/>
              <w:rPr>
                <w:highlight w:val="white"/>
                <w:lang w:val="vi-VN"/>
              </w:rPr>
            </w:pPr>
            <w:r w:rsidRPr="00B374C1">
              <w:rPr>
                <w:highlight w:val="white"/>
                <w:lang w:val="vi-VN"/>
              </w:rPr>
              <w:t>&lt;/</w:t>
            </w:r>
            <w:proofErr w:type="spellStart"/>
            <w:r w:rsidRPr="00B374C1">
              <w:rPr>
                <w:highlight w:val="white"/>
                <w:lang w:val="vi-VN"/>
              </w:rPr>
              <w:t>VirtualHost</w:t>
            </w:r>
            <w:proofErr w:type="spellEnd"/>
            <w:r w:rsidRPr="00B374C1">
              <w:rPr>
                <w:highlight w:val="white"/>
                <w:lang w:val="vi-VN"/>
              </w:rPr>
              <w:t>&gt;</w:t>
            </w:r>
          </w:p>
        </w:tc>
      </w:tr>
    </w:tbl>
    <w:p w14:paraId="4158C916" w14:textId="77777777" w:rsidR="00FC6EDA" w:rsidRPr="00B374C1" w:rsidRDefault="00000000" w:rsidP="000E47FC">
      <w:pPr>
        <w:shd w:val="clear" w:color="auto" w:fill="FFFFFF"/>
        <w:tabs>
          <w:tab w:val="clear" w:pos="8920"/>
        </w:tabs>
        <w:spacing w:after="220" w:line="384" w:lineRule="auto"/>
        <w:rPr>
          <w:highlight w:val="white"/>
          <w:lang w:val="vi-VN"/>
        </w:rPr>
      </w:pPr>
      <w:r w:rsidRPr="00B374C1">
        <w:rPr>
          <w:highlight w:val="white"/>
          <w:lang w:val="vi-VN"/>
        </w:rPr>
        <w:t xml:space="preserve">Chỉnh </w:t>
      </w:r>
      <w:proofErr w:type="spellStart"/>
      <w:r w:rsidRPr="00B374C1">
        <w:rPr>
          <w:highlight w:val="white"/>
          <w:lang w:val="vi-VN"/>
        </w:rPr>
        <w:t>ServerName</w:t>
      </w:r>
      <w:proofErr w:type="spellEnd"/>
      <w:r w:rsidRPr="00B374C1">
        <w:rPr>
          <w:highlight w:val="white"/>
          <w:lang w:val="vi-VN"/>
        </w:rPr>
        <w:t xml:space="preserve"> theo mong muốn của bạn, địa chỉ này sẽ là địa chỉ ảo mà bạn có thể sử dụng để truy cập trang </w:t>
      </w:r>
      <w:proofErr w:type="spellStart"/>
      <w:r w:rsidRPr="00B374C1">
        <w:rPr>
          <w:highlight w:val="white"/>
          <w:lang w:val="vi-VN"/>
        </w:rPr>
        <w:t>Magento</w:t>
      </w:r>
      <w:proofErr w:type="spellEnd"/>
      <w:r w:rsidRPr="00B374C1">
        <w:rPr>
          <w:highlight w:val="white"/>
          <w:lang w:val="vi-VN"/>
        </w:rPr>
        <w:t xml:space="preserve"> sau khi cài đặt xong.</w:t>
      </w:r>
    </w:p>
    <w:p w14:paraId="0627225E" w14:textId="77777777" w:rsidR="00FC6EDA" w:rsidRPr="00B374C1" w:rsidRDefault="00000000" w:rsidP="000E47FC">
      <w:pPr>
        <w:shd w:val="clear" w:color="auto" w:fill="FFFFFF"/>
        <w:tabs>
          <w:tab w:val="clear" w:pos="8920"/>
        </w:tabs>
        <w:spacing w:after="220" w:line="384" w:lineRule="auto"/>
        <w:rPr>
          <w:highlight w:val="white"/>
          <w:lang w:val="vi-VN"/>
        </w:rPr>
      </w:pPr>
      <w:r w:rsidRPr="00B374C1">
        <w:rPr>
          <w:highlight w:val="white"/>
          <w:lang w:val="vi-VN"/>
        </w:rPr>
        <w:t xml:space="preserve">Tiếp theo, mở </w:t>
      </w:r>
      <w:proofErr w:type="spellStart"/>
      <w:r w:rsidRPr="00B374C1">
        <w:rPr>
          <w:highlight w:val="white"/>
          <w:lang w:val="vi-VN"/>
        </w:rPr>
        <w:t>file</w:t>
      </w:r>
      <w:proofErr w:type="spellEnd"/>
      <w:r w:rsidRPr="00B374C1">
        <w:rPr>
          <w:highlight w:val="white"/>
          <w:lang w:val="vi-VN"/>
        </w:rPr>
        <w:t xml:space="preserve"> C:\Windows\System32\drivers\etc\hosts (phải chuột &gt; </w:t>
      </w:r>
      <w:proofErr w:type="spellStart"/>
      <w:r w:rsidRPr="00B374C1">
        <w:rPr>
          <w:highlight w:val="white"/>
          <w:lang w:val="vi-VN"/>
        </w:rPr>
        <w:t>Open</w:t>
      </w:r>
      <w:proofErr w:type="spellEnd"/>
      <w:r w:rsidRPr="00B374C1">
        <w:rPr>
          <w:highlight w:val="white"/>
          <w:lang w:val="vi-VN"/>
        </w:rPr>
        <w:t xml:space="preserve"> </w:t>
      </w:r>
      <w:proofErr w:type="spellStart"/>
      <w:r w:rsidRPr="00B374C1">
        <w:rPr>
          <w:highlight w:val="white"/>
          <w:lang w:val="vi-VN"/>
        </w:rPr>
        <w:t>with</w:t>
      </w:r>
      <w:proofErr w:type="spellEnd"/>
      <w:r w:rsidRPr="00B374C1">
        <w:rPr>
          <w:highlight w:val="white"/>
          <w:lang w:val="vi-VN"/>
        </w:rPr>
        <w:t xml:space="preserve"> &gt; chọn ứng dụng </w:t>
      </w:r>
      <w:proofErr w:type="spellStart"/>
      <w:r w:rsidRPr="00B374C1">
        <w:rPr>
          <w:highlight w:val="white"/>
          <w:lang w:val="vi-VN"/>
        </w:rPr>
        <w:t>Notepad</w:t>
      </w:r>
      <w:proofErr w:type="spellEnd"/>
      <w:r w:rsidRPr="00B374C1">
        <w:rPr>
          <w:highlight w:val="white"/>
          <w:lang w:val="vi-VN"/>
        </w:rPr>
        <w:t xml:space="preserve">), rồi thêm dòng sau vào phần dưới cùng của </w:t>
      </w:r>
      <w:proofErr w:type="spellStart"/>
      <w:r w:rsidRPr="00B374C1">
        <w:rPr>
          <w:highlight w:val="white"/>
          <w:lang w:val="vi-VN"/>
        </w:rPr>
        <w:t>file</w:t>
      </w:r>
      <w:proofErr w:type="spellEnd"/>
    </w:p>
    <w:tbl>
      <w:tblPr>
        <w:tblStyle w:val="a4"/>
        <w:tblW w:w="8925" w:type="dxa"/>
        <w:tblBorders>
          <w:top w:val="nil"/>
          <w:left w:val="nil"/>
          <w:bottom w:val="nil"/>
          <w:right w:val="nil"/>
          <w:insideH w:val="nil"/>
          <w:insideV w:val="nil"/>
        </w:tblBorders>
        <w:tblLayout w:type="fixed"/>
        <w:tblLook w:val="0600" w:firstRow="0" w:lastRow="0" w:firstColumn="0" w:lastColumn="0" w:noHBand="1" w:noVBand="1"/>
      </w:tblPr>
      <w:tblGrid>
        <w:gridCol w:w="396"/>
        <w:gridCol w:w="8529"/>
      </w:tblGrid>
      <w:tr w:rsidR="00FC6EDA" w:rsidRPr="00B374C1" w14:paraId="634712D9" w14:textId="77777777">
        <w:trPr>
          <w:trHeight w:val="270"/>
        </w:trPr>
        <w:tc>
          <w:tcPr>
            <w:tcW w:w="396" w:type="dxa"/>
            <w:tcBorders>
              <w:top w:val="nil"/>
              <w:left w:val="nil"/>
              <w:bottom w:val="nil"/>
              <w:right w:val="nil"/>
            </w:tcBorders>
            <w:tcMar>
              <w:top w:w="0" w:type="dxa"/>
              <w:left w:w="0" w:type="dxa"/>
              <w:bottom w:w="0" w:type="dxa"/>
              <w:right w:w="0" w:type="dxa"/>
            </w:tcMar>
            <w:vAlign w:val="center"/>
          </w:tcPr>
          <w:p w14:paraId="265E2DAB" w14:textId="77777777" w:rsidR="00FC6EDA" w:rsidRPr="00B374C1" w:rsidRDefault="00FC6EDA" w:rsidP="000E47FC">
            <w:pPr>
              <w:shd w:val="clear" w:color="auto" w:fill="FFFFFF"/>
              <w:tabs>
                <w:tab w:val="clear" w:pos="8920"/>
              </w:tabs>
              <w:spacing w:line="264" w:lineRule="auto"/>
              <w:ind w:right="240"/>
              <w:jc w:val="right"/>
              <w:rPr>
                <w:highlight w:val="white"/>
                <w:lang w:val="vi-VN"/>
              </w:rPr>
            </w:pPr>
          </w:p>
        </w:tc>
        <w:tc>
          <w:tcPr>
            <w:tcW w:w="8528" w:type="dxa"/>
            <w:tcBorders>
              <w:top w:val="nil"/>
              <w:left w:val="nil"/>
              <w:bottom w:val="nil"/>
              <w:right w:val="nil"/>
            </w:tcBorders>
            <w:tcMar>
              <w:top w:w="0" w:type="dxa"/>
              <w:left w:w="0" w:type="dxa"/>
              <w:bottom w:w="0" w:type="dxa"/>
              <w:right w:w="0" w:type="dxa"/>
            </w:tcMar>
            <w:vAlign w:val="center"/>
          </w:tcPr>
          <w:p w14:paraId="060AB179" w14:textId="77777777" w:rsidR="00FC6EDA" w:rsidRPr="00B374C1" w:rsidRDefault="00000000" w:rsidP="000E47FC">
            <w:pPr>
              <w:shd w:val="clear" w:color="auto" w:fill="FFFFFF"/>
              <w:tabs>
                <w:tab w:val="clear" w:pos="8920"/>
              </w:tabs>
              <w:spacing w:line="264" w:lineRule="auto"/>
              <w:rPr>
                <w:highlight w:val="white"/>
                <w:lang w:val="vi-VN"/>
              </w:rPr>
            </w:pPr>
            <w:r w:rsidRPr="00B374C1">
              <w:rPr>
                <w:highlight w:val="white"/>
                <w:lang w:val="vi-VN"/>
              </w:rPr>
              <w:t>127.0.0.1 magetop.magento.com</w:t>
            </w:r>
          </w:p>
        </w:tc>
      </w:tr>
    </w:tbl>
    <w:p w14:paraId="38AAE8E6" w14:textId="77777777" w:rsidR="00FC6EDA" w:rsidRPr="00B374C1" w:rsidRDefault="00000000" w:rsidP="000E47FC">
      <w:pPr>
        <w:pStyle w:val="Heading4"/>
        <w:pBdr>
          <w:bottom w:val="none" w:sz="0" w:space="13" w:color="auto"/>
        </w:pBdr>
        <w:shd w:val="clear" w:color="auto" w:fill="FFFFFF"/>
        <w:tabs>
          <w:tab w:val="clear" w:pos="8920"/>
        </w:tabs>
        <w:spacing w:before="0" w:line="288" w:lineRule="auto"/>
        <w:rPr>
          <w:sz w:val="28"/>
          <w:szCs w:val="28"/>
          <w:lang w:val="vi-VN"/>
        </w:rPr>
      </w:pPr>
      <w:bookmarkStart w:id="79" w:name="_g321ko603f5u" w:colFirst="0" w:colLast="0"/>
      <w:bookmarkEnd w:id="79"/>
      <w:r w:rsidRPr="00B374C1">
        <w:rPr>
          <w:sz w:val="28"/>
          <w:szCs w:val="28"/>
          <w:lang w:val="vi-VN"/>
        </w:rPr>
        <w:t>Tạo cơ sở dữ liệu</w:t>
      </w:r>
    </w:p>
    <w:p w14:paraId="0FB57FC6" w14:textId="77777777" w:rsidR="00FC6EDA" w:rsidRPr="00B374C1" w:rsidRDefault="00000000" w:rsidP="000E47FC">
      <w:pPr>
        <w:shd w:val="clear" w:color="auto" w:fill="FFFFFF"/>
        <w:tabs>
          <w:tab w:val="clear" w:pos="8920"/>
        </w:tabs>
        <w:spacing w:after="220" w:line="384" w:lineRule="auto"/>
        <w:rPr>
          <w:highlight w:val="white"/>
          <w:lang w:val="vi-VN"/>
        </w:rPr>
      </w:pPr>
      <w:r w:rsidRPr="00B374C1">
        <w:rPr>
          <w:highlight w:val="white"/>
          <w:lang w:val="vi-VN"/>
        </w:rPr>
        <w:t xml:space="preserve">Tạo cơ sở dữ liệu mới bằng cách truy cập </w:t>
      </w:r>
      <w:proofErr w:type="spellStart"/>
      <w:r w:rsidRPr="00B374C1">
        <w:rPr>
          <w:highlight w:val="white"/>
          <w:lang w:val="vi-VN"/>
        </w:rPr>
        <w:t>localhost</w:t>
      </w:r>
      <w:proofErr w:type="spellEnd"/>
      <w:r w:rsidRPr="00B374C1">
        <w:rPr>
          <w:highlight w:val="white"/>
          <w:lang w:val="vi-VN"/>
        </w:rPr>
        <w:t>/</w:t>
      </w:r>
      <w:proofErr w:type="spellStart"/>
      <w:r w:rsidRPr="00B374C1">
        <w:rPr>
          <w:highlight w:val="white"/>
          <w:lang w:val="vi-VN"/>
        </w:rPr>
        <w:t>phpmyadmin</w:t>
      </w:r>
      <w:proofErr w:type="spellEnd"/>
      <w:r w:rsidRPr="00B374C1">
        <w:rPr>
          <w:highlight w:val="white"/>
          <w:lang w:val="vi-VN"/>
        </w:rPr>
        <w:t xml:space="preserve"> (hoặc bấm vào </w:t>
      </w:r>
      <w:proofErr w:type="spellStart"/>
      <w:r w:rsidRPr="00B374C1">
        <w:rPr>
          <w:b/>
          <w:highlight w:val="white"/>
          <w:lang w:val="vi-VN"/>
        </w:rPr>
        <w:t>Admin</w:t>
      </w:r>
      <w:proofErr w:type="spellEnd"/>
      <w:r w:rsidRPr="00B374C1">
        <w:rPr>
          <w:highlight w:val="white"/>
          <w:lang w:val="vi-VN"/>
        </w:rPr>
        <w:t xml:space="preserve"> trong bảng điều khiển XAMPP ở phần </w:t>
      </w:r>
      <w:proofErr w:type="spellStart"/>
      <w:r w:rsidRPr="00B374C1">
        <w:rPr>
          <w:highlight w:val="white"/>
          <w:lang w:val="vi-VN"/>
        </w:rPr>
        <w:t>MySQL</w:t>
      </w:r>
      <w:proofErr w:type="spellEnd"/>
      <w:r w:rsidRPr="00B374C1">
        <w:rPr>
          <w:highlight w:val="white"/>
          <w:lang w:val="vi-VN"/>
        </w:rPr>
        <w:t xml:space="preserve">). Tiếp theo, chọn </w:t>
      </w:r>
      <w:proofErr w:type="spellStart"/>
      <w:r w:rsidRPr="00B374C1">
        <w:rPr>
          <w:b/>
          <w:highlight w:val="white"/>
          <w:lang w:val="vi-VN"/>
        </w:rPr>
        <w:t>New</w:t>
      </w:r>
      <w:proofErr w:type="spellEnd"/>
      <w:r w:rsidRPr="00B374C1">
        <w:rPr>
          <w:highlight w:val="white"/>
          <w:lang w:val="vi-VN"/>
        </w:rPr>
        <w:t xml:space="preserve">, đặt tên cho cơ sở dữ liệu và nhấp vào </w:t>
      </w:r>
      <w:proofErr w:type="spellStart"/>
      <w:r w:rsidRPr="00B374C1">
        <w:rPr>
          <w:b/>
          <w:highlight w:val="white"/>
          <w:lang w:val="vi-VN"/>
        </w:rPr>
        <w:t>Create</w:t>
      </w:r>
      <w:proofErr w:type="spellEnd"/>
      <w:r w:rsidRPr="00B374C1">
        <w:rPr>
          <w:highlight w:val="white"/>
          <w:lang w:val="vi-VN"/>
        </w:rPr>
        <w:t>.</w:t>
      </w:r>
    </w:p>
    <w:p w14:paraId="10DEEABA" w14:textId="77777777" w:rsidR="00E549E6" w:rsidRPr="00B374C1" w:rsidRDefault="00000000" w:rsidP="000E47FC">
      <w:pPr>
        <w:keepNext/>
        <w:shd w:val="clear" w:color="auto" w:fill="FFFFFF"/>
        <w:tabs>
          <w:tab w:val="clear" w:pos="8920"/>
        </w:tabs>
        <w:spacing w:after="460" w:line="312" w:lineRule="auto"/>
        <w:rPr>
          <w:lang w:val="vi-VN"/>
        </w:rPr>
      </w:pPr>
      <w:r w:rsidRPr="00B374C1">
        <w:rPr>
          <w:noProof/>
          <w:color w:val="444444"/>
          <w:sz w:val="23"/>
          <w:szCs w:val="23"/>
          <w:highlight w:val="white"/>
          <w:lang w:val="vi-VN"/>
        </w:rPr>
        <w:lastRenderedPageBreak/>
        <w:drawing>
          <wp:inline distT="114300" distB="114300" distL="114300" distR="114300" wp14:anchorId="4B50F85B" wp14:editId="7C5490EC">
            <wp:extent cx="5667700" cy="2692400"/>
            <wp:effectExtent l="0" t="0" r="0" b="0"/>
            <wp:docPr id="155" name="image156.jpg"/>
            <wp:cNvGraphicFramePr/>
            <a:graphic xmlns:a="http://schemas.openxmlformats.org/drawingml/2006/main">
              <a:graphicData uri="http://schemas.openxmlformats.org/drawingml/2006/picture">
                <pic:pic xmlns:pic="http://schemas.openxmlformats.org/drawingml/2006/picture">
                  <pic:nvPicPr>
                    <pic:cNvPr id="0" name="image156.jpg"/>
                    <pic:cNvPicPr preferRelativeResize="0"/>
                  </pic:nvPicPr>
                  <pic:blipFill>
                    <a:blip r:embed="rId79"/>
                    <a:srcRect/>
                    <a:stretch>
                      <a:fillRect/>
                    </a:stretch>
                  </pic:blipFill>
                  <pic:spPr>
                    <a:xfrm>
                      <a:off x="0" y="0"/>
                      <a:ext cx="5667700" cy="2692400"/>
                    </a:xfrm>
                    <a:prstGeom prst="rect">
                      <a:avLst/>
                    </a:prstGeom>
                    <a:ln/>
                  </pic:spPr>
                </pic:pic>
              </a:graphicData>
            </a:graphic>
          </wp:inline>
        </w:drawing>
      </w:r>
    </w:p>
    <w:p w14:paraId="414A7549" w14:textId="33980B37" w:rsidR="00BE69E0" w:rsidRPr="00B374C1" w:rsidRDefault="00E549E6" w:rsidP="000E47FC">
      <w:pPr>
        <w:pStyle w:val="Caption"/>
        <w:tabs>
          <w:tab w:val="clear" w:pos="8920"/>
        </w:tabs>
        <w:jc w:val="center"/>
        <w:rPr>
          <w:color w:val="auto"/>
          <w:sz w:val="28"/>
          <w:szCs w:val="28"/>
          <w:lang w:val="vi-VN"/>
        </w:rPr>
      </w:pPr>
      <w:bookmarkStart w:id="80" w:name="_Toc182467943"/>
      <w:r w:rsidRPr="00B374C1">
        <w:rPr>
          <w:color w:val="auto"/>
          <w:sz w:val="28"/>
          <w:szCs w:val="28"/>
          <w:lang w:val="vi-VN"/>
        </w:rPr>
        <w:t xml:space="preserve">Hình 2. </w:t>
      </w:r>
      <w:r w:rsidRPr="00B374C1">
        <w:rPr>
          <w:color w:val="auto"/>
          <w:sz w:val="28"/>
          <w:szCs w:val="28"/>
          <w:lang w:val="vi-VN"/>
        </w:rPr>
        <w:fldChar w:fldCharType="begin"/>
      </w:r>
      <w:r w:rsidRPr="00B374C1">
        <w:rPr>
          <w:color w:val="auto"/>
          <w:sz w:val="28"/>
          <w:szCs w:val="28"/>
          <w:lang w:val="vi-VN"/>
        </w:rPr>
        <w:instrText xml:space="preserve"> SEQ Hình_2. \* ARABIC </w:instrText>
      </w:r>
      <w:r w:rsidRPr="00B374C1">
        <w:rPr>
          <w:color w:val="auto"/>
          <w:sz w:val="28"/>
          <w:szCs w:val="28"/>
          <w:lang w:val="vi-VN"/>
        </w:rPr>
        <w:fldChar w:fldCharType="separate"/>
      </w:r>
      <w:r w:rsidR="008B4D3C" w:rsidRPr="00B374C1">
        <w:rPr>
          <w:noProof/>
          <w:color w:val="auto"/>
          <w:sz w:val="28"/>
          <w:szCs w:val="28"/>
          <w:lang w:val="vi-VN"/>
        </w:rPr>
        <w:t>33</w:t>
      </w:r>
      <w:r w:rsidRPr="00B374C1">
        <w:rPr>
          <w:color w:val="auto"/>
          <w:sz w:val="28"/>
          <w:szCs w:val="28"/>
          <w:lang w:val="vi-VN"/>
        </w:rPr>
        <w:fldChar w:fldCharType="end"/>
      </w:r>
      <w:r w:rsidRPr="00B374C1">
        <w:rPr>
          <w:color w:val="auto"/>
          <w:sz w:val="28"/>
          <w:szCs w:val="28"/>
          <w:lang w:val="vi-VN"/>
        </w:rPr>
        <w:t xml:space="preserve"> Tạo </w:t>
      </w:r>
      <w:proofErr w:type="spellStart"/>
      <w:r w:rsidRPr="00B374C1">
        <w:rPr>
          <w:color w:val="auto"/>
          <w:sz w:val="28"/>
          <w:szCs w:val="28"/>
          <w:lang w:val="vi-VN"/>
        </w:rPr>
        <w:t>database</w:t>
      </w:r>
      <w:proofErr w:type="spellEnd"/>
      <w:r w:rsidRPr="00B374C1">
        <w:rPr>
          <w:color w:val="auto"/>
          <w:sz w:val="28"/>
          <w:szCs w:val="28"/>
          <w:lang w:val="vi-VN"/>
        </w:rPr>
        <w:t xml:space="preserve"> mới trên </w:t>
      </w:r>
      <w:proofErr w:type="spellStart"/>
      <w:r w:rsidRPr="00B374C1">
        <w:rPr>
          <w:color w:val="auto"/>
          <w:sz w:val="28"/>
          <w:szCs w:val="28"/>
          <w:lang w:val="vi-VN"/>
        </w:rPr>
        <w:t>phpMyAdmin</w:t>
      </w:r>
      <w:bookmarkEnd w:id="80"/>
      <w:proofErr w:type="spellEnd"/>
    </w:p>
    <w:p w14:paraId="2C101CFC" w14:textId="77777777" w:rsidR="00E549E6" w:rsidRPr="00B374C1" w:rsidRDefault="00E549E6" w:rsidP="000E47FC">
      <w:pPr>
        <w:tabs>
          <w:tab w:val="clear" w:pos="8920"/>
        </w:tabs>
        <w:rPr>
          <w:lang w:val="vi-VN"/>
        </w:rPr>
      </w:pPr>
    </w:p>
    <w:p w14:paraId="56F31791" w14:textId="77777777" w:rsidR="00FC6EDA" w:rsidRPr="00B374C1" w:rsidRDefault="00000000" w:rsidP="000E47FC">
      <w:pPr>
        <w:pStyle w:val="Heading2"/>
        <w:pBdr>
          <w:bottom w:val="none" w:sz="0" w:space="13" w:color="auto"/>
        </w:pBdr>
        <w:shd w:val="clear" w:color="auto" w:fill="FFFFFF"/>
        <w:tabs>
          <w:tab w:val="clear" w:pos="8920"/>
        </w:tabs>
        <w:spacing w:before="0" w:line="288" w:lineRule="auto"/>
        <w:ind w:left="0"/>
        <w:rPr>
          <w:color w:val="333333"/>
          <w:highlight w:val="white"/>
          <w:lang w:val="vi-VN"/>
        </w:rPr>
      </w:pPr>
      <w:bookmarkStart w:id="81" w:name="_2xlycd2ftpho" w:colFirst="0" w:colLast="0"/>
      <w:bookmarkEnd w:id="81"/>
      <w:r w:rsidRPr="00B374C1">
        <w:rPr>
          <w:color w:val="333333"/>
          <w:highlight w:val="white"/>
          <w:lang w:val="vi-VN"/>
        </w:rPr>
        <w:t xml:space="preserve">Cài đặt </w:t>
      </w:r>
      <w:proofErr w:type="spellStart"/>
      <w:r w:rsidRPr="00B374C1">
        <w:rPr>
          <w:color w:val="333333"/>
          <w:highlight w:val="white"/>
          <w:lang w:val="vi-VN"/>
        </w:rPr>
        <w:t>Magento</w:t>
      </w:r>
      <w:proofErr w:type="spellEnd"/>
      <w:r w:rsidRPr="00B374C1">
        <w:rPr>
          <w:color w:val="333333"/>
          <w:highlight w:val="white"/>
          <w:lang w:val="vi-VN"/>
        </w:rPr>
        <w:t xml:space="preserve"> 2.4.6</w:t>
      </w:r>
    </w:p>
    <w:p w14:paraId="46DBFD3A" w14:textId="77777777" w:rsidR="00FC6EDA" w:rsidRPr="00B374C1" w:rsidRDefault="00000000" w:rsidP="000E47FC">
      <w:pPr>
        <w:shd w:val="clear" w:color="auto" w:fill="FFFFFF"/>
        <w:tabs>
          <w:tab w:val="clear" w:pos="8920"/>
        </w:tabs>
        <w:spacing w:after="220" w:line="384" w:lineRule="auto"/>
        <w:rPr>
          <w:color w:val="444444"/>
          <w:highlight w:val="white"/>
          <w:lang w:val="vi-VN"/>
        </w:rPr>
      </w:pPr>
      <w:r w:rsidRPr="00B374C1">
        <w:rPr>
          <w:b/>
          <w:color w:val="444444"/>
          <w:highlight w:val="white"/>
          <w:lang w:val="vi-VN"/>
        </w:rPr>
        <w:t>Bước 1:</w:t>
      </w:r>
      <w:r w:rsidRPr="00B374C1">
        <w:rPr>
          <w:color w:val="444444"/>
          <w:highlight w:val="white"/>
          <w:lang w:val="vi-VN"/>
        </w:rPr>
        <w:t xml:space="preserve"> Mở thư mục chứa </w:t>
      </w:r>
      <w:proofErr w:type="spellStart"/>
      <w:r w:rsidRPr="00B374C1">
        <w:rPr>
          <w:color w:val="444444"/>
          <w:highlight w:val="white"/>
          <w:lang w:val="vi-VN"/>
        </w:rPr>
        <w:t>Magento</w:t>
      </w:r>
      <w:proofErr w:type="spellEnd"/>
      <w:r w:rsidRPr="00B374C1">
        <w:rPr>
          <w:color w:val="444444"/>
          <w:highlight w:val="white"/>
          <w:lang w:val="vi-VN"/>
        </w:rPr>
        <w:t xml:space="preserve"> 2.4.6 đã tạo trước đó, trên thanh địa chỉ gõ </w:t>
      </w:r>
      <w:proofErr w:type="spellStart"/>
      <w:r w:rsidRPr="00B374C1">
        <w:rPr>
          <w:b/>
          <w:color w:val="444444"/>
          <w:highlight w:val="white"/>
          <w:lang w:val="vi-VN"/>
        </w:rPr>
        <w:t>cmd</w:t>
      </w:r>
      <w:proofErr w:type="spellEnd"/>
      <w:r w:rsidRPr="00B374C1">
        <w:rPr>
          <w:b/>
          <w:color w:val="444444"/>
          <w:highlight w:val="white"/>
          <w:lang w:val="vi-VN"/>
        </w:rPr>
        <w:t xml:space="preserve"> </w:t>
      </w:r>
      <w:r w:rsidRPr="00B374C1">
        <w:rPr>
          <w:color w:val="444444"/>
          <w:highlight w:val="white"/>
          <w:lang w:val="vi-VN"/>
        </w:rPr>
        <w:t xml:space="preserve">hoặc đường dẫn của </w:t>
      </w:r>
      <w:proofErr w:type="spellStart"/>
      <w:r w:rsidRPr="00B374C1">
        <w:rPr>
          <w:color w:val="444444"/>
          <w:highlight w:val="white"/>
          <w:lang w:val="vi-VN"/>
        </w:rPr>
        <w:t>Command</w:t>
      </w:r>
      <w:proofErr w:type="spellEnd"/>
      <w:r w:rsidRPr="00B374C1">
        <w:rPr>
          <w:color w:val="444444"/>
          <w:highlight w:val="white"/>
          <w:lang w:val="vi-VN"/>
        </w:rPr>
        <w:t xml:space="preserve"> </w:t>
      </w:r>
      <w:proofErr w:type="spellStart"/>
      <w:r w:rsidRPr="00B374C1">
        <w:rPr>
          <w:color w:val="444444"/>
          <w:highlight w:val="white"/>
          <w:lang w:val="vi-VN"/>
        </w:rPr>
        <w:t>Prompt</w:t>
      </w:r>
      <w:proofErr w:type="spellEnd"/>
      <w:r w:rsidRPr="00B374C1">
        <w:rPr>
          <w:color w:val="444444"/>
          <w:highlight w:val="white"/>
          <w:lang w:val="vi-VN"/>
        </w:rPr>
        <w:t>.</w:t>
      </w:r>
    </w:p>
    <w:p w14:paraId="5F2F9E14" w14:textId="77777777" w:rsidR="00E549E6" w:rsidRPr="00B374C1" w:rsidRDefault="00000000" w:rsidP="000E47FC">
      <w:pPr>
        <w:keepNext/>
        <w:tabs>
          <w:tab w:val="clear" w:pos="8920"/>
        </w:tabs>
        <w:spacing w:after="100"/>
        <w:rPr>
          <w:lang w:val="vi-VN"/>
        </w:rPr>
      </w:pPr>
      <w:r w:rsidRPr="00B374C1">
        <w:rPr>
          <w:noProof/>
          <w:color w:val="444444"/>
          <w:sz w:val="23"/>
          <w:szCs w:val="23"/>
          <w:highlight w:val="white"/>
          <w:lang w:val="vi-VN"/>
        </w:rPr>
        <w:drawing>
          <wp:inline distT="114300" distB="114300" distL="114300" distR="114300" wp14:anchorId="5348B414" wp14:editId="27315755">
            <wp:extent cx="5667700" cy="3009900"/>
            <wp:effectExtent l="0" t="0" r="0" b="0"/>
            <wp:docPr id="57" name="image51.jpg"/>
            <wp:cNvGraphicFramePr/>
            <a:graphic xmlns:a="http://schemas.openxmlformats.org/drawingml/2006/main">
              <a:graphicData uri="http://schemas.openxmlformats.org/drawingml/2006/picture">
                <pic:pic xmlns:pic="http://schemas.openxmlformats.org/drawingml/2006/picture">
                  <pic:nvPicPr>
                    <pic:cNvPr id="0" name="image51.jpg"/>
                    <pic:cNvPicPr preferRelativeResize="0"/>
                  </pic:nvPicPr>
                  <pic:blipFill>
                    <a:blip r:embed="rId80"/>
                    <a:srcRect/>
                    <a:stretch>
                      <a:fillRect/>
                    </a:stretch>
                  </pic:blipFill>
                  <pic:spPr>
                    <a:xfrm>
                      <a:off x="0" y="0"/>
                      <a:ext cx="5667700" cy="3009900"/>
                    </a:xfrm>
                    <a:prstGeom prst="rect">
                      <a:avLst/>
                    </a:prstGeom>
                    <a:ln/>
                  </pic:spPr>
                </pic:pic>
              </a:graphicData>
            </a:graphic>
          </wp:inline>
        </w:drawing>
      </w:r>
    </w:p>
    <w:p w14:paraId="70183E25" w14:textId="6B530C0A" w:rsidR="00E549E6" w:rsidRPr="00B374C1" w:rsidRDefault="00E549E6" w:rsidP="000E47FC">
      <w:pPr>
        <w:pStyle w:val="Caption"/>
        <w:tabs>
          <w:tab w:val="clear" w:pos="8920"/>
        </w:tabs>
        <w:jc w:val="center"/>
        <w:rPr>
          <w:color w:val="auto"/>
          <w:sz w:val="28"/>
          <w:szCs w:val="28"/>
          <w:highlight w:val="white"/>
          <w:lang w:val="vi-VN"/>
        </w:rPr>
      </w:pPr>
      <w:bookmarkStart w:id="82" w:name="_Toc182467944"/>
      <w:r w:rsidRPr="00B374C1">
        <w:rPr>
          <w:color w:val="auto"/>
          <w:sz w:val="28"/>
          <w:szCs w:val="28"/>
          <w:lang w:val="vi-VN"/>
        </w:rPr>
        <w:t xml:space="preserve">Hình 2. </w:t>
      </w:r>
      <w:r w:rsidRPr="00B374C1">
        <w:rPr>
          <w:color w:val="auto"/>
          <w:sz w:val="28"/>
          <w:szCs w:val="28"/>
          <w:lang w:val="vi-VN"/>
        </w:rPr>
        <w:fldChar w:fldCharType="begin"/>
      </w:r>
      <w:r w:rsidRPr="00B374C1">
        <w:rPr>
          <w:color w:val="auto"/>
          <w:sz w:val="28"/>
          <w:szCs w:val="28"/>
          <w:lang w:val="vi-VN"/>
        </w:rPr>
        <w:instrText xml:space="preserve"> SEQ Hình_2. \* ARABIC </w:instrText>
      </w:r>
      <w:r w:rsidRPr="00B374C1">
        <w:rPr>
          <w:color w:val="auto"/>
          <w:sz w:val="28"/>
          <w:szCs w:val="28"/>
          <w:lang w:val="vi-VN"/>
        </w:rPr>
        <w:fldChar w:fldCharType="separate"/>
      </w:r>
      <w:r w:rsidR="008B4D3C" w:rsidRPr="00B374C1">
        <w:rPr>
          <w:noProof/>
          <w:color w:val="auto"/>
          <w:sz w:val="28"/>
          <w:szCs w:val="28"/>
          <w:lang w:val="vi-VN"/>
        </w:rPr>
        <w:t>34</w:t>
      </w:r>
      <w:r w:rsidRPr="00B374C1">
        <w:rPr>
          <w:color w:val="auto"/>
          <w:sz w:val="28"/>
          <w:szCs w:val="28"/>
          <w:lang w:val="vi-VN"/>
        </w:rPr>
        <w:fldChar w:fldCharType="end"/>
      </w:r>
      <w:r w:rsidRPr="00B374C1">
        <w:rPr>
          <w:color w:val="auto"/>
          <w:sz w:val="28"/>
          <w:szCs w:val="28"/>
          <w:lang w:val="vi-VN"/>
        </w:rPr>
        <w:t xml:space="preserve"> </w:t>
      </w:r>
      <w:r w:rsidRPr="00B374C1">
        <w:rPr>
          <w:color w:val="auto"/>
          <w:sz w:val="28"/>
          <w:szCs w:val="28"/>
          <w:highlight w:val="white"/>
          <w:lang w:val="vi-VN"/>
        </w:rPr>
        <w:t xml:space="preserve">Mở thư mục chứa </w:t>
      </w:r>
      <w:proofErr w:type="spellStart"/>
      <w:r w:rsidRPr="00B374C1">
        <w:rPr>
          <w:color w:val="auto"/>
          <w:sz w:val="28"/>
          <w:szCs w:val="28"/>
          <w:highlight w:val="white"/>
          <w:lang w:val="vi-VN"/>
        </w:rPr>
        <w:t>Magento</w:t>
      </w:r>
      <w:proofErr w:type="spellEnd"/>
      <w:r w:rsidRPr="00B374C1">
        <w:rPr>
          <w:color w:val="auto"/>
          <w:sz w:val="28"/>
          <w:szCs w:val="28"/>
          <w:highlight w:val="white"/>
          <w:lang w:val="vi-VN"/>
        </w:rPr>
        <w:t xml:space="preserve"> 2.4.6 đã tạo trước đó</w:t>
      </w:r>
      <w:bookmarkEnd w:id="82"/>
    </w:p>
    <w:p w14:paraId="10685214" w14:textId="6D151490" w:rsidR="00BE69E0" w:rsidRPr="00B374C1" w:rsidRDefault="00BE69E0" w:rsidP="000E47FC">
      <w:pPr>
        <w:pStyle w:val="Caption"/>
        <w:tabs>
          <w:tab w:val="clear" w:pos="8920"/>
        </w:tabs>
        <w:rPr>
          <w:lang w:val="vi-VN"/>
        </w:rPr>
      </w:pPr>
    </w:p>
    <w:p w14:paraId="7429C181" w14:textId="77777777" w:rsidR="00FC6EDA" w:rsidRPr="00B374C1" w:rsidRDefault="00000000" w:rsidP="000E47FC">
      <w:pPr>
        <w:shd w:val="clear" w:color="auto" w:fill="FFFFFF"/>
        <w:tabs>
          <w:tab w:val="clear" w:pos="8920"/>
        </w:tabs>
        <w:spacing w:after="220" w:line="384" w:lineRule="auto"/>
        <w:rPr>
          <w:color w:val="444444"/>
          <w:highlight w:val="white"/>
          <w:lang w:val="vi-VN"/>
        </w:rPr>
      </w:pPr>
      <w:r w:rsidRPr="00B374C1">
        <w:rPr>
          <w:b/>
          <w:color w:val="444444"/>
          <w:highlight w:val="white"/>
          <w:lang w:val="vi-VN"/>
        </w:rPr>
        <w:t>Bước 2:</w:t>
      </w:r>
      <w:r w:rsidRPr="00B374C1">
        <w:rPr>
          <w:color w:val="444444"/>
          <w:highlight w:val="white"/>
          <w:lang w:val="vi-VN"/>
        </w:rPr>
        <w:t xml:space="preserve"> Cửa sổ </w:t>
      </w:r>
      <w:proofErr w:type="spellStart"/>
      <w:r w:rsidRPr="00B374C1">
        <w:rPr>
          <w:color w:val="444444"/>
          <w:highlight w:val="white"/>
          <w:lang w:val="vi-VN"/>
        </w:rPr>
        <w:t>Command</w:t>
      </w:r>
      <w:proofErr w:type="spellEnd"/>
      <w:r w:rsidRPr="00B374C1">
        <w:rPr>
          <w:color w:val="444444"/>
          <w:highlight w:val="white"/>
          <w:lang w:val="vi-VN"/>
        </w:rPr>
        <w:t xml:space="preserve"> </w:t>
      </w:r>
      <w:proofErr w:type="spellStart"/>
      <w:r w:rsidRPr="00B374C1">
        <w:rPr>
          <w:color w:val="444444"/>
          <w:highlight w:val="white"/>
          <w:lang w:val="vi-VN"/>
        </w:rPr>
        <w:t>Prompt</w:t>
      </w:r>
      <w:proofErr w:type="spellEnd"/>
      <w:r w:rsidRPr="00B374C1">
        <w:rPr>
          <w:color w:val="444444"/>
          <w:highlight w:val="white"/>
          <w:lang w:val="vi-VN"/>
        </w:rPr>
        <w:t xml:space="preserve"> sẽ hiện ra, chúng ta nhập lệnh:</w:t>
      </w:r>
    </w:p>
    <w:tbl>
      <w:tblPr>
        <w:tblStyle w:val="a5"/>
        <w:tblW w:w="8925" w:type="dxa"/>
        <w:tblBorders>
          <w:top w:val="nil"/>
          <w:left w:val="nil"/>
          <w:bottom w:val="nil"/>
          <w:right w:val="nil"/>
          <w:insideH w:val="nil"/>
          <w:insideV w:val="nil"/>
        </w:tblBorders>
        <w:tblLayout w:type="fixed"/>
        <w:tblLook w:val="0600" w:firstRow="0" w:lastRow="0" w:firstColumn="0" w:lastColumn="0" w:noHBand="1" w:noVBand="1"/>
      </w:tblPr>
      <w:tblGrid>
        <w:gridCol w:w="396"/>
        <w:gridCol w:w="8529"/>
      </w:tblGrid>
      <w:tr w:rsidR="00FC6EDA" w:rsidRPr="00B374C1" w14:paraId="0D6D020C" w14:textId="77777777">
        <w:trPr>
          <w:trHeight w:val="1590"/>
        </w:trPr>
        <w:tc>
          <w:tcPr>
            <w:tcW w:w="396" w:type="dxa"/>
            <w:tcBorders>
              <w:top w:val="nil"/>
              <w:left w:val="nil"/>
              <w:bottom w:val="nil"/>
              <w:right w:val="nil"/>
            </w:tcBorders>
            <w:tcMar>
              <w:top w:w="0" w:type="dxa"/>
              <w:left w:w="0" w:type="dxa"/>
              <w:bottom w:w="0" w:type="dxa"/>
              <w:right w:w="0" w:type="dxa"/>
            </w:tcMar>
            <w:vAlign w:val="center"/>
          </w:tcPr>
          <w:p w14:paraId="00F15E4A" w14:textId="77777777" w:rsidR="00FC6EDA" w:rsidRPr="00B374C1" w:rsidRDefault="00FC6EDA" w:rsidP="000E47FC">
            <w:pPr>
              <w:tabs>
                <w:tab w:val="clear" w:pos="8920"/>
              </w:tabs>
              <w:spacing w:line="264" w:lineRule="auto"/>
              <w:ind w:right="240"/>
              <w:jc w:val="right"/>
              <w:rPr>
                <w:rFonts w:ascii="Courier New" w:eastAsia="Courier New" w:hAnsi="Courier New" w:cs="Courier New"/>
                <w:highlight w:val="white"/>
                <w:lang w:val="vi-VN"/>
              </w:rPr>
            </w:pPr>
          </w:p>
        </w:tc>
        <w:tc>
          <w:tcPr>
            <w:tcW w:w="8528" w:type="dxa"/>
            <w:tcBorders>
              <w:top w:val="nil"/>
              <w:left w:val="nil"/>
              <w:bottom w:val="nil"/>
              <w:right w:val="nil"/>
            </w:tcBorders>
            <w:tcMar>
              <w:top w:w="0" w:type="dxa"/>
              <w:left w:w="0" w:type="dxa"/>
              <w:bottom w:w="0" w:type="dxa"/>
              <w:right w:w="0" w:type="dxa"/>
            </w:tcMar>
            <w:vAlign w:val="center"/>
          </w:tcPr>
          <w:p w14:paraId="46BAF59A" w14:textId="77777777" w:rsidR="00FC6EDA" w:rsidRPr="00B374C1" w:rsidRDefault="00000000" w:rsidP="000E47FC">
            <w:pPr>
              <w:tabs>
                <w:tab w:val="clear" w:pos="8920"/>
              </w:tabs>
              <w:spacing w:line="264" w:lineRule="auto"/>
              <w:rPr>
                <w:rFonts w:ascii="Courier New" w:eastAsia="Courier New" w:hAnsi="Courier New" w:cs="Courier New"/>
                <w:highlight w:val="white"/>
                <w:lang w:val="vi-VN"/>
              </w:rPr>
            </w:pPr>
            <w:proofErr w:type="spellStart"/>
            <w:r w:rsidRPr="00B374C1">
              <w:rPr>
                <w:rFonts w:ascii="Courier New" w:eastAsia="Courier New" w:hAnsi="Courier New" w:cs="Courier New"/>
                <w:highlight w:val="white"/>
                <w:lang w:val="vi-VN"/>
              </w:rPr>
              <w:t>php</w:t>
            </w:r>
            <w:proofErr w:type="spellEnd"/>
            <w:r w:rsidRPr="00B374C1">
              <w:rPr>
                <w:rFonts w:ascii="Courier New" w:eastAsia="Courier New" w:hAnsi="Courier New" w:cs="Courier New"/>
                <w:highlight w:val="white"/>
                <w:lang w:val="vi-VN"/>
              </w:rPr>
              <w:t xml:space="preserve"> bin/</w:t>
            </w:r>
            <w:proofErr w:type="spellStart"/>
            <w:r w:rsidRPr="00B374C1">
              <w:rPr>
                <w:rFonts w:ascii="Courier New" w:eastAsia="Courier New" w:hAnsi="Courier New" w:cs="Courier New"/>
                <w:highlight w:val="white"/>
                <w:lang w:val="vi-VN"/>
              </w:rPr>
              <w:t>magento</w:t>
            </w:r>
            <w:proofErr w:type="spellEnd"/>
            <w:r w:rsidRPr="00B374C1">
              <w:rPr>
                <w:rFonts w:ascii="Courier New" w:eastAsia="Courier New" w:hAnsi="Courier New" w:cs="Courier New"/>
                <w:highlight w:val="white"/>
                <w:lang w:val="vi-VN"/>
              </w:rPr>
              <w:t xml:space="preserve"> </w:t>
            </w:r>
            <w:proofErr w:type="spellStart"/>
            <w:r w:rsidRPr="00B374C1">
              <w:rPr>
                <w:rFonts w:ascii="Courier New" w:eastAsia="Courier New" w:hAnsi="Courier New" w:cs="Courier New"/>
                <w:highlight w:val="white"/>
                <w:lang w:val="vi-VN"/>
              </w:rPr>
              <w:t>setup:install</w:t>
            </w:r>
            <w:proofErr w:type="spellEnd"/>
            <w:r w:rsidRPr="00B374C1">
              <w:rPr>
                <w:rFonts w:ascii="Courier New" w:eastAsia="Courier New" w:hAnsi="Courier New" w:cs="Courier New"/>
                <w:highlight w:val="white"/>
                <w:lang w:val="vi-VN"/>
              </w:rPr>
              <w:t xml:space="preserve"> --</w:t>
            </w:r>
            <w:proofErr w:type="spellStart"/>
            <w:r w:rsidRPr="00B374C1">
              <w:rPr>
                <w:rFonts w:ascii="Courier New" w:eastAsia="Courier New" w:hAnsi="Courier New" w:cs="Courier New"/>
                <w:highlight w:val="white"/>
                <w:lang w:val="vi-VN"/>
              </w:rPr>
              <w:t>base-url</w:t>
            </w:r>
            <w:proofErr w:type="spellEnd"/>
            <w:r w:rsidRPr="00B374C1">
              <w:rPr>
                <w:rFonts w:ascii="Courier New" w:eastAsia="Courier New" w:hAnsi="Courier New" w:cs="Courier New"/>
                <w:highlight w:val="white"/>
                <w:lang w:val="vi-VN"/>
              </w:rPr>
              <w:t>="http://localhost/magento241/" --</w:t>
            </w:r>
            <w:proofErr w:type="spellStart"/>
            <w:r w:rsidRPr="00B374C1">
              <w:rPr>
                <w:rFonts w:ascii="Courier New" w:eastAsia="Courier New" w:hAnsi="Courier New" w:cs="Courier New"/>
                <w:highlight w:val="white"/>
                <w:lang w:val="vi-VN"/>
              </w:rPr>
              <w:t>db-host</w:t>
            </w:r>
            <w:proofErr w:type="spellEnd"/>
            <w:r w:rsidRPr="00B374C1">
              <w:rPr>
                <w:rFonts w:ascii="Courier New" w:eastAsia="Courier New" w:hAnsi="Courier New" w:cs="Courier New"/>
                <w:highlight w:val="white"/>
                <w:lang w:val="vi-VN"/>
              </w:rPr>
              <w:t>="</w:t>
            </w:r>
            <w:proofErr w:type="spellStart"/>
            <w:r w:rsidRPr="00B374C1">
              <w:rPr>
                <w:rFonts w:ascii="Courier New" w:eastAsia="Courier New" w:hAnsi="Courier New" w:cs="Courier New"/>
                <w:highlight w:val="white"/>
                <w:lang w:val="vi-VN"/>
              </w:rPr>
              <w:t>localhost</w:t>
            </w:r>
            <w:proofErr w:type="spellEnd"/>
            <w:r w:rsidRPr="00B374C1">
              <w:rPr>
                <w:rFonts w:ascii="Courier New" w:eastAsia="Courier New" w:hAnsi="Courier New" w:cs="Courier New"/>
                <w:highlight w:val="white"/>
                <w:lang w:val="vi-VN"/>
              </w:rPr>
              <w:t>" --</w:t>
            </w:r>
            <w:proofErr w:type="spellStart"/>
            <w:r w:rsidRPr="00B374C1">
              <w:rPr>
                <w:rFonts w:ascii="Courier New" w:eastAsia="Courier New" w:hAnsi="Courier New" w:cs="Courier New"/>
                <w:highlight w:val="white"/>
                <w:lang w:val="vi-VN"/>
              </w:rPr>
              <w:t>db-name</w:t>
            </w:r>
            <w:proofErr w:type="spellEnd"/>
            <w:r w:rsidRPr="00B374C1">
              <w:rPr>
                <w:rFonts w:ascii="Courier New" w:eastAsia="Courier New" w:hAnsi="Courier New" w:cs="Courier New"/>
                <w:highlight w:val="white"/>
                <w:lang w:val="vi-VN"/>
              </w:rPr>
              <w:t>="magento241" --</w:t>
            </w:r>
            <w:proofErr w:type="spellStart"/>
            <w:r w:rsidRPr="00B374C1">
              <w:rPr>
                <w:rFonts w:ascii="Courier New" w:eastAsia="Courier New" w:hAnsi="Courier New" w:cs="Courier New"/>
                <w:highlight w:val="white"/>
                <w:lang w:val="vi-VN"/>
              </w:rPr>
              <w:t>db-user</w:t>
            </w:r>
            <w:proofErr w:type="spellEnd"/>
            <w:r w:rsidRPr="00B374C1">
              <w:rPr>
                <w:rFonts w:ascii="Courier New" w:eastAsia="Courier New" w:hAnsi="Courier New" w:cs="Courier New"/>
                <w:highlight w:val="white"/>
                <w:lang w:val="vi-VN"/>
              </w:rPr>
              <w:t>="</w:t>
            </w:r>
            <w:proofErr w:type="spellStart"/>
            <w:r w:rsidRPr="00B374C1">
              <w:rPr>
                <w:rFonts w:ascii="Courier New" w:eastAsia="Courier New" w:hAnsi="Courier New" w:cs="Courier New"/>
                <w:highlight w:val="white"/>
                <w:lang w:val="vi-VN"/>
              </w:rPr>
              <w:t>root</w:t>
            </w:r>
            <w:proofErr w:type="spellEnd"/>
            <w:r w:rsidRPr="00B374C1">
              <w:rPr>
                <w:rFonts w:ascii="Courier New" w:eastAsia="Courier New" w:hAnsi="Courier New" w:cs="Courier New"/>
                <w:highlight w:val="white"/>
                <w:lang w:val="vi-VN"/>
              </w:rPr>
              <w:t>" --</w:t>
            </w:r>
            <w:proofErr w:type="spellStart"/>
            <w:r w:rsidRPr="00B374C1">
              <w:rPr>
                <w:rFonts w:ascii="Courier New" w:eastAsia="Courier New" w:hAnsi="Courier New" w:cs="Courier New"/>
                <w:highlight w:val="white"/>
                <w:lang w:val="vi-VN"/>
              </w:rPr>
              <w:t>admin-firstname</w:t>
            </w:r>
            <w:proofErr w:type="spellEnd"/>
            <w:r w:rsidRPr="00B374C1">
              <w:rPr>
                <w:rFonts w:ascii="Courier New" w:eastAsia="Courier New" w:hAnsi="Courier New" w:cs="Courier New"/>
                <w:highlight w:val="white"/>
                <w:lang w:val="vi-VN"/>
              </w:rPr>
              <w:t>="</w:t>
            </w:r>
            <w:proofErr w:type="spellStart"/>
            <w:r w:rsidRPr="00B374C1">
              <w:rPr>
                <w:rFonts w:ascii="Courier New" w:eastAsia="Courier New" w:hAnsi="Courier New" w:cs="Courier New"/>
                <w:highlight w:val="white"/>
                <w:lang w:val="vi-VN"/>
              </w:rPr>
              <w:t>admin</w:t>
            </w:r>
            <w:proofErr w:type="spellEnd"/>
            <w:r w:rsidRPr="00B374C1">
              <w:rPr>
                <w:rFonts w:ascii="Courier New" w:eastAsia="Courier New" w:hAnsi="Courier New" w:cs="Courier New"/>
                <w:highlight w:val="white"/>
                <w:lang w:val="vi-VN"/>
              </w:rPr>
              <w:t>" --</w:t>
            </w:r>
            <w:proofErr w:type="spellStart"/>
            <w:r w:rsidRPr="00B374C1">
              <w:rPr>
                <w:rFonts w:ascii="Courier New" w:eastAsia="Courier New" w:hAnsi="Courier New" w:cs="Courier New"/>
                <w:highlight w:val="white"/>
                <w:lang w:val="vi-VN"/>
              </w:rPr>
              <w:t>admin-lastname</w:t>
            </w:r>
            <w:proofErr w:type="spellEnd"/>
            <w:r w:rsidRPr="00B374C1">
              <w:rPr>
                <w:rFonts w:ascii="Courier New" w:eastAsia="Courier New" w:hAnsi="Courier New" w:cs="Courier New"/>
                <w:highlight w:val="white"/>
                <w:lang w:val="vi-VN"/>
              </w:rPr>
              <w:t>="</w:t>
            </w:r>
            <w:proofErr w:type="spellStart"/>
            <w:r w:rsidRPr="00B374C1">
              <w:rPr>
                <w:rFonts w:ascii="Courier New" w:eastAsia="Courier New" w:hAnsi="Courier New" w:cs="Courier New"/>
                <w:highlight w:val="white"/>
                <w:lang w:val="vi-VN"/>
              </w:rPr>
              <w:t>admin</w:t>
            </w:r>
            <w:proofErr w:type="spellEnd"/>
            <w:r w:rsidRPr="00B374C1">
              <w:rPr>
                <w:rFonts w:ascii="Courier New" w:eastAsia="Courier New" w:hAnsi="Courier New" w:cs="Courier New"/>
                <w:highlight w:val="white"/>
                <w:lang w:val="vi-VN"/>
              </w:rPr>
              <w:t>" --</w:t>
            </w:r>
            <w:proofErr w:type="spellStart"/>
            <w:r w:rsidRPr="00B374C1">
              <w:rPr>
                <w:rFonts w:ascii="Courier New" w:eastAsia="Courier New" w:hAnsi="Courier New" w:cs="Courier New"/>
                <w:highlight w:val="white"/>
                <w:lang w:val="vi-VN"/>
              </w:rPr>
              <w:t>admin-email</w:t>
            </w:r>
            <w:proofErr w:type="spellEnd"/>
            <w:r w:rsidRPr="00B374C1">
              <w:rPr>
                <w:rFonts w:ascii="Courier New" w:eastAsia="Courier New" w:hAnsi="Courier New" w:cs="Courier New"/>
                <w:highlight w:val="white"/>
                <w:lang w:val="vi-VN"/>
              </w:rPr>
              <w:t>="admin@magetop.com" --</w:t>
            </w:r>
            <w:proofErr w:type="spellStart"/>
            <w:r w:rsidRPr="00B374C1">
              <w:rPr>
                <w:rFonts w:ascii="Courier New" w:eastAsia="Courier New" w:hAnsi="Courier New" w:cs="Courier New"/>
                <w:highlight w:val="white"/>
                <w:lang w:val="vi-VN"/>
              </w:rPr>
              <w:t>admin-user</w:t>
            </w:r>
            <w:proofErr w:type="spellEnd"/>
            <w:r w:rsidRPr="00B374C1">
              <w:rPr>
                <w:rFonts w:ascii="Courier New" w:eastAsia="Courier New" w:hAnsi="Courier New" w:cs="Courier New"/>
                <w:highlight w:val="white"/>
                <w:lang w:val="vi-VN"/>
              </w:rPr>
              <w:t>="</w:t>
            </w:r>
            <w:proofErr w:type="spellStart"/>
            <w:r w:rsidRPr="00B374C1">
              <w:rPr>
                <w:rFonts w:ascii="Courier New" w:eastAsia="Courier New" w:hAnsi="Courier New" w:cs="Courier New"/>
                <w:highlight w:val="white"/>
                <w:lang w:val="vi-VN"/>
              </w:rPr>
              <w:t>admin</w:t>
            </w:r>
            <w:proofErr w:type="spellEnd"/>
            <w:r w:rsidRPr="00B374C1">
              <w:rPr>
                <w:rFonts w:ascii="Courier New" w:eastAsia="Courier New" w:hAnsi="Courier New" w:cs="Courier New"/>
                <w:highlight w:val="white"/>
                <w:lang w:val="vi-VN"/>
              </w:rPr>
              <w:t>" --</w:t>
            </w:r>
            <w:proofErr w:type="spellStart"/>
            <w:r w:rsidRPr="00B374C1">
              <w:rPr>
                <w:rFonts w:ascii="Courier New" w:eastAsia="Courier New" w:hAnsi="Courier New" w:cs="Courier New"/>
                <w:highlight w:val="white"/>
                <w:lang w:val="vi-VN"/>
              </w:rPr>
              <w:t>admin-password</w:t>
            </w:r>
            <w:proofErr w:type="spellEnd"/>
            <w:r w:rsidRPr="00B374C1">
              <w:rPr>
                <w:rFonts w:ascii="Courier New" w:eastAsia="Courier New" w:hAnsi="Courier New" w:cs="Courier New"/>
                <w:highlight w:val="white"/>
                <w:lang w:val="vi-VN"/>
              </w:rPr>
              <w:t>="admin123" --</w:t>
            </w:r>
            <w:proofErr w:type="spellStart"/>
            <w:r w:rsidRPr="00B374C1">
              <w:rPr>
                <w:rFonts w:ascii="Courier New" w:eastAsia="Courier New" w:hAnsi="Courier New" w:cs="Courier New"/>
                <w:highlight w:val="white"/>
                <w:lang w:val="vi-VN"/>
              </w:rPr>
              <w:t>language</w:t>
            </w:r>
            <w:proofErr w:type="spellEnd"/>
            <w:r w:rsidRPr="00B374C1">
              <w:rPr>
                <w:rFonts w:ascii="Courier New" w:eastAsia="Courier New" w:hAnsi="Courier New" w:cs="Courier New"/>
                <w:highlight w:val="white"/>
                <w:lang w:val="vi-VN"/>
              </w:rPr>
              <w:t>="</w:t>
            </w:r>
            <w:proofErr w:type="spellStart"/>
            <w:r w:rsidRPr="00B374C1">
              <w:rPr>
                <w:rFonts w:ascii="Courier New" w:eastAsia="Courier New" w:hAnsi="Courier New" w:cs="Courier New"/>
                <w:highlight w:val="white"/>
                <w:lang w:val="vi-VN"/>
              </w:rPr>
              <w:t>en_US</w:t>
            </w:r>
            <w:proofErr w:type="spellEnd"/>
            <w:r w:rsidRPr="00B374C1">
              <w:rPr>
                <w:rFonts w:ascii="Courier New" w:eastAsia="Courier New" w:hAnsi="Courier New" w:cs="Courier New"/>
                <w:highlight w:val="white"/>
                <w:lang w:val="vi-VN"/>
              </w:rPr>
              <w:t>" --</w:t>
            </w:r>
            <w:proofErr w:type="spellStart"/>
            <w:r w:rsidRPr="00B374C1">
              <w:rPr>
                <w:rFonts w:ascii="Courier New" w:eastAsia="Courier New" w:hAnsi="Courier New" w:cs="Courier New"/>
                <w:highlight w:val="white"/>
                <w:lang w:val="vi-VN"/>
              </w:rPr>
              <w:t>currency</w:t>
            </w:r>
            <w:proofErr w:type="spellEnd"/>
            <w:r w:rsidRPr="00B374C1">
              <w:rPr>
                <w:rFonts w:ascii="Courier New" w:eastAsia="Courier New" w:hAnsi="Courier New" w:cs="Courier New"/>
                <w:highlight w:val="white"/>
                <w:lang w:val="vi-VN"/>
              </w:rPr>
              <w:t>="USD" --</w:t>
            </w:r>
            <w:proofErr w:type="spellStart"/>
            <w:r w:rsidRPr="00B374C1">
              <w:rPr>
                <w:rFonts w:ascii="Courier New" w:eastAsia="Courier New" w:hAnsi="Courier New" w:cs="Courier New"/>
                <w:highlight w:val="white"/>
                <w:lang w:val="vi-VN"/>
              </w:rPr>
              <w:t>timezone</w:t>
            </w:r>
            <w:proofErr w:type="spellEnd"/>
            <w:r w:rsidRPr="00B374C1">
              <w:rPr>
                <w:rFonts w:ascii="Courier New" w:eastAsia="Courier New" w:hAnsi="Courier New" w:cs="Courier New"/>
                <w:highlight w:val="white"/>
                <w:lang w:val="vi-VN"/>
              </w:rPr>
              <w:t>="</w:t>
            </w:r>
            <w:proofErr w:type="spellStart"/>
            <w:r w:rsidRPr="00B374C1">
              <w:rPr>
                <w:rFonts w:ascii="Courier New" w:eastAsia="Courier New" w:hAnsi="Courier New" w:cs="Courier New"/>
                <w:highlight w:val="white"/>
                <w:lang w:val="vi-VN"/>
              </w:rPr>
              <w:t>America</w:t>
            </w:r>
            <w:proofErr w:type="spellEnd"/>
            <w:r w:rsidRPr="00B374C1">
              <w:rPr>
                <w:rFonts w:ascii="Courier New" w:eastAsia="Courier New" w:hAnsi="Courier New" w:cs="Courier New"/>
                <w:highlight w:val="white"/>
                <w:lang w:val="vi-VN"/>
              </w:rPr>
              <w:t>/</w:t>
            </w:r>
            <w:proofErr w:type="spellStart"/>
            <w:r w:rsidRPr="00B374C1">
              <w:rPr>
                <w:rFonts w:ascii="Courier New" w:eastAsia="Courier New" w:hAnsi="Courier New" w:cs="Courier New"/>
                <w:highlight w:val="white"/>
                <w:lang w:val="vi-VN"/>
              </w:rPr>
              <w:t>Chicago</w:t>
            </w:r>
            <w:proofErr w:type="spellEnd"/>
            <w:r w:rsidRPr="00B374C1">
              <w:rPr>
                <w:rFonts w:ascii="Courier New" w:eastAsia="Courier New" w:hAnsi="Courier New" w:cs="Courier New"/>
                <w:highlight w:val="white"/>
                <w:lang w:val="vi-VN"/>
              </w:rPr>
              <w:t>" --</w:t>
            </w:r>
            <w:proofErr w:type="spellStart"/>
            <w:r w:rsidRPr="00B374C1">
              <w:rPr>
                <w:rFonts w:ascii="Courier New" w:eastAsia="Courier New" w:hAnsi="Courier New" w:cs="Courier New"/>
                <w:highlight w:val="white"/>
                <w:lang w:val="vi-VN"/>
              </w:rPr>
              <w:t>use-rewrites</w:t>
            </w:r>
            <w:proofErr w:type="spellEnd"/>
            <w:r w:rsidRPr="00B374C1">
              <w:rPr>
                <w:rFonts w:ascii="Courier New" w:eastAsia="Courier New" w:hAnsi="Courier New" w:cs="Courier New"/>
                <w:highlight w:val="white"/>
                <w:lang w:val="vi-VN"/>
              </w:rPr>
              <w:t>="1" --</w:t>
            </w:r>
            <w:proofErr w:type="spellStart"/>
            <w:r w:rsidRPr="00B374C1">
              <w:rPr>
                <w:rFonts w:ascii="Courier New" w:eastAsia="Courier New" w:hAnsi="Courier New" w:cs="Courier New"/>
                <w:highlight w:val="white"/>
                <w:lang w:val="vi-VN"/>
              </w:rPr>
              <w:t>backend-frontname</w:t>
            </w:r>
            <w:proofErr w:type="spellEnd"/>
            <w:r w:rsidRPr="00B374C1">
              <w:rPr>
                <w:rFonts w:ascii="Courier New" w:eastAsia="Courier New" w:hAnsi="Courier New" w:cs="Courier New"/>
                <w:highlight w:val="white"/>
                <w:lang w:val="vi-VN"/>
              </w:rPr>
              <w:t>="</w:t>
            </w:r>
            <w:proofErr w:type="spellStart"/>
            <w:r w:rsidRPr="00B374C1">
              <w:rPr>
                <w:rFonts w:ascii="Courier New" w:eastAsia="Courier New" w:hAnsi="Courier New" w:cs="Courier New"/>
                <w:highlight w:val="white"/>
                <w:lang w:val="vi-VN"/>
              </w:rPr>
              <w:t>admin</w:t>
            </w:r>
            <w:proofErr w:type="spellEnd"/>
            <w:r w:rsidRPr="00B374C1">
              <w:rPr>
                <w:rFonts w:ascii="Courier New" w:eastAsia="Courier New" w:hAnsi="Courier New" w:cs="Courier New"/>
                <w:highlight w:val="white"/>
                <w:lang w:val="vi-VN"/>
              </w:rPr>
              <w:t>" --</w:t>
            </w:r>
            <w:proofErr w:type="spellStart"/>
            <w:r w:rsidRPr="00B374C1">
              <w:rPr>
                <w:rFonts w:ascii="Courier New" w:eastAsia="Courier New" w:hAnsi="Courier New" w:cs="Courier New"/>
                <w:highlight w:val="white"/>
                <w:lang w:val="vi-VN"/>
              </w:rPr>
              <w:t>search-engine</w:t>
            </w:r>
            <w:proofErr w:type="spellEnd"/>
            <w:r w:rsidRPr="00B374C1">
              <w:rPr>
                <w:rFonts w:ascii="Courier New" w:eastAsia="Courier New" w:hAnsi="Courier New" w:cs="Courier New"/>
                <w:highlight w:val="white"/>
                <w:lang w:val="vi-VN"/>
              </w:rPr>
              <w:t>=elasticsearch7 --</w:t>
            </w:r>
            <w:proofErr w:type="spellStart"/>
            <w:r w:rsidRPr="00B374C1">
              <w:rPr>
                <w:rFonts w:ascii="Courier New" w:eastAsia="Courier New" w:hAnsi="Courier New" w:cs="Courier New"/>
                <w:highlight w:val="white"/>
                <w:lang w:val="vi-VN"/>
              </w:rPr>
              <w:t>elasticsearch-host</w:t>
            </w:r>
            <w:proofErr w:type="spellEnd"/>
            <w:r w:rsidRPr="00B374C1">
              <w:rPr>
                <w:rFonts w:ascii="Courier New" w:eastAsia="Courier New" w:hAnsi="Courier New" w:cs="Courier New"/>
                <w:highlight w:val="white"/>
                <w:lang w:val="vi-VN"/>
              </w:rPr>
              <w:t>="</w:t>
            </w:r>
            <w:proofErr w:type="spellStart"/>
            <w:r w:rsidRPr="00B374C1">
              <w:rPr>
                <w:rFonts w:ascii="Courier New" w:eastAsia="Courier New" w:hAnsi="Courier New" w:cs="Courier New"/>
                <w:highlight w:val="white"/>
                <w:lang w:val="vi-VN"/>
              </w:rPr>
              <w:t>localhost</w:t>
            </w:r>
            <w:proofErr w:type="spellEnd"/>
            <w:r w:rsidRPr="00B374C1">
              <w:rPr>
                <w:rFonts w:ascii="Courier New" w:eastAsia="Courier New" w:hAnsi="Courier New" w:cs="Courier New"/>
                <w:highlight w:val="white"/>
                <w:lang w:val="vi-VN"/>
              </w:rPr>
              <w:t>" --</w:t>
            </w:r>
            <w:proofErr w:type="spellStart"/>
            <w:r w:rsidRPr="00B374C1">
              <w:rPr>
                <w:rFonts w:ascii="Courier New" w:eastAsia="Courier New" w:hAnsi="Courier New" w:cs="Courier New"/>
                <w:highlight w:val="white"/>
                <w:lang w:val="vi-VN"/>
              </w:rPr>
              <w:t>elasticsearch-port</w:t>
            </w:r>
            <w:proofErr w:type="spellEnd"/>
            <w:r w:rsidRPr="00B374C1">
              <w:rPr>
                <w:rFonts w:ascii="Courier New" w:eastAsia="Courier New" w:hAnsi="Courier New" w:cs="Courier New"/>
                <w:highlight w:val="white"/>
                <w:lang w:val="vi-VN"/>
              </w:rPr>
              <w:t>=9200</w:t>
            </w:r>
          </w:p>
        </w:tc>
      </w:tr>
    </w:tbl>
    <w:p w14:paraId="29F430EC" w14:textId="77777777" w:rsidR="00FC6EDA" w:rsidRPr="00B374C1" w:rsidRDefault="00000000" w:rsidP="000E47FC">
      <w:pPr>
        <w:shd w:val="clear" w:color="auto" w:fill="FFFFFF"/>
        <w:tabs>
          <w:tab w:val="clear" w:pos="8920"/>
        </w:tabs>
        <w:spacing w:after="220" w:line="384" w:lineRule="auto"/>
        <w:rPr>
          <w:color w:val="444444"/>
          <w:highlight w:val="white"/>
          <w:lang w:val="vi-VN"/>
        </w:rPr>
      </w:pPr>
      <w:r w:rsidRPr="00B374C1">
        <w:rPr>
          <w:color w:val="444444"/>
          <w:highlight w:val="white"/>
          <w:lang w:val="vi-VN"/>
        </w:rPr>
        <w:t xml:space="preserve">Lưu ý:  </w:t>
      </w:r>
    </w:p>
    <w:p w14:paraId="180587CE" w14:textId="77777777" w:rsidR="00FC6EDA" w:rsidRPr="00B374C1" w:rsidRDefault="00000000" w:rsidP="000E47FC">
      <w:pPr>
        <w:numPr>
          <w:ilvl w:val="0"/>
          <w:numId w:val="48"/>
        </w:numPr>
        <w:shd w:val="clear" w:color="auto" w:fill="FFFFFF"/>
        <w:tabs>
          <w:tab w:val="clear" w:pos="8920"/>
        </w:tabs>
        <w:spacing w:after="0" w:line="312" w:lineRule="auto"/>
        <w:rPr>
          <w:highlight w:val="white"/>
          <w:lang w:val="vi-VN"/>
        </w:rPr>
      </w:pPr>
      <w:proofErr w:type="spellStart"/>
      <w:r w:rsidRPr="00B374C1">
        <w:rPr>
          <w:color w:val="444444"/>
          <w:highlight w:val="white"/>
          <w:lang w:val="vi-VN"/>
        </w:rPr>
        <w:t>db-name</w:t>
      </w:r>
      <w:proofErr w:type="spellEnd"/>
      <w:r w:rsidRPr="00B374C1">
        <w:rPr>
          <w:color w:val="444444"/>
          <w:highlight w:val="white"/>
          <w:lang w:val="vi-VN"/>
        </w:rPr>
        <w:t xml:space="preserve"> là tên của </w:t>
      </w:r>
      <w:proofErr w:type="spellStart"/>
      <w:r w:rsidRPr="00B374C1">
        <w:rPr>
          <w:color w:val="444444"/>
          <w:highlight w:val="white"/>
          <w:lang w:val="vi-VN"/>
        </w:rPr>
        <w:t>database</w:t>
      </w:r>
      <w:proofErr w:type="spellEnd"/>
      <w:r w:rsidRPr="00B374C1">
        <w:rPr>
          <w:color w:val="444444"/>
          <w:highlight w:val="white"/>
          <w:lang w:val="vi-VN"/>
        </w:rPr>
        <w:t xml:space="preserve"> đã tạo ở bước 9, thông tin </w:t>
      </w:r>
      <w:proofErr w:type="spellStart"/>
      <w:r w:rsidRPr="00B374C1">
        <w:rPr>
          <w:color w:val="444444"/>
          <w:highlight w:val="white"/>
          <w:lang w:val="vi-VN"/>
        </w:rPr>
        <w:t>admin</w:t>
      </w:r>
      <w:proofErr w:type="spellEnd"/>
      <w:r w:rsidRPr="00B374C1">
        <w:rPr>
          <w:color w:val="444444"/>
          <w:highlight w:val="white"/>
          <w:lang w:val="vi-VN"/>
        </w:rPr>
        <w:t xml:space="preserve"> </w:t>
      </w:r>
      <w:proofErr w:type="spellStart"/>
      <w:r w:rsidRPr="00B374C1">
        <w:rPr>
          <w:color w:val="444444"/>
          <w:highlight w:val="white"/>
          <w:lang w:val="vi-VN"/>
        </w:rPr>
        <w:t>account</w:t>
      </w:r>
      <w:proofErr w:type="spellEnd"/>
      <w:r w:rsidRPr="00B374C1">
        <w:rPr>
          <w:color w:val="444444"/>
          <w:highlight w:val="white"/>
          <w:lang w:val="vi-VN"/>
        </w:rPr>
        <w:t xml:space="preserve"> các bạn có thể đặt tùy ý.</w:t>
      </w:r>
    </w:p>
    <w:p w14:paraId="2737BAE9" w14:textId="77777777" w:rsidR="00FC6EDA" w:rsidRPr="00B374C1" w:rsidRDefault="00000000" w:rsidP="000E47FC">
      <w:pPr>
        <w:numPr>
          <w:ilvl w:val="0"/>
          <w:numId w:val="48"/>
        </w:numPr>
        <w:shd w:val="clear" w:color="auto" w:fill="FFFFFF"/>
        <w:tabs>
          <w:tab w:val="clear" w:pos="8920"/>
        </w:tabs>
        <w:spacing w:before="0" w:after="0" w:line="312" w:lineRule="auto"/>
        <w:rPr>
          <w:highlight w:val="white"/>
          <w:lang w:val="vi-VN"/>
        </w:rPr>
      </w:pPr>
      <w:r w:rsidRPr="00B374C1">
        <w:rPr>
          <w:color w:val="444444"/>
          <w:highlight w:val="white"/>
          <w:lang w:val="vi-VN"/>
        </w:rPr>
        <w:t xml:space="preserve">Nếu bạn tạo </w:t>
      </w:r>
      <w:proofErr w:type="spellStart"/>
      <w:r w:rsidRPr="00B374C1">
        <w:rPr>
          <w:color w:val="444444"/>
          <w:highlight w:val="white"/>
          <w:lang w:val="vi-VN"/>
        </w:rPr>
        <w:t>virtual</w:t>
      </w:r>
      <w:proofErr w:type="spellEnd"/>
      <w:r w:rsidRPr="00B374C1">
        <w:rPr>
          <w:color w:val="444444"/>
          <w:highlight w:val="white"/>
          <w:lang w:val="vi-VN"/>
        </w:rPr>
        <w:t xml:space="preserve"> </w:t>
      </w:r>
      <w:proofErr w:type="spellStart"/>
      <w:r w:rsidRPr="00B374C1">
        <w:rPr>
          <w:color w:val="444444"/>
          <w:highlight w:val="white"/>
          <w:lang w:val="vi-VN"/>
        </w:rPr>
        <w:t>host</w:t>
      </w:r>
      <w:proofErr w:type="spellEnd"/>
      <w:r w:rsidRPr="00B374C1">
        <w:rPr>
          <w:color w:val="444444"/>
          <w:highlight w:val="white"/>
          <w:lang w:val="vi-VN"/>
        </w:rPr>
        <w:t xml:space="preserve"> thì hãy thay </w:t>
      </w:r>
      <w:proofErr w:type="spellStart"/>
      <w:r w:rsidRPr="00B374C1">
        <w:rPr>
          <w:color w:val="444444"/>
          <w:highlight w:val="white"/>
          <w:lang w:val="vi-VN"/>
        </w:rPr>
        <w:t>base-url</w:t>
      </w:r>
      <w:proofErr w:type="spellEnd"/>
      <w:r w:rsidRPr="00B374C1">
        <w:rPr>
          <w:color w:val="444444"/>
          <w:highlight w:val="white"/>
          <w:lang w:val="vi-VN"/>
        </w:rPr>
        <w:t xml:space="preserve"> bằng </w:t>
      </w:r>
      <w:proofErr w:type="spellStart"/>
      <w:r w:rsidRPr="00B374C1">
        <w:rPr>
          <w:color w:val="444444"/>
          <w:highlight w:val="white"/>
          <w:lang w:val="vi-VN"/>
        </w:rPr>
        <w:t>ServerName</w:t>
      </w:r>
      <w:proofErr w:type="spellEnd"/>
      <w:r w:rsidRPr="00B374C1">
        <w:rPr>
          <w:color w:val="444444"/>
          <w:highlight w:val="white"/>
          <w:lang w:val="vi-VN"/>
        </w:rPr>
        <w:t>. Ví dụ: –</w:t>
      </w:r>
      <w:proofErr w:type="spellStart"/>
      <w:r w:rsidRPr="00B374C1">
        <w:rPr>
          <w:color w:val="444444"/>
          <w:highlight w:val="white"/>
          <w:lang w:val="vi-VN"/>
        </w:rPr>
        <w:t>base-url</w:t>
      </w:r>
      <w:proofErr w:type="spellEnd"/>
      <w:r w:rsidRPr="00B374C1">
        <w:rPr>
          <w:color w:val="444444"/>
          <w:highlight w:val="white"/>
          <w:lang w:val="vi-VN"/>
        </w:rPr>
        <w:t>=”http://magetop.magento.com/”</w:t>
      </w:r>
    </w:p>
    <w:p w14:paraId="200A44A7" w14:textId="77777777" w:rsidR="00FC6EDA" w:rsidRPr="00B374C1" w:rsidRDefault="00000000" w:rsidP="000E47FC">
      <w:pPr>
        <w:numPr>
          <w:ilvl w:val="0"/>
          <w:numId w:val="48"/>
        </w:numPr>
        <w:shd w:val="clear" w:color="auto" w:fill="FFFFFF"/>
        <w:tabs>
          <w:tab w:val="clear" w:pos="8920"/>
        </w:tabs>
        <w:spacing w:before="0" w:after="460" w:line="312" w:lineRule="auto"/>
        <w:rPr>
          <w:highlight w:val="white"/>
          <w:lang w:val="vi-VN"/>
        </w:rPr>
      </w:pPr>
      <w:r w:rsidRPr="00B374C1">
        <w:rPr>
          <w:color w:val="444444"/>
          <w:highlight w:val="white"/>
          <w:lang w:val="vi-VN"/>
        </w:rPr>
        <w:t xml:space="preserve">Trong quá trình cài đặt luôn bật </w:t>
      </w:r>
      <w:r w:rsidRPr="00B374C1">
        <w:rPr>
          <w:b/>
          <w:color w:val="444444"/>
          <w:highlight w:val="white"/>
          <w:lang w:val="vi-VN"/>
        </w:rPr>
        <w:t>elasticsearch.bat</w:t>
      </w:r>
      <w:r w:rsidRPr="00B374C1">
        <w:rPr>
          <w:color w:val="444444"/>
          <w:highlight w:val="white"/>
          <w:lang w:val="vi-VN"/>
        </w:rPr>
        <w:t xml:space="preserve"> như bước 4.</w:t>
      </w:r>
    </w:p>
    <w:p w14:paraId="357B2EDD" w14:textId="77777777" w:rsidR="00E549E6" w:rsidRPr="00B374C1" w:rsidRDefault="00000000" w:rsidP="000E47FC">
      <w:pPr>
        <w:keepNext/>
        <w:tabs>
          <w:tab w:val="clear" w:pos="8920"/>
        </w:tabs>
        <w:spacing w:after="100"/>
        <w:rPr>
          <w:lang w:val="vi-VN"/>
        </w:rPr>
      </w:pPr>
      <w:r w:rsidRPr="00B374C1">
        <w:rPr>
          <w:noProof/>
          <w:color w:val="444444"/>
          <w:sz w:val="24"/>
          <w:szCs w:val="24"/>
          <w:highlight w:val="white"/>
          <w:lang w:val="vi-VN"/>
        </w:rPr>
        <w:drawing>
          <wp:inline distT="114300" distB="114300" distL="114300" distR="114300" wp14:anchorId="2AF01938" wp14:editId="58043BCE">
            <wp:extent cx="5667700" cy="3009900"/>
            <wp:effectExtent l="0" t="0" r="0" b="0"/>
            <wp:docPr id="138" name="image144.jpg"/>
            <wp:cNvGraphicFramePr/>
            <a:graphic xmlns:a="http://schemas.openxmlformats.org/drawingml/2006/main">
              <a:graphicData uri="http://schemas.openxmlformats.org/drawingml/2006/picture">
                <pic:pic xmlns:pic="http://schemas.openxmlformats.org/drawingml/2006/picture">
                  <pic:nvPicPr>
                    <pic:cNvPr id="0" name="image144.jpg"/>
                    <pic:cNvPicPr preferRelativeResize="0"/>
                  </pic:nvPicPr>
                  <pic:blipFill>
                    <a:blip r:embed="rId81"/>
                    <a:srcRect/>
                    <a:stretch>
                      <a:fillRect/>
                    </a:stretch>
                  </pic:blipFill>
                  <pic:spPr>
                    <a:xfrm>
                      <a:off x="0" y="0"/>
                      <a:ext cx="5667700" cy="3009900"/>
                    </a:xfrm>
                    <a:prstGeom prst="rect">
                      <a:avLst/>
                    </a:prstGeom>
                    <a:ln/>
                  </pic:spPr>
                </pic:pic>
              </a:graphicData>
            </a:graphic>
          </wp:inline>
        </w:drawing>
      </w:r>
    </w:p>
    <w:p w14:paraId="4978AD5E" w14:textId="5102ED13" w:rsidR="00BE69E0" w:rsidRPr="00B374C1" w:rsidRDefault="00E549E6" w:rsidP="000E47FC">
      <w:pPr>
        <w:pStyle w:val="Caption"/>
        <w:tabs>
          <w:tab w:val="clear" w:pos="8920"/>
        </w:tabs>
        <w:jc w:val="center"/>
        <w:rPr>
          <w:color w:val="auto"/>
          <w:sz w:val="28"/>
          <w:szCs w:val="28"/>
          <w:lang w:val="vi-VN"/>
        </w:rPr>
      </w:pPr>
      <w:bookmarkStart w:id="83" w:name="_Toc182467945"/>
      <w:r w:rsidRPr="00B374C1">
        <w:rPr>
          <w:color w:val="auto"/>
          <w:sz w:val="28"/>
          <w:szCs w:val="28"/>
          <w:lang w:val="vi-VN"/>
        </w:rPr>
        <w:t xml:space="preserve">Hình 2. </w:t>
      </w:r>
      <w:r w:rsidRPr="00B374C1">
        <w:rPr>
          <w:color w:val="auto"/>
          <w:sz w:val="28"/>
          <w:szCs w:val="28"/>
          <w:lang w:val="vi-VN"/>
        </w:rPr>
        <w:fldChar w:fldCharType="begin"/>
      </w:r>
      <w:r w:rsidRPr="00B374C1">
        <w:rPr>
          <w:color w:val="auto"/>
          <w:sz w:val="28"/>
          <w:szCs w:val="28"/>
          <w:lang w:val="vi-VN"/>
        </w:rPr>
        <w:instrText xml:space="preserve"> SEQ Hình_2. \* ARABIC </w:instrText>
      </w:r>
      <w:r w:rsidRPr="00B374C1">
        <w:rPr>
          <w:color w:val="auto"/>
          <w:sz w:val="28"/>
          <w:szCs w:val="28"/>
          <w:lang w:val="vi-VN"/>
        </w:rPr>
        <w:fldChar w:fldCharType="separate"/>
      </w:r>
      <w:r w:rsidR="008B4D3C" w:rsidRPr="00B374C1">
        <w:rPr>
          <w:noProof/>
          <w:color w:val="auto"/>
          <w:sz w:val="28"/>
          <w:szCs w:val="28"/>
          <w:lang w:val="vi-VN"/>
        </w:rPr>
        <w:t>35</w:t>
      </w:r>
      <w:r w:rsidRPr="00B374C1">
        <w:rPr>
          <w:color w:val="auto"/>
          <w:sz w:val="28"/>
          <w:szCs w:val="28"/>
          <w:lang w:val="vi-VN"/>
        </w:rPr>
        <w:fldChar w:fldCharType="end"/>
      </w:r>
      <w:r w:rsidRPr="00B374C1">
        <w:rPr>
          <w:color w:val="auto"/>
          <w:sz w:val="28"/>
          <w:szCs w:val="28"/>
          <w:lang w:val="vi-VN"/>
        </w:rPr>
        <w:t xml:space="preserve"> Cài đặt một số cấu hình cho </w:t>
      </w:r>
      <w:proofErr w:type="spellStart"/>
      <w:r w:rsidRPr="00B374C1">
        <w:rPr>
          <w:color w:val="auto"/>
          <w:sz w:val="28"/>
          <w:szCs w:val="28"/>
          <w:lang w:val="vi-VN"/>
        </w:rPr>
        <w:t>Magento</w:t>
      </w:r>
      <w:bookmarkEnd w:id="83"/>
      <w:proofErr w:type="spellEnd"/>
    </w:p>
    <w:p w14:paraId="5375A676" w14:textId="77777777" w:rsidR="00E549E6" w:rsidRPr="00B374C1" w:rsidRDefault="00E549E6" w:rsidP="000E47FC">
      <w:pPr>
        <w:tabs>
          <w:tab w:val="clear" w:pos="8920"/>
        </w:tabs>
        <w:rPr>
          <w:lang w:val="vi-VN"/>
        </w:rPr>
      </w:pPr>
    </w:p>
    <w:p w14:paraId="0CD98E42" w14:textId="77777777" w:rsidR="00FC6EDA" w:rsidRPr="00B374C1" w:rsidRDefault="00000000" w:rsidP="000E47FC">
      <w:pPr>
        <w:shd w:val="clear" w:color="auto" w:fill="FFFFFF"/>
        <w:tabs>
          <w:tab w:val="clear" w:pos="8920"/>
        </w:tabs>
        <w:spacing w:after="220" w:line="384" w:lineRule="auto"/>
        <w:rPr>
          <w:color w:val="444444"/>
          <w:highlight w:val="white"/>
          <w:lang w:val="vi-VN"/>
        </w:rPr>
      </w:pPr>
      <w:r w:rsidRPr="00B374C1">
        <w:rPr>
          <w:color w:val="444444"/>
          <w:highlight w:val="white"/>
          <w:lang w:val="vi-VN"/>
        </w:rPr>
        <w:t>Chờ cho quá trình cài đặt hoàn tất.</w:t>
      </w:r>
    </w:p>
    <w:p w14:paraId="5794F46A" w14:textId="77777777" w:rsidR="00E549E6" w:rsidRPr="00B374C1" w:rsidRDefault="00000000" w:rsidP="000E47FC">
      <w:pPr>
        <w:keepNext/>
        <w:tabs>
          <w:tab w:val="clear" w:pos="8920"/>
        </w:tabs>
        <w:spacing w:after="100"/>
        <w:rPr>
          <w:lang w:val="vi-VN"/>
        </w:rPr>
      </w:pPr>
      <w:r w:rsidRPr="00B374C1">
        <w:rPr>
          <w:noProof/>
          <w:color w:val="444444"/>
          <w:sz w:val="23"/>
          <w:szCs w:val="23"/>
          <w:highlight w:val="white"/>
          <w:lang w:val="vi-VN"/>
        </w:rPr>
        <w:lastRenderedPageBreak/>
        <w:drawing>
          <wp:inline distT="114300" distB="114300" distL="114300" distR="114300" wp14:anchorId="35772C19" wp14:editId="37E381E4">
            <wp:extent cx="5667700" cy="3009900"/>
            <wp:effectExtent l="0" t="0" r="0" b="0"/>
            <wp:docPr id="50" name="image46.jpg"/>
            <wp:cNvGraphicFramePr/>
            <a:graphic xmlns:a="http://schemas.openxmlformats.org/drawingml/2006/main">
              <a:graphicData uri="http://schemas.openxmlformats.org/drawingml/2006/picture">
                <pic:pic xmlns:pic="http://schemas.openxmlformats.org/drawingml/2006/picture">
                  <pic:nvPicPr>
                    <pic:cNvPr id="0" name="image46.jpg"/>
                    <pic:cNvPicPr preferRelativeResize="0"/>
                  </pic:nvPicPr>
                  <pic:blipFill>
                    <a:blip r:embed="rId82"/>
                    <a:srcRect/>
                    <a:stretch>
                      <a:fillRect/>
                    </a:stretch>
                  </pic:blipFill>
                  <pic:spPr>
                    <a:xfrm>
                      <a:off x="0" y="0"/>
                      <a:ext cx="5667700" cy="3009900"/>
                    </a:xfrm>
                    <a:prstGeom prst="rect">
                      <a:avLst/>
                    </a:prstGeom>
                    <a:ln/>
                  </pic:spPr>
                </pic:pic>
              </a:graphicData>
            </a:graphic>
          </wp:inline>
        </w:drawing>
      </w:r>
    </w:p>
    <w:p w14:paraId="03C7143B" w14:textId="17886A68" w:rsidR="00BE69E0" w:rsidRPr="00B374C1" w:rsidRDefault="00E549E6" w:rsidP="000E47FC">
      <w:pPr>
        <w:pStyle w:val="Caption"/>
        <w:tabs>
          <w:tab w:val="clear" w:pos="8920"/>
        </w:tabs>
        <w:jc w:val="center"/>
        <w:rPr>
          <w:color w:val="auto"/>
          <w:sz w:val="28"/>
          <w:szCs w:val="28"/>
          <w:lang w:val="vi-VN"/>
        </w:rPr>
      </w:pPr>
      <w:bookmarkStart w:id="84" w:name="_Toc182467946"/>
      <w:r w:rsidRPr="00B374C1">
        <w:rPr>
          <w:color w:val="auto"/>
          <w:sz w:val="28"/>
          <w:szCs w:val="28"/>
          <w:lang w:val="vi-VN"/>
        </w:rPr>
        <w:t xml:space="preserve">Hình 2. </w:t>
      </w:r>
      <w:r w:rsidRPr="00B374C1">
        <w:rPr>
          <w:color w:val="auto"/>
          <w:sz w:val="28"/>
          <w:szCs w:val="28"/>
          <w:lang w:val="vi-VN"/>
        </w:rPr>
        <w:fldChar w:fldCharType="begin"/>
      </w:r>
      <w:r w:rsidRPr="00B374C1">
        <w:rPr>
          <w:color w:val="auto"/>
          <w:sz w:val="28"/>
          <w:szCs w:val="28"/>
          <w:lang w:val="vi-VN"/>
        </w:rPr>
        <w:instrText xml:space="preserve"> SEQ Hình_2. \* ARABIC </w:instrText>
      </w:r>
      <w:r w:rsidRPr="00B374C1">
        <w:rPr>
          <w:color w:val="auto"/>
          <w:sz w:val="28"/>
          <w:szCs w:val="28"/>
          <w:lang w:val="vi-VN"/>
        </w:rPr>
        <w:fldChar w:fldCharType="separate"/>
      </w:r>
      <w:r w:rsidR="008B4D3C" w:rsidRPr="00B374C1">
        <w:rPr>
          <w:noProof/>
          <w:color w:val="auto"/>
          <w:sz w:val="28"/>
          <w:szCs w:val="28"/>
          <w:lang w:val="vi-VN"/>
        </w:rPr>
        <w:t>36</w:t>
      </w:r>
      <w:r w:rsidRPr="00B374C1">
        <w:rPr>
          <w:color w:val="auto"/>
          <w:sz w:val="28"/>
          <w:szCs w:val="28"/>
          <w:lang w:val="vi-VN"/>
        </w:rPr>
        <w:fldChar w:fldCharType="end"/>
      </w:r>
      <w:r w:rsidRPr="00B374C1">
        <w:rPr>
          <w:color w:val="auto"/>
          <w:sz w:val="28"/>
          <w:szCs w:val="28"/>
          <w:lang w:val="vi-VN"/>
        </w:rPr>
        <w:t xml:space="preserve"> Cấu hình thành công cho </w:t>
      </w:r>
      <w:proofErr w:type="spellStart"/>
      <w:r w:rsidRPr="00B374C1">
        <w:rPr>
          <w:color w:val="auto"/>
          <w:sz w:val="28"/>
          <w:szCs w:val="28"/>
          <w:lang w:val="vi-VN"/>
        </w:rPr>
        <w:t>Magento</w:t>
      </w:r>
      <w:bookmarkEnd w:id="84"/>
      <w:proofErr w:type="spellEnd"/>
    </w:p>
    <w:p w14:paraId="11333BC4" w14:textId="108CCB8E" w:rsidR="00FC6EDA" w:rsidRPr="00B374C1" w:rsidRDefault="00FC6EDA" w:rsidP="000E47FC">
      <w:pPr>
        <w:pStyle w:val="Caption"/>
        <w:tabs>
          <w:tab w:val="clear" w:pos="8920"/>
        </w:tabs>
        <w:jc w:val="center"/>
        <w:rPr>
          <w:color w:val="auto"/>
          <w:sz w:val="28"/>
          <w:szCs w:val="28"/>
          <w:highlight w:val="white"/>
          <w:lang w:val="vi-VN"/>
        </w:rPr>
      </w:pPr>
    </w:p>
    <w:p w14:paraId="7588941C" w14:textId="77777777" w:rsidR="00FC6EDA" w:rsidRPr="00B374C1" w:rsidRDefault="00000000" w:rsidP="000E47FC">
      <w:pPr>
        <w:shd w:val="clear" w:color="auto" w:fill="FFFFFF"/>
        <w:tabs>
          <w:tab w:val="clear" w:pos="8920"/>
        </w:tabs>
        <w:spacing w:after="220" w:line="384" w:lineRule="auto"/>
        <w:rPr>
          <w:color w:val="444444"/>
          <w:highlight w:val="white"/>
          <w:lang w:val="vi-VN"/>
        </w:rPr>
      </w:pPr>
      <w:r w:rsidRPr="00B374C1">
        <w:rPr>
          <w:color w:val="444444"/>
          <w:highlight w:val="white"/>
          <w:lang w:val="vi-VN"/>
        </w:rPr>
        <w:t>Sau đó, chạy các lệnh:</w:t>
      </w:r>
    </w:p>
    <w:tbl>
      <w:tblPr>
        <w:tblStyle w:val="a6"/>
        <w:tblW w:w="8925" w:type="dxa"/>
        <w:tblBorders>
          <w:top w:val="nil"/>
          <w:left w:val="nil"/>
          <w:bottom w:val="nil"/>
          <w:right w:val="nil"/>
          <w:insideH w:val="nil"/>
          <w:insideV w:val="nil"/>
        </w:tblBorders>
        <w:tblLayout w:type="fixed"/>
        <w:tblLook w:val="0600" w:firstRow="0" w:lastRow="0" w:firstColumn="0" w:lastColumn="0" w:noHBand="1" w:noVBand="1"/>
      </w:tblPr>
      <w:tblGrid>
        <w:gridCol w:w="396"/>
        <w:gridCol w:w="8529"/>
      </w:tblGrid>
      <w:tr w:rsidR="00FC6EDA" w:rsidRPr="00B374C1" w14:paraId="2D964AF5" w14:textId="77777777">
        <w:trPr>
          <w:trHeight w:val="1050"/>
        </w:trPr>
        <w:tc>
          <w:tcPr>
            <w:tcW w:w="396" w:type="dxa"/>
            <w:tcBorders>
              <w:top w:val="nil"/>
              <w:left w:val="nil"/>
              <w:bottom w:val="nil"/>
              <w:right w:val="nil"/>
            </w:tcBorders>
            <w:tcMar>
              <w:top w:w="0" w:type="dxa"/>
              <w:left w:w="0" w:type="dxa"/>
              <w:bottom w:w="0" w:type="dxa"/>
              <w:right w:w="0" w:type="dxa"/>
            </w:tcMar>
            <w:vAlign w:val="center"/>
          </w:tcPr>
          <w:p w14:paraId="13A6E212" w14:textId="77777777" w:rsidR="00FC6EDA" w:rsidRPr="00B374C1" w:rsidRDefault="00000000" w:rsidP="000E47FC">
            <w:pPr>
              <w:tabs>
                <w:tab w:val="clear" w:pos="8920"/>
              </w:tabs>
              <w:spacing w:line="264" w:lineRule="auto"/>
              <w:ind w:right="240"/>
              <w:jc w:val="right"/>
              <w:rPr>
                <w:rFonts w:ascii="Courier New" w:eastAsia="Courier New" w:hAnsi="Courier New" w:cs="Courier New"/>
                <w:color w:val="AFAFAF"/>
                <w:sz w:val="24"/>
                <w:szCs w:val="24"/>
                <w:highlight w:val="white"/>
                <w:lang w:val="vi-VN"/>
              </w:rPr>
            </w:pPr>
            <w:r w:rsidRPr="00B374C1">
              <w:rPr>
                <w:rFonts w:ascii="Courier New" w:eastAsia="Courier New" w:hAnsi="Courier New" w:cs="Courier New"/>
                <w:color w:val="AFAFAF"/>
                <w:sz w:val="24"/>
                <w:szCs w:val="24"/>
                <w:highlight w:val="white"/>
                <w:lang w:val="vi-VN"/>
              </w:rPr>
              <w:t>1</w:t>
            </w:r>
          </w:p>
          <w:p w14:paraId="043B9599" w14:textId="77777777" w:rsidR="00FC6EDA" w:rsidRPr="00B374C1" w:rsidRDefault="00000000" w:rsidP="000E47FC">
            <w:pPr>
              <w:tabs>
                <w:tab w:val="clear" w:pos="8920"/>
              </w:tabs>
              <w:spacing w:line="264" w:lineRule="auto"/>
              <w:ind w:right="240"/>
              <w:jc w:val="right"/>
              <w:rPr>
                <w:rFonts w:ascii="Courier New" w:eastAsia="Courier New" w:hAnsi="Courier New" w:cs="Courier New"/>
                <w:color w:val="AFAFAF"/>
                <w:sz w:val="24"/>
                <w:szCs w:val="24"/>
                <w:highlight w:val="white"/>
                <w:lang w:val="vi-VN"/>
              </w:rPr>
            </w:pPr>
            <w:r w:rsidRPr="00B374C1">
              <w:rPr>
                <w:rFonts w:ascii="Courier New" w:eastAsia="Courier New" w:hAnsi="Courier New" w:cs="Courier New"/>
                <w:color w:val="AFAFAF"/>
                <w:sz w:val="24"/>
                <w:szCs w:val="24"/>
                <w:highlight w:val="white"/>
                <w:lang w:val="vi-VN"/>
              </w:rPr>
              <w:t>2</w:t>
            </w:r>
          </w:p>
          <w:p w14:paraId="7CE6C5E0" w14:textId="77777777" w:rsidR="00FC6EDA" w:rsidRPr="00B374C1" w:rsidRDefault="00000000" w:rsidP="000E47FC">
            <w:pPr>
              <w:tabs>
                <w:tab w:val="clear" w:pos="8920"/>
              </w:tabs>
              <w:spacing w:line="264" w:lineRule="auto"/>
              <w:ind w:right="240"/>
              <w:jc w:val="right"/>
              <w:rPr>
                <w:rFonts w:ascii="Courier New" w:eastAsia="Courier New" w:hAnsi="Courier New" w:cs="Courier New"/>
                <w:color w:val="AFAFAF"/>
                <w:sz w:val="24"/>
                <w:szCs w:val="24"/>
                <w:highlight w:val="white"/>
                <w:lang w:val="vi-VN"/>
              </w:rPr>
            </w:pPr>
            <w:r w:rsidRPr="00B374C1">
              <w:rPr>
                <w:rFonts w:ascii="Courier New" w:eastAsia="Courier New" w:hAnsi="Courier New" w:cs="Courier New"/>
                <w:color w:val="AFAFAF"/>
                <w:sz w:val="24"/>
                <w:szCs w:val="24"/>
                <w:highlight w:val="white"/>
                <w:lang w:val="vi-VN"/>
              </w:rPr>
              <w:t>3</w:t>
            </w:r>
          </w:p>
          <w:p w14:paraId="3C422487" w14:textId="77777777" w:rsidR="00FC6EDA" w:rsidRPr="00B374C1" w:rsidRDefault="00000000" w:rsidP="000E47FC">
            <w:pPr>
              <w:tabs>
                <w:tab w:val="clear" w:pos="8920"/>
              </w:tabs>
              <w:spacing w:line="264" w:lineRule="auto"/>
              <w:ind w:right="240"/>
              <w:jc w:val="right"/>
              <w:rPr>
                <w:rFonts w:ascii="Courier New" w:eastAsia="Courier New" w:hAnsi="Courier New" w:cs="Courier New"/>
                <w:color w:val="AFAFAF"/>
                <w:sz w:val="24"/>
                <w:szCs w:val="24"/>
                <w:highlight w:val="white"/>
                <w:lang w:val="vi-VN"/>
              </w:rPr>
            </w:pPr>
            <w:r w:rsidRPr="00B374C1">
              <w:rPr>
                <w:rFonts w:ascii="Courier New" w:eastAsia="Courier New" w:hAnsi="Courier New" w:cs="Courier New"/>
                <w:color w:val="AFAFAF"/>
                <w:sz w:val="24"/>
                <w:szCs w:val="24"/>
                <w:highlight w:val="white"/>
                <w:lang w:val="vi-VN"/>
              </w:rPr>
              <w:t>4</w:t>
            </w:r>
          </w:p>
        </w:tc>
        <w:tc>
          <w:tcPr>
            <w:tcW w:w="8528" w:type="dxa"/>
            <w:tcBorders>
              <w:top w:val="nil"/>
              <w:left w:val="nil"/>
              <w:bottom w:val="nil"/>
              <w:right w:val="nil"/>
            </w:tcBorders>
            <w:tcMar>
              <w:top w:w="0" w:type="dxa"/>
              <w:left w:w="0" w:type="dxa"/>
              <w:bottom w:w="0" w:type="dxa"/>
              <w:right w:w="0" w:type="dxa"/>
            </w:tcMar>
            <w:vAlign w:val="center"/>
          </w:tcPr>
          <w:p w14:paraId="50801626" w14:textId="77777777" w:rsidR="00FC6EDA" w:rsidRPr="00B374C1" w:rsidRDefault="00000000" w:rsidP="000E47FC">
            <w:pPr>
              <w:tabs>
                <w:tab w:val="clear" w:pos="8920"/>
              </w:tabs>
              <w:spacing w:line="264" w:lineRule="auto"/>
              <w:rPr>
                <w:rFonts w:ascii="Courier New" w:eastAsia="Courier New" w:hAnsi="Courier New" w:cs="Courier New"/>
                <w:color w:val="188038"/>
                <w:sz w:val="24"/>
                <w:szCs w:val="24"/>
                <w:highlight w:val="white"/>
                <w:lang w:val="vi-VN"/>
              </w:rPr>
            </w:pPr>
            <w:proofErr w:type="spellStart"/>
            <w:r w:rsidRPr="00B374C1">
              <w:rPr>
                <w:rFonts w:ascii="Courier New" w:eastAsia="Courier New" w:hAnsi="Courier New" w:cs="Courier New"/>
                <w:color w:val="188038"/>
                <w:sz w:val="24"/>
                <w:szCs w:val="24"/>
                <w:highlight w:val="white"/>
                <w:lang w:val="vi-VN"/>
              </w:rPr>
              <w:t>php</w:t>
            </w:r>
            <w:proofErr w:type="spellEnd"/>
            <w:r w:rsidRPr="00B374C1">
              <w:rPr>
                <w:rFonts w:ascii="Courier New" w:eastAsia="Courier New" w:hAnsi="Courier New" w:cs="Courier New"/>
                <w:color w:val="188038"/>
                <w:sz w:val="24"/>
                <w:szCs w:val="24"/>
                <w:highlight w:val="white"/>
                <w:lang w:val="vi-VN"/>
              </w:rPr>
              <w:t xml:space="preserve"> bin/</w:t>
            </w:r>
            <w:proofErr w:type="spellStart"/>
            <w:r w:rsidRPr="00B374C1">
              <w:rPr>
                <w:rFonts w:ascii="Courier New" w:eastAsia="Courier New" w:hAnsi="Courier New" w:cs="Courier New"/>
                <w:color w:val="188038"/>
                <w:sz w:val="24"/>
                <w:szCs w:val="24"/>
                <w:highlight w:val="white"/>
                <w:lang w:val="vi-VN"/>
              </w:rPr>
              <w:t>magento</w:t>
            </w:r>
            <w:proofErr w:type="spellEnd"/>
            <w:r w:rsidRPr="00B374C1">
              <w:rPr>
                <w:rFonts w:ascii="Courier New" w:eastAsia="Courier New" w:hAnsi="Courier New" w:cs="Courier New"/>
                <w:color w:val="188038"/>
                <w:sz w:val="24"/>
                <w:szCs w:val="24"/>
                <w:highlight w:val="white"/>
                <w:lang w:val="vi-VN"/>
              </w:rPr>
              <w:t xml:space="preserve"> </w:t>
            </w:r>
            <w:proofErr w:type="spellStart"/>
            <w:r w:rsidRPr="00B374C1">
              <w:rPr>
                <w:rFonts w:ascii="Courier New" w:eastAsia="Courier New" w:hAnsi="Courier New" w:cs="Courier New"/>
                <w:color w:val="188038"/>
                <w:sz w:val="24"/>
                <w:szCs w:val="24"/>
                <w:highlight w:val="white"/>
                <w:lang w:val="vi-VN"/>
              </w:rPr>
              <w:t>indexer:reindex</w:t>
            </w:r>
            <w:proofErr w:type="spellEnd"/>
          </w:p>
          <w:p w14:paraId="5CDE981A" w14:textId="77777777" w:rsidR="00FC6EDA" w:rsidRPr="00B374C1" w:rsidRDefault="00000000" w:rsidP="000E47FC">
            <w:pPr>
              <w:tabs>
                <w:tab w:val="clear" w:pos="8920"/>
              </w:tabs>
              <w:spacing w:line="264" w:lineRule="auto"/>
              <w:rPr>
                <w:rFonts w:ascii="Courier New" w:eastAsia="Courier New" w:hAnsi="Courier New" w:cs="Courier New"/>
                <w:color w:val="188038"/>
                <w:sz w:val="24"/>
                <w:szCs w:val="24"/>
                <w:highlight w:val="white"/>
                <w:lang w:val="vi-VN"/>
              </w:rPr>
            </w:pPr>
            <w:proofErr w:type="spellStart"/>
            <w:r w:rsidRPr="00B374C1">
              <w:rPr>
                <w:rFonts w:ascii="Courier New" w:eastAsia="Courier New" w:hAnsi="Courier New" w:cs="Courier New"/>
                <w:color w:val="188038"/>
                <w:sz w:val="24"/>
                <w:szCs w:val="24"/>
                <w:highlight w:val="white"/>
                <w:lang w:val="vi-VN"/>
              </w:rPr>
              <w:t>php</w:t>
            </w:r>
            <w:proofErr w:type="spellEnd"/>
            <w:r w:rsidRPr="00B374C1">
              <w:rPr>
                <w:rFonts w:ascii="Courier New" w:eastAsia="Courier New" w:hAnsi="Courier New" w:cs="Courier New"/>
                <w:color w:val="188038"/>
                <w:sz w:val="24"/>
                <w:szCs w:val="24"/>
                <w:highlight w:val="white"/>
                <w:lang w:val="vi-VN"/>
              </w:rPr>
              <w:t xml:space="preserve"> bin/</w:t>
            </w:r>
            <w:proofErr w:type="spellStart"/>
            <w:r w:rsidRPr="00B374C1">
              <w:rPr>
                <w:rFonts w:ascii="Courier New" w:eastAsia="Courier New" w:hAnsi="Courier New" w:cs="Courier New"/>
                <w:color w:val="188038"/>
                <w:sz w:val="24"/>
                <w:szCs w:val="24"/>
                <w:highlight w:val="white"/>
                <w:lang w:val="vi-VN"/>
              </w:rPr>
              <w:t>magento</w:t>
            </w:r>
            <w:proofErr w:type="spellEnd"/>
            <w:r w:rsidRPr="00B374C1">
              <w:rPr>
                <w:rFonts w:ascii="Courier New" w:eastAsia="Courier New" w:hAnsi="Courier New" w:cs="Courier New"/>
                <w:color w:val="188038"/>
                <w:sz w:val="24"/>
                <w:szCs w:val="24"/>
                <w:highlight w:val="white"/>
                <w:lang w:val="vi-VN"/>
              </w:rPr>
              <w:t xml:space="preserve"> </w:t>
            </w:r>
            <w:proofErr w:type="spellStart"/>
            <w:r w:rsidRPr="00B374C1">
              <w:rPr>
                <w:rFonts w:ascii="Courier New" w:eastAsia="Courier New" w:hAnsi="Courier New" w:cs="Courier New"/>
                <w:color w:val="188038"/>
                <w:sz w:val="24"/>
                <w:szCs w:val="24"/>
                <w:highlight w:val="white"/>
                <w:lang w:val="vi-VN"/>
              </w:rPr>
              <w:t>setup:upgrade</w:t>
            </w:r>
            <w:proofErr w:type="spellEnd"/>
          </w:p>
          <w:p w14:paraId="627E17A7" w14:textId="77777777" w:rsidR="00FC6EDA" w:rsidRPr="00B374C1" w:rsidRDefault="00000000" w:rsidP="000E47FC">
            <w:pPr>
              <w:tabs>
                <w:tab w:val="clear" w:pos="8920"/>
              </w:tabs>
              <w:spacing w:line="264" w:lineRule="auto"/>
              <w:rPr>
                <w:rFonts w:ascii="Courier New" w:eastAsia="Courier New" w:hAnsi="Courier New" w:cs="Courier New"/>
                <w:color w:val="188038"/>
                <w:sz w:val="24"/>
                <w:szCs w:val="24"/>
                <w:highlight w:val="white"/>
                <w:lang w:val="vi-VN"/>
              </w:rPr>
            </w:pPr>
            <w:proofErr w:type="spellStart"/>
            <w:r w:rsidRPr="00B374C1">
              <w:rPr>
                <w:rFonts w:ascii="Courier New" w:eastAsia="Courier New" w:hAnsi="Courier New" w:cs="Courier New"/>
                <w:color w:val="188038"/>
                <w:sz w:val="24"/>
                <w:szCs w:val="24"/>
                <w:highlight w:val="white"/>
                <w:lang w:val="vi-VN"/>
              </w:rPr>
              <w:t>php</w:t>
            </w:r>
            <w:proofErr w:type="spellEnd"/>
            <w:r w:rsidRPr="00B374C1">
              <w:rPr>
                <w:rFonts w:ascii="Courier New" w:eastAsia="Courier New" w:hAnsi="Courier New" w:cs="Courier New"/>
                <w:color w:val="188038"/>
                <w:sz w:val="24"/>
                <w:szCs w:val="24"/>
                <w:highlight w:val="white"/>
                <w:lang w:val="vi-VN"/>
              </w:rPr>
              <w:t xml:space="preserve"> bin/</w:t>
            </w:r>
            <w:proofErr w:type="spellStart"/>
            <w:r w:rsidRPr="00B374C1">
              <w:rPr>
                <w:rFonts w:ascii="Courier New" w:eastAsia="Courier New" w:hAnsi="Courier New" w:cs="Courier New"/>
                <w:color w:val="188038"/>
                <w:sz w:val="24"/>
                <w:szCs w:val="24"/>
                <w:highlight w:val="white"/>
                <w:lang w:val="vi-VN"/>
              </w:rPr>
              <w:t>magento</w:t>
            </w:r>
            <w:proofErr w:type="spellEnd"/>
            <w:r w:rsidRPr="00B374C1">
              <w:rPr>
                <w:rFonts w:ascii="Courier New" w:eastAsia="Courier New" w:hAnsi="Courier New" w:cs="Courier New"/>
                <w:color w:val="188038"/>
                <w:sz w:val="24"/>
                <w:szCs w:val="24"/>
                <w:highlight w:val="white"/>
                <w:lang w:val="vi-VN"/>
              </w:rPr>
              <w:t xml:space="preserve"> </w:t>
            </w:r>
            <w:proofErr w:type="spellStart"/>
            <w:r w:rsidRPr="00B374C1">
              <w:rPr>
                <w:rFonts w:ascii="Courier New" w:eastAsia="Courier New" w:hAnsi="Courier New" w:cs="Courier New"/>
                <w:color w:val="188038"/>
                <w:sz w:val="24"/>
                <w:szCs w:val="24"/>
                <w:highlight w:val="white"/>
                <w:lang w:val="vi-VN"/>
              </w:rPr>
              <w:t>setup:static-content:deploy</w:t>
            </w:r>
            <w:proofErr w:type="spellEnd"/>
            <w:r w:rsidRPr="00B374C1">
              <w:rPr>
                <w:rFonts w:ascii="Courier New" w:eastAsia="Courier New" w:hAnsi="Courier New" w:cs="Courier New"/>
                <w:color w:val="188038"/>
                <w:sz w:val="24"/>
                <w:szCs w:val="24"/>
                <w:highlight w:val="white"/>
                <w:lang w:val="vi-VN"/>
              </w:rPr>
              <w:t xml:space="preserve"> -f</w:t>
            </w:r>
          </w:p>
          <w:p w14:paraId="1A5E4553" w14:textId="77777777" w:rsidR="00FC6EDA" w:rsidRPr="00B374C1" w:rsidRDefault="00000000" w:rsidP="000E47FC">
            <w:pPr>
              <w:tabs>
                <w:tab w:val="clear" w:pos="8920"/>
              </w:tabs>
              <w:spacing w:line="264" w:lineRule="auto"/>
              <w:rPr>
                <w:rFonts w:ascii="Courier New" w:eastAsia="Courier New" w:hAnsi="Courier New" w:cs="Courier New"/>
                <w:color w:val="188038"/>
                <w:sz w:val="24"/>
                <w:szCs w:val="24"/>
                <w:highlight w:val="white"/>
                <w:lang w:val="vi-VN"/>
              </w:rPr>
            </w:pPr>
            <w:proofErr w:type="spellStart"/>
            <w:r w:rsidRPr="00B374C1">
              <w:rPr>
                <w:rFonts w:ascii="Courier New" w:eastAsia="Courier New" w:hAnsi="Courier New" w:cs="Courier New"/>
                <w:color w:val="188038"/>
                <w:sz w:val="24"/>
                <w:szCs w:val="24"/>
                <w:highlight w:val="white"/>
                <w:lang w:val="vi-VN"/>
              </w:rPr>
              <w:t>php</w:t>
            </w:r>
            <w:proofErr w:type="spellEnd"/>
            <w:r w:rsidRPr="00B374C1">
              <w:rPr>
                <w:rFonts w:ascii="Courier New" w:eastAsia="Courier New" w:hAnsi="Courier New" w:cs="Courier New"/>
                <w:color w:val="188038"/>
                <w:sz w:val="24"/>
                <w:szCs w:val="24"/>
                <w:highlight w:val="white"/>
                <w:lang w:val="vi-VN"/>
              </w:rPr>
              <w:t xml:space="preserve"> bin/</w:t>
            </w:r>
            <w:proofErr w:type="spellStart"/>
            <w:r w:rsidRPr="00B374C1">
              <w:rPr>
                <w:rFonts w:ascii="Courier New" w:eastAsia="Courier New" w:hAnsi="Courier New" w:cs="Courier New"/>
                <w:color w:val="188038"/>
                <w:sz w:val="24"/>
                <w:szCs w:val="24"/>
                <w:highlight w:val="white"/>
                <w:lang w:val="vi-VN"/>
              </w:rPr>
              <w:t>magento</w:t>
            </w:r>
            <w:proofErr w:type="spellEnd"/>
            <w:r w:rsidRPr="00B374C1">
              <w:rPr>
                <w:rFonts w:ascii="Courier New" w:eastAsia="Courier New" w:hAnsi="Courier New" w:cs="Courier New"/>
                <w:color w:val="188038"/>
                <w:sz w:val="24"/>
                <w:szCs w:val="24"/>
                <w:highlight w:val="white"/>
                <w:lang w:val="vi-VN"/>
              </w:rPr>
              <w:t xml:space="preserve"> </w:t>
            </w:r>
            <w:proofErr w:type="spellStart"/>
            <w:r w:rsidRPr="00B374C1">
              <w:rPr>
                <w:rFonts w:ascii="Courier New" w:eastAsia="Courier New" w:hAnsi="Courier New" w:cs="Courier New"/>
                <w:color w:val="188038"/>
                <w:sz w:val="24"/>
                <w:szCs w:val="24"/>
                <w:highlight w:val="white"/>
                <w:lang w:val="vi-VN"/>
              </w:rPr>
              <w:t>cache:flush</w:t>
            </w:r>
            <w:proofErr w:type="spellEnd"/>
          </w:p>
        </w:tc>
      </w:tr>
    </w:tbl>
    <w:p w14:paraId="79C66F9E" w14:textId="77777777" w:rsidR="00FC6EDA" w:rsidRPr="00B374C1" w:rsidRDefault="00000000" w:rsidP="000E47FC">
      <w:pPr>
        <w:shd w:val="clear" w:color="auto" w:fill="FFFFFF"/>
        <w:tabs>
          <w:tab w:val="clear" w:pos="8920"/>
        </w:tabs>
        <w:spacing w:after="220" w:line="384" w:lineRule="auto"/>
        <w:rPr>
          <w:b/>
          <w:color w:val="444444"/>
          <w:highlight w:val="white"/>
          <w:lang w:val="vi-VN"/>
        </w:rPr>
      </w:pPr>
      <w:r w:rsidRPr="00B374C1">
        <w:rPr>
          <w:b/>
          <w:color w:val="444444"/>
          <w:highlight w:val="white"/>
          <w:lang w:val="vi-VN"/>
        </w:rPr>
        <w:t xml:space="preserve">Nếu đã tạo </w:t>
      </w:r>
      <w:proofErr w:type="spellStart"/>
      <w:r w:rsidRPr="00B374C1">
        <w:rPr>
          <w:b/>
          <w:color w:val="444444"/>
          <w:highlight w:val="white"/>
          <w:lang w:val="vi-VN"/>
        </w:rPr>
        <w:t>virtual</w:t>
      </w:r>
      <w:proofErr w:type="spellEnd"/>
      <w:r w:rsidRPr="00B374C1">
        <w:rPr>
          <w:b/>
          <w:color w:val="444444"/>
          <w:highlight w:val="white"/>
          <w:lang w:val="vi-VN"/>
        </w:rPr>
        <w:t xml:space="preserve"> </w:t>
      </w:r>
      <w:proofErr w:type="spellStart"/>
      <w:r w:rsidRPr="00B374C1">
        <w:rPr>
          <w:b/>
          <w:color w:val="444444"/>
          <w:highlight w:val="white"/>
          <w:lang w:val="vi-VN"/>
        </w:rPr>
        <w:t>host</w:t>
      </w:r>
      <w:proofErr w:type="spellEnd"/>
      <w:r w:rsidRPr="00B374C1">
        <w:rPr>
          <w:b/>
          <w:color w:val="444444"/>
          <w:highlight w:val="white"/>
          <w:lang w:val="vi-VN"/>
        </w:rPr>
        <w:t>:</w:t>
      </w:r>
    </w:p>
    <w:p w14:paraId="4CB4FFB3" w14:textId="77777777" w:rsidR="00FC6EDA" w:rsidRPr="00B374C1" w:rsidRDefault="00000000" w:rsidP="000E47FC">
      <w:pPr>
        <w:shd w:val="clear" w:color="auto" w:fill="FFFFFF"/>
        <w:tabs>
          <w:tab w:val="clear" w:pos="8920"/>
        </w:tabs>
        <w:spacing w:after="220" w:line="384" w:lineRule="auto"/>
        <w:rPr>
          <w:color w:val="444444"/>
          <w:highlight w:val="white"/>
          <w:lang w:val="vi-VN"/>
        </w:rPr>
      </w:pPr>
      <w:r w:rsidRPr="00B374C1">
        <w:rPr>
          <w:color w:val="444444"/>
          <w:highlight w:val="white"/>
          <w:lang w:val="vi-VN"/>
        </w:rPr>
        <w:t xml:space="preserve">Với những bạn đã tạo </w:t>
      </w:r>
      <w:proofErr w:type="spellStart"/>
      <w:r w:rsidRPr="00B374C1">
        <w:rPr>
          <w:color w:val="444444"/>
          <w:highlight w:val="white"/>
          <w:lang w:val="vi-VN"/>
        </w:rPr>
        <w:t>virtual</w:t>
      </w:r>
      <w:proofErr w:type="spellEnd"/>
      <w:r w:rsidRPr="00B374C1">
        <w:rPr>
          <w:color w:val="444444"/>
          <w:highlight w:val="white"/>
          <w:lang w:val="vi-VN"/>
        </w:rPr>
        <w:t xml:space="preserve"> </w:t>
      </w:r>
      <w:proofErr w:type="spellStart"/>
      <w:r w:rsidRPr="00B374C1">
        <w:rPr>
          <w:color w:val="444444"/>
          <w:highlight w:val="white"/>
          <w:lang w:val="vi-VN"/>
        </w:rPr>
        <w:t>host</w:t>
      </w:r>
      <w:proofErr w:type="spellEnd"/>
      <w:r w:rsidRPr="00B374C1">
        <w:rPr>
          <w:color w:val="444444"/>
          <w:highlight w:val="white"/>
          <w:lang w:val="vi-VN"/>
        </w:rPr>
        <w:t xml:space="preserve"> ở bước 8 thì tới đây bạn đã có thể truy cập trang cửa hàng bằng </w:t>
      </w:r>
      <w:proofErr w:type="spellStart"/>
      <w:r w:rsidRPr="00B374C1">
        <w:rPr>
          <w:color w:val="444444"/>
          <w:highlight w:val="white"/>
          <w:lang w:val="vi-VN"/>
        </w:rPr>
        <w:t>ServerName</w:t>
      </w:r>
      <w:proofErr w:type="spellEnd"/>
      <w:r w:rsidRPr="00B374C1">
        <w:rPr>
          <w:color w:val="444444"/>
          <w:highlight w:val="white"/>
          <w:lang w:val="vi-VN"/>
        </w:rPr>
        <w:t xml:space="preserve"> và </w:t>
      </w:r>
      <w:proofErr w:type="spellStart"/>
      <w:r w:rsidRPr="00B374C1">
        <w:rPr>
          <w:color w:val="444444"/>
          <w:highlight w:val="white"/>
          <w:lang w:val="vi-VN"/>
        </w:rPr>
        <w:t>ServerName</w:t>
      </w:r>
      <w:proofErr w:type="spellEnd"/>
      <w:r w:rsidRPr="00B374C1">
        <w:rPr>
          <w:color w:val="444444"/>
          <w:highlight w:val="white"/>
          <w:lang w:val="vi-VN"/>
        </w:rPr>
        <w:t>/</w:t>
      </w:r>
      <w:proofErr w:type="spellStart"/>
      <w:r w:rsidRPr="00B374C1">
        <w:rPr>
          <w:color w:val="444444"/>
          <w:highlight w:val="white"/>
          <w:lang w:val="vi-VN"/>
        </w:rPr>
        <w:t>admin</w:t>
      </w:r>
      <w:proofErr w:type="spellEnd"/>
      <w:r w:rsidRPr="00B374C1">
        <w:rPr>
          <w:color w:val="444444"/>
          <w:highlight w:val="white"/>
          <w:lang w:val="vi-VN"/>
        </w:rPr>
        <w:t xml:space="preserve"> để vào trang </w:t>
      </w:r>
      <w:proofErr w:type="spellStart"/>
      <w:r w:rsidRPr="00B374C1">
        <w:rPr>
          <w:color w:val="444444"/>
          <w:highlight w:val="white"/>
          <w:lang w:val="vi-VN"/>
        </w:rPr>
        <w:t>admin</w:t>
      </w:r>
      <w:proofErr w:type="spellEnd"/>
      <w:r w:rsidRPr="00B374C1">
        <w:rPr>
          <w:color w:val="444444"/>
          <w:highlight w:val="white"/>
          <w:lang w:val="vi-VN"/>
        </w:rPr>
        <w:t>.</w:t>
      </w:r>
    </w:p>
    <w:p w14:paraId="56C2673E" w14:textId="77777777" w:rsidR="00FC6EDA" w:rsidRPr="00B374C1" w:rsidRDefault="00000000" w:rsidP="000E47FC">
      <w:pPr>
        <w:shd w:val="clear" w:color="auto" w:fill="FFFFFF"/>
        <w:tabs>
          <w:tab w:val="clear" w:pos="8920"/>
        </w:tabs>
        <w:spacing w:after="220" w:line="384" w:lineRule="auto"/>
        <w:rPr>
          <w:highlight w:val="white"/>
          <w:lang w:val="vi-VN"/>
        </w:rPr>
      </w:pPr>
      <w:r w:rsidRPr="00B374C1">
        <w:rPr>
          <w:highlight w:val="white"/>
          <w:lang w:val="vi-VN"/>
        </w:rPr>
        <w:t xml:space="preserve">Như vậy là chúng ta đã cài đặt thành công </w:t>
      </w:r>
      <w:proofErr w:type="spellStart"/>
      <w:r w:rsidRPr="00B374C1">
        <w:rPr>
          <w:highlight w:val="white"/>
          <w:lang w:val="vi-VN"/>
        </w:rPr>
        <w:t>Magento</w:t>
      </w:r>
      <w:proofErr w:type="spellEnd"/>
      <w:r w:rsidRPr="00B374C1">
        <w:rPr>
          <w:highlight w:val="white"/>
          <w:lang w:val="vi-VN"/>
        </w:rPr>
        <w:t xml:space="preserve"> 2.4.6 trên </w:t>
      </w:r>
      <w:proofErr w:type="spellStart"/>
      <w:r w:rsidRPr="00B374C1">
        <w:rPr>
          <w:highlight w:val="white"/>
          <w:lang w:val="vi-VN"/>
        </w:rPr>
        <w:t>localhost</w:t>
      </w:r>
      <w:proofErr w:type="spellEnd"/>
      <w:r w:rsidRPr="00B374C1">
        <w:rPr>
          <w:highlight w:val="white"/>
          <w:lang w:val="vi-VN"/>
        </w:rPr>
        <w:t>. Đây là kết quả:</w:t>
      </w:r>
    </w:p>
    <w:p w14:paraId="7AFFA0F8" w14:textId="77777777" w:rsidR="00FC6EDA" w:rsidRPr="00B374C1" w:rsidRDefault="00FC6EDA" w:rsidP="000E47FC">
      <w:pPr>
        <w:tabs>
          <w:tab w:val="clear" w:pos="8920"/>
        </w:tabs>
        <w:spacing w:after="100"/>
        <w:rPr>
          <w:color w:val="444444"/>
          <w:sz w:val="23"/>
          <w:szCs w:val="23"/>
          <w:highlight w:val="white"/>
          <w:lang w:val="vi-VN"/>
        </w:rPr>
      </w:pPr>
    </w:p>
    <w:p w14:paraId="3BCF3611" w14:textId="77777777" w:rsidR="00FC6EDA" w:rsidRPr="00B374C1" w:rsidRDefault="00FC6EDA" w:rsidP="000E47FC">
      <w:pPr>
        <w:tabs>
          <w:tab w:val="clear" w:pos="8920"/>
        </w:tabs>
        <w:spacing w:after="100"/>
        <w:rPr>
          <w:color w:val="444444"/>
          <w:sz w:val="23"/>
          <w:szCs w:val="23"/>
          <w:highlight w:val="white"/>
          <w:lang w:val="vi-VN"/>
        </w:rPr>
      </w:pPr>
    </w:p>
    <w:p w14:paraId="1759FA47" w14:textId="77777777" w:rsidR="00FC6EDA" w:rsidRPr="00B374C1" w:rsidRDefault="00FC6EDA" w:rsidP="000E47FC">
      <w:pPr>
        <w:tabs>
          <w:tab w:val="clear" w:pos="8920"/>
        </w:tabs>
        <w:spacing w:after="100"/>
        <w:rPr>
          <w:color w:val="444444"/>
          <w:sz w:val="23"/>
          <w:szCs w:val="23"/>
          <w:highlight w:val="white"/>
          <w:lang w:val="vi-VN"/>
        </w:rPr>
      </w:pPr>
    </w:p>
    <w:p w14:paraId="364F77E9" w14:textId="77777777" w:rsidR="00E549E6" w:rsidRPr="00B374C1" w:rsidRDefault="00000000" w:rsidP="000E47FC">
      <w:pPr>
        <w:keepNext/>
        <w:tabs>
          <w:tab w:val="clear" w:pos="8920"/>
        </w:tabs>
        <w:spacing w:after="100"/>
        <w:rPr>
          <w:lang w:val="vi-VN"/>
        </w:rPr>
      </w:pPr>
      <w:r w:rsidRPr="00B374C1">
        <w:rPr>
          <w:noProof/>
          <w:color w:val="444444"/>
          <w:sz w:val="23"/>
          <w:szCs w:val="23"/>
          <w:highlight w:val="white"/>
          <w:lang w:val="vi-VN"/>
        </w:rPr>
        <w:lastRenderedPageBreak/>
        <w:drawing>
          <wp:inline distT="114300" distB="114300" distL="114300" distR="114300" wp14:anchorId="2DFAD442" wp14:editId="0AADA5F2">
            <wp:extent cx="4876800" cy="7620000"/>
            <wp:effectExtent l="0" t="0" r="0" b="0"/>
            <wp:docPr id="168" name="image168.jpg"/>
            <wp:cNvGraphicFramePr/>
            <a:graphic xmlns:a="http://schemas.openxmlformats.org/drawingml/2006/main">
              <a:graphicData uri="http://schemas.openxmlformats.org/drawingml/2006/picture">
                <pic:pic xmlns:pic="http://schemas.openxmlformats.org/drawingml/2006/picture">
                  <pic:nvPicPr>
                    <pic:cNvPr id="0" name="image168.jpg"/>
                    <pic:cNvPicPr preferRelativeResize="0"/>
                  </pic:nvPicPr>
                  <pic:blipFill>
                    <a:blip r:embed="rId83"/>
                    <a:srcRect/>
                    <a:stretch>
                      <a:fillRect/>
                    </a:stretch>
                  </pic:blipFill>
                  <pic:spPr>
                    <a:xfrm>
                      <a:off x="0" y="0"/>
                      <a:ext cx="4876800" cy="7620000"/>
                    </a:xfrm>
                    <a:prstGeom prst="rect">
                      <a:avLst/>
                    </a:prstGeom>
                    <a:ln/>
                  </pic:spPr>
                </pic:pic>
              </a:graphicData>
            </a:graphic>
          </wp:inline>
        </w:drawing>
      </w:r>
    </w:p>
    <w:p w14:paraId="13A5E944" w14:textId="3817C261" w:rsidR="00BE69E0" w:rsidRPr="00B374C1" w:rsidRDefault="00E549E6" w:rsidP="000E47FC">
      <w:pPr>
        <w:pStyle w:val="Caption"/>
        <w:tabs>
          <w:tab w:val="clear" w:pos="8920"/>
        </w:tabs>
        <w:jc w:val="center"/>
        <w:rPr>
          <w:color w:val="auto"/>
          <w:sz w:val="28"/>
          <w:szCs w:val="28"/>
          <w:lang w:val="vi-VN"/>
        </w:rPr>
      </w:pPr>
      <w:bookmarkStart w:id="85" w:name="_Toc182467947"/>
      <w:r w:rsidRPr="00B374C1">
        <w:rPr>
          <w:color w:val="auto"/>
          <w:sz w:val="28"/>
          <w:szCs w:val="28"/>
          <w:lang w:val="vi-VN"/>
        </w:rPr>
        <w:t xml:space="preserve">Hình 2. </w:t>
      </w:r>
      <w:r w:rsidRPr="00B374C1">
        <w:rPr>
          <w:color w:val="auto"/>
          <w:sz w:val="28"/>
          <w:szCs w:val="28"/>
          <w:lang w:val="vi-VN"/>
        </w:rPr>
        <w:fldChar w:fldCharType="begin"/>
      </w:r>
      <w:r w:rsidRPr="00B374C1">
        <w:rPr>
          <w:color w:val="auto"/>
          <w:sz w:val="28"/>
          <w:szCs w:val="28"/>
          <w:lang w:val="vi-VN"/>
        </w:rPr>
        <w:instrText xml:space="preserve"> SEQ Hình_2. \* ARABIC </w:instrText>
      </w:r>
      <w:r w:rsidRPr="00B374C1">
        <w:rPr>
          <w:color w:val="auto"/>
          <w:sz w:val="28"/>
          <w:szCs w:val="28"/>
          <w:lang w:val="vi-VN"/>
        </w:rPr>
        <w:fldChar w:fldCharType="separate"/>
      </w:r>
      <w:r w:rsidR="008B4D3C" w:rsidRPr="00B374C1">
        <w:rPr>
          <w:noProof/>
          <w:color w:val="auto"/>
          <w:sz w:val="28"/>
          <w:szCs w:val="28"/>
          <w:lang w:val="vi-VN"/>
        </w:rPr>
        <w:t>37</w:t>
      </w:r>
      <w:r w:rsidRPr="00B374C1">
        <w:rPr>
          <w:color w:val="auto"/>
          <w:sz w:val="28"/>
          <w:szCs w:val="28"/>
          <w:lang w:val="vi-VN"/>
        </w:rPr>
        <w:fldChar w:fldCharType="end"/>
      </w:r>
      <w:r w:rsidRPr="00B374C1">
        <w:rPr>
          <w:color w:val="auto"/>
          <w:sz w:val="28"/>
          <w:szCs w:val="28"/>
          <w:lang w:val="vi-VN"/>
        </w:rPr>
        <w:t xml:space="preserve"> Giao diện chính của người dùng</w:t>
      </w:r>
      <w:bookmarkEnd w:id="85"/>
    </w:p>
    <w:p w14:paraId="71E32FEF" w14:textId="6B5C77BE" w:rsidR="00FC6EDA" w:rsidRPr="00B374C1" w:rsidRDefault="00FC6EDA" w:rsidP="000E47FC">
      <w:pPr>
        <w:pStyle w:val="Caption"/>
        <w:tabs>
          <w:tab w:val="clear" w:pos="8920"/>
        </w:tabs>
        <w:jc w:val="center"/>
        <w:rPr>
          <w:color w:val="auto"/>
          <w:sz w:val="28"/>
          <w:szCs w:val="28"/>
          <w:highlight w:val="white"/>
          <w:lang w:val="vi-VN"/>
        </w:rPr>
      </w:pPr>
    </w:p>
    <w:p w14:paraId="375AE48F" w14:textId="77777777" w:rsidR="00E549E6" w:rsidRPr="00B374C1" w:rsidRDefault="00000000" w:rsidP="000E47FC">
      <w:pPr>
        <w:keepNext/>
        <w:tabs>
          <w:tab w:val="clear" w:pos="8920"/>
        </w:tabs>
        <w:spacing w:after="100"/>
        <w:rPr>
          <w:lang w:val="vi-VN"/>
        </w:rPr>
      </w:pPr>
      <w:r w:rsidRPr="00B374C1">
        <w:rPr>
          <w:noProof/>
          <w:color w:val="444444"/>
          <w:sz w:val="23"/>
          <w:szCs w:val="23"/>
          <w:highlight w:val="white"/>
          <w:lang w:val="vi-VN"/>
        </w:rPr>
        <w:lastRenderedPageBreak/>
        <w:drawing>
          <wp:inline distT="114300" distB="114300" distL="114300" distR="114300" wp14:anchorId="42C3F0B5" wp14:editId="71F627A4">
            <wp:extent cx="5667700" cy="3111500"/>
            <wp:effectExtent l="0" t="0" r="0" b="0"/>
            <wp:docPr id="170" name="image164.jpg"/>
            <wp:cNvGraphicFramePr/>
            <a:graphic xmlns:a="http://schemas.openxmlformats.org/drawingml/2006/main">
              <a:graphicData uri="http://schemas.openxmlformats.org/drawingml/2006/picture">
                <pic:pic xmlns:pic="http://schemas.openxmlformats.org/drawingml/2006/picture">
                  <pic:nvPicPr>
                    <pic:cNvPr id="0" name="image164.jpg"/>
                    <pic:cNvPicPr preferRelativeResize="0"/>
                  </pic:nvPicPr>
                  <pic:blipFill>
                    <a:blip r:embed="rId84"/>
                    <a:srcRect/>
                    <a:stretch>
                      <a:fillRect/>
                    </a:stretch>
                  </pic:blipFill>
                  <pic:spPr>
                    <a:xfrm>
                      <a:off x="0" y="0"/>
                      <a:ext cx="5667700" cy="3111500"/>
                    </a:xfrm>
                    <a:prstGeom prst="rect">
                      <a:avLst/>
                    </a:prstGeom>
                    <a:ln/>
                  </pic:spPr>
                </pic:pic>
              </a:graphicData>
            </a:graphic>
          </wp:inline>
        </w:drawing>
      </w:r>
    </w:p>
    <w:p w14:paraId="373D3D3E" w14:textId="4634C8DC" w:rsidR="00BE69E0" w:rsidRPr="00B374C1" w:rsidRDefault="00E549E6" w:rsidP="000E47FC">
      <w:pPr>
        <w:pStyle w:val="Caption"/>
        <w:tabs>
          <w:tab w:val="clear" w:pos="8920"/>
        </w:tabs>
        <w:jc w:val="center"/>
        <w:rPr>
          <w:color w:val="auto"/>
          <w:sz w:val="28"/>
          <w:szCs w:val="28"/>
          <w:lang w:val="vi-VN"/>
        </w:rPr>
      </w:pPr>
      <w:bookmarkStart w:id="86" w:name="_Toc182467948"/>
      <w:r w:rsidRPr="00B374C1">
        <w:rPr>
          <w:color w:val="auto"/>
          <w:sz w:val="28"/>
          <w:szCs w:val="28"/>
          <w:lang w:val="vi-VN"/>
        </w:rPr>
        <w:t xml:space="preserve">Hình 2. </w:t>
      </w:r>
      <w:r w:rsidRPr="00B374C1">
        <w:rPr>
          <w:color w:val="auto"/>
          <w:sz w:val="28"/>
          <w:szCs w:val="28"/>
          <w:lang w:val="vi-VN"/>
        </w:rPr>
        <w:fldChar w:fldCharType="begin"/>
      </w:r>
      <w:r w:rsidRPr="00B374C1">
        <w:rPr>
          <w:color w:val="auto"/>
          <w:sz w:val="28"/>
          <w:szCs w:val="28"/>
          <w:lang w:val="vi-VN"/>
        </w:rPr>
        <w:instrText xml:space="preserve"> SEQ Hình_2. \* ARABIC </w:instrText>
      </w:r>
      <w:r w:rsidRPr="00B374C1">
        <w:rPr>
          <w:color w:val="auto"/>
          <w:sz w:val="28"/>
          <w:szCs w:val="28"/>
          <w:lang w:val="vi-VN"/>
        </w:rPr>
        <w:fldChar w:fldCharType="separate"/>
      </w:r>
      <w:r w:rsidR="008B4D3C" w:rsidRPr="00B374C1">
        <w:rPr>
          <w:noProof/>
          <w:color w:val="auto"/>
          <w:sz w:val="28"/>
          <w:szCs w:val="28"/>
          <w:lang w:val="vi-VN"/>
        </w:rPr>
        <w:t>38</w:t>
      </w:r>
      <w:r w:rsidRPr="00B374C1">
        <w:rPr>
          <w:color w:val="auto"/>
          <w:sz w:val="28"/>
          <w:szCs w:val="28"/>
          <w:lang w:val="vi-VN"/>
        </w:rPr>
        <w:fldChar w:fldCharType="end"/>
      </w:r>
      <w:r w:rsidRPr="00B374C1">
        <w:rPr>
          <w:color w:val="auto"/>
          <w:sz w:val="28"/>
          <w:szCs w:val="28"/>
          <w:lang w:val="vi-VN"/>
        </w:rPr>
        <w:t xml:space="preserve"> Giao diện </w:t>
      </w:r>
      <w:proofErr w:type="spellStart"/>
      <w:r w:rsidRPr="00B374C1">
        <w:rPr>
          <w:color w:val="auto"/>
          <w:sz w:val="28"/>
          <w:szCs w:val="28"/>
          <w:lang w:val="vi-VN"/>
        </w:rPr>
        <w:t>admin</w:t>
      </w:r>
      <w:bookmarkEnd w:id="86"/>
      <w:proofErr w:type="spellEnd"/>
    </w:p>
    <w:p w14:paraId="709DB564" w14:textId="4249A13E" w:rsidR="00FC6EDA" w:rsidRPr="00B374C1" w:rsidRDefault="00FC6EDA" w:rsidP="000E47FC">
      <w:pPr>
        <w:pStyle w:val="Caption"/>
        <w:tabs>
          <w:tab w:val="clear" w:pos="8920"/>
        </w:tabs>
        <w:jc w:val="center"/>
        <w:rPr>
          <w:color w:val="auto"/>
          <w:sz w:val="28"/>
          <w:szCs w:val="28"/>
          <w:highlight w:val="white"/>
          <w:lang w:val="vi-VN"/>
        </w:rPr>
      </w:pPr>
    </w:p>
    <w:p w14:paraId="7FB50CE8" w14:textId="77777777" w:rsidR="00FC6EDA" w:rsidRPr="00B374C1" w:rsidRDefault="00000000" w:rsidP="000E47FC">
      <w:pPr>
        <w:pStyle w:val="Heading2"/>
        <w:numPr>
          <w:ilvl w:val="0"/>
          <w:numId w:val="91"/>
        </w:numPr>
        <w:tabs>
          <w:tab w:val="clear" w:pos="8920"/>
        </w:tabs>
        <w:spacing w:after="100"/>
        <w:jc w:val="both"/>
        <w:rPr>
          <w:lang w:val="vi-VN"/>
        </w:rPr>
      </w:pPr>
      <w:r w:rsidRPr="00B374C1">
        <w:rPr>
          <w:lang w:val="vi-VN"/>
        </w:rPr>
        <w:t xml:space="preserve">Một số lỗi thường gặp trong </w:t>
      </w:r>
      <w:proofErr w:type="spellStart"/>
      <w:r w:rsidRPr="00B374C1">
        <w:rPr>
          <w:lang w:val="vi-VN"/>
        </w:rPr>
        <w:t>Magento</w:t>
      </w:r>
      <w:proofErr w:type="spellEnd"/>
      <w:r w:rsidRPr="00B374C1">
        <w:rPr>
          <w:lang w:val="vi-VN"/>
        </w:rPr>
        <w:t xml:space="preserve"> và cách khắc phục</w:t>
      </w:r>
    </w:p>
    <w:p w14:paraId="5FBD2893" w14:textId="77777777" w:rsidR="00FC6EDA" w:rsidRPr="00B374C1" w:rsidRDefault="00000000" w:rsidP="000E47FC">
      <w:pPr>
        <w:pStyle w:val="Heading2"/>
        <w:pBdr>
          <w:bottom w:val="none" w:sz="0" w:space="13" w:color="auto"/>
        </w:pBdr>
        <w:shd w:val="clear" w:color="auto" w:fill="FFFFFF"/>
        <w:tabs>
          <w:tab w:val="clear" w:pos="8920"/>
        </w:tabs>
        <w:spacing w:before="0" w:line="288" w:lineRule="auto"/>
        <w:ind w:left="0"/>
        <w:rPr>
          <w:b w:val="0"/>
          <w:highlight w:val="white"/>
          <w:lang w:val="vi-VN"/>
        </w:rPr>
      </w:pPr>
      <w:bookmarkStart w:id="87" w:name="_1tc6qpr8sja5" w:colFirst="0" w:colLast="0"/>
      <w:bookmarkEnd w:id="87"/>
      <w:r w:rsidRPr="00B374C1">
        <w:rPr>
          <w:b w:val="0"/>
          <w:highlight w:val="white"/>
          <w:lang w:val="vi-VN"/>
        </w:rPr>
        <w:t xml:space="preserve">Sửa lỗi </w:t>
      </w:r>
      <w:proofErr w:type="spellStart"/>
      <w:r w:rsidRPr="00B374C1">
        <w:rPr>
          <w:b w:val="0"/>
          <w:highlight w:val="white"/>
          <w:lang w:val="vi-VN"/>
        </w:rPr>
        <w:t>Magento_Theme</w:t>
      </w:r>
      <w:proofErr w:type="spellEnd"/>
      <w:r w:rsidRPr="00B374C1">
        <w:rPr>
          <w:b w:val="0"/>
          <w:highlight w:val="white"/>
          <w:lang w:val="vi-VN"/>
        </w:rPr>
        <w:t xml:space="preserve"> và một số lỗi khác trước khi cài đặt</w:t>
      </w:r>
    </w:p>
    <w:p w14:paraId="76CA78D3" w14:textId="77777777" w:rsidR="00FC6EDA" w:rsidRPr="00B374C1" w:rsidRDefault="00000000" w:rsidP="000E47FC">
      <w:pPr>
        <w:pStyle w:val="Heading3"/>
        <w:keepNext w:val="0"/>
        <w:keepLines w:val="0"/>
        <w:numPr>
          <w:ilvl w:val="0"/>
          <w:numId w:val="190"/>
        </w:numPr>
        <w:pBdr>
          <w:bottom w:val="none" w:sz="0" w:space="13" w:color="auto"/>
        </w:pBdr>
        <w:shd w:val="clear" w:color="auto" w:fill="FFFFFF"/>
        <w:tabs>
          <w:tab w:val="clear" w:pos="8920"/>
        </w:tabs>
        <w:spacing w:before="0" w:after="0" w:line="288" w:lineRule="auto"/>
        <w:rPr>
          <w:highlight w:val="white"/>
          <w:lang w:val="vi-VN"/>
        </w:rPr>
      </w:pPr>
      <w:bookmarkStart w:id="88" w:name="_8yfr0ubgamb9" w:colFirst="0" w:colLast="0"/>
      <w:bookmarkEnd w:id="88"/>
      <w:r w:rsidRPr="00B374C1">
        <w:rPr>
          <w:highlight w:val="white"/>
          <w:lang w:val="vi-VN"/>
        </w:rPr>
        <w:t>Áp dụng với tất cả các phiên bản 2.4.6</w:t>
      </w:r>
    </w:p>
    <w:p w14:paraId="508A264B" w14:textId="77777777" w:rsidR="00FC6EDA" w:rsidRPr="00B374C1" w:rsidRDefault="00000000" w:rsidP="000E47FC">
      <w:pPr>
        <w:shd w:val="clear" w:color="auto" w:fill="FFFFFF"/>
        <w:tabs>
          <w:tab w:val="clear" w:pos="8920"/>
        </w:tabs>
        <w:spacing w:after="220" w:line="384" w:lineRule="auto"/>
        <w:jc w:val="both"/>
        <w:rPr>
          <w:highlight w:val="white"/>
          <w:lang w:val="vi-VN"/>
        </w:rPr>
      </w:pPr>
      <w:r w:rsidRPr="00B374C1">
        <w:rPr>
          <w:highlight w:val="white"/>
          <w:lang w:val="vi-VN"/>
        </w:rPr>
        <w:t xml:space="preserve">Để sửa lỗi </w:t>
      </w:r>
      <w:proofErr w:type="spellStart"/>
      <w:r w:rsidRPr="00B374C1">
        <w:rPr>
          <w:highlight w:val="white"/>
          <w:lang w:val="vi-VN"/>
        </w:rPr>
        <w:t>Module</w:t>
      </w:r>
      <w:proofErr w:type="spellEnd"/>
      <w:r w:rsidRPr="00B374C1">
        <w:rPr>
          <w:highlight w:val="white"/>
          <w:lang w:val="vi-VN"/>
        </w:rPr>
        <w:t xml:space="preserve"> ‘</w:t>
      </w:r>
      <w:proofErr w:type="spellStart"/>
      <w:r w:rsidRPr="00B374C1">
        <w:rPr>
          <w:highlight w:val="white"/>
          <w:lang w:val="vi-VN"/>
        </w:rPr>
        <w:t>Magento_Theme</w:t>
      </w:r>
      <w:proofErr w:type="spellEnd"/>
      <w:r w:rsidRPr="00B374C1">
        <w:rPr>
          <w:highlight w:val="white"/>
          <w:lang w:val="vi-VN"/>
        </w:rPr>
        <w:t xml:space="preserve">’ mở </w:t>
      </w:r>
      <w:proofErr w:type="spellStart"/>
      <w:r w:rsidRPr="00B374C1">
        <w:rPr>
          <w:highlight w:val="white"/>
          <w:lang w:val="vi-VN"/>
        </w:rPr>
        <w:t>file</w:t>
      </w:r>
      <w:proofErr w:type="spellEnd"/>
      <w:r w:rsidRPr="00B374C1">
        <w:rPr>
          <w:highlight w:val="white"/>
          <w:lang w:val="vi-VN"/>
        </w:rPr>
        <w:t xml:space="preserve"> </w:t>
      </w:r>
      <w:proofErr w:type="spellStart"/>
      <w:r w:rsidRPr="00B374C1">
        <w:rPr>
          <w:highlight w:val="white"/>
          <w:lang w:val="vi-VN"/>
        </w:rPr>
        <w:t>php</w:t>
      </w:r>
      <w:proofErr w:type="spellEnd"/>
      <w:r w:rsidRPr="00B374C1">
        <w:rPr>
          <w:highlight w:val="white"/>
          <w:lang w:val="vi-VN"/>
        </w:rPr>
        <w:t xml:space="preserve"> theo đường dẫn xampp/htdocs/magento_folder/vendor/magento/framework/Image/Adapter/Gd2.php, tìm tới dòng 86 thay thế hàm </w:t>
      </w:r>
      <w:proofErr w:type="spellStart"/>
      <w:r w:rsidRPr="00B374C1">
        <w:rPr>
          <w:highlight w:val="white"/>
          <w:lang w:val="vi-VN"/>
        </w:rPr>
        <w:t>validateURLScheme</w:t>
      </w:r>
      <w:proofErr w:type="spellEnd"/>
      <w:r w:rsidRPr="00B374C1">
        <w:rPr>
          <w:highlight w:val="white"/>
          <w:lang w:val="vi-VN"/>
        </w:rPr>
        <w:t>() bằng mã dưới đây:</w:t>
      </w:r>
    </w:p>
    <w:tbl>
      <w:tblPr>
        <w:tblStyle w:val="a7"/>
        <w:tblW w:w="8925" w:type="dxa"/>
        <w:tblBorders>
          <w:top w:val="nil"/>
          <w:left w:val="nil"/>
          <w:bottom w:val="nil"/>
          <w:right w:val="nil"/>
          <w:insideH w:val="nil"/>
          <w:insideV w:val="nil"/>
        </w:tblBorders>
        <w:tblLayout w:type="fixed"/>
        <w:tblLook w:val="0600" w:firstRow="0" w:lastRow="0" w:firstColumn="0" w:lastColumn="0" w:noHBand="1" w:noVBand="1"/>
      </w:tblPr>
      <w:tblGrid>
        <w:gridCol w:w="499"/>
        <w:gridCol w:w="8426"/>
      </w:tblGrid>
      <w:tr w:rsidR="00FC6EDA" w:rsidRPr="00B374C1" w14:paraId="0B3EFC7B" w14:textId="77777777">
        <w:trPr>
          <w:trHeight w:val="7115"/>
        </w:trPr>
        <w:tc>
          <w:tcPr>
            <w:tcW w:w="499" w:type="dxa"/>
            <w:tcBorders>
              <w:top w:val="nil"/>
              <w:left w:val="nil"/>
              <w:bottom w:val="nil"/>
              <w:right w:val="nil"/>
            </w:tcBorders>
            <w:tcMar>
              <w:top w:w="0" w:type="dxa"/>
              <w:left w:w="0" w:type="dxa"/>
              <w:bottom w:w="0" w:type="dxa"/>
              <w:right w:w="0" w:type="dxa"/>
            </w:tcMar>
            <w:vAlign w:val="center"/>
          </w:tcPr>
          <w:p w14:paraId="5EEBFDF6" w14:textId="77777777" w:rsidR="00FC6EDA" w:rsidRPr="00B374C1" w:rsidRDefault="00FC6EDA" w:rsidP="000E47FC">
            <w:pPr>
              <w:shd w:val="clear" w:color="auto" w:fill="FFFFFF"/>
              <w:tabs>
                <w:tab w:val="clear" w:pos="8920"/>
              </w:tabs>
              <w:spacing w:line="264" w:lineRule="auto"/>
              <w:ind w:right="240"/>
              <w:jc w:val="right"/>
              <w:rPr>
                <w:highlight w:val="white"/>
                <w:lang w:val="vi-VN"/>
              </w:rPr>
            </w:pPr>
          </w:p>
          <w:p w14:paraId="1E7AA3BB" w14:textId="77777777" w:rsidR="00FC6EDA" w:rsidRPr="00B374C1" w:rsidRDefault="00FC6EDA" w:rsidP="000E47FC">
            <w:pPr>
              <w:shd w:val="clear" w:color="auto" w:fill="FFFFFF"/>
              <w:tabs>
                <w:tab w:val="clear" w:pos="8920"/>
              </w:tabs>
              <w:spacing w:line="264" w:lineRule="auto"/>
              <w:ind w:right="240"/>
              <w:jc w:val="right"/>
              <w:rPr>
                <w:highlight w:val="white"/>
                <w:lang w:val="vi-VN"/>
              </w:rPr>
            </w:pPr>
          </w:p>
          <w:p w14:paraId="61E7FCD8" w14:textId="77777777" w:rsidR="00FC6EDA" w:rsidRPr="00B374C1" w:rsidRDefault="00FC6EDA" w:rsidP="000E47FC">
            <w:pPr>
              <w:shd w:val="clear" w:color="auto" w:fill="FFFFFF"/>
              <w:tabs>
                <w:tab w:val="clear" w:pos="8920"/>
              </w:tabs>
              <w:spacing w:line="264" w:lineRule="auto"/>
              <w:ind w:right="240"/>
              <w:jc w:val="right"/>
              <w:rPr>
                <w:highlight w:val="white"/>
                <w:lang w:val="vi-VN"/>
              </w:rPr>
            </w:pPr>
          </w:p>
          <w:p w14:paraId="1BDBE85A" w14:textId="77777777" w:rsidR="00FC6EDA" w:rsidRPr="00B374C1" w:rsidRDefault="00FC6EDA" w:rsidP="000E47FC">
            <w:pPr>
              <w:shd w:val="clear" w:color="auto" w:fill="FFFFFF"/>
              <w:tabs>
                <w:tab w:val="clear" w:pos="8920"/>
              </w:tabs>
              <w:spacing w:line="264" w:lineRule="auto"/>
              <w:ind w:right="240"/>
              <w:jc w:val="right"/>
              <w:rPr>
                <w:highlight w:val="white"/>
                <w:lang w:val="vi-VN"/>
              </w:rPr>
            </w:pPr>
          </w:p>
          <w:p w14:paraId="5E6D7E2A" w14:textId="77777777" w:rsidR="00FC6EDA" w:rsidRPr="00B374C1" w:rsidRDefault="00FC6EDA" w:rsidP="000E47FC">
            <w:pPr>
              <w:shd w:val="clear" w:color="auto" w:fill="FFFFFF"/>
              <w:tabs>
                <w:tab w:val="clear" w:pos="8920"/>
              </w:tabs>
              <w:spacing w:line="264" w:lineRule="auto"/>
              <w:ind w:right="240"/>
              <w:jc w:val="right"/>
              <w:rPr>
                <w:highlight w:val="white"/>
                <w:lang w:val="vi-VN"/>
              </w:rPr>
            </w:pPr>
          </w:p>
          <w:p w14:paraId="298DF750" w14:textId="77777777" w:rsidR="00FC6EDA" w:rsidRPr="00B374C1" w:rsidRDefault="00FC6EDA" w:rsidP="000E47FC">
            <w:pPr>
              <w:shd w:val="clear" w:color="auto" w:fill="FFFFFF"/>
              <w:tabs>
                <w:tab w:val="clear" w:pos="8920"/>
              </w:tabs>
              <w:spacing w:line="264" w:lineRule="auto"/>
              <w:ind w:right="240"/>
              <w:jc w:val="right"/>
              <w:rPr>
                <w:highlight w:val="white"/>
                <w:lang w:val="vi-VN"/>
              </w:rPr>
            </w:pPr>
          </w:p>
          <w:p w14:paraId="46557AAC" w14:textId="77777777" w:rsidR="00FC6EDA" w:rsidRPr="00B374C1" w:rsidRDefault="00FC6EDA" w:rsidP="000E47FC">
            <w:pPr>
              <w:shd w:val="clear" w:color="auto" w:fill="FFFFFF"/>
              <w:tabs>
                <w:tab w:val="clear" w:pos="8920"/>
              </w:tabs>
              <w:spacing w:line="264" w:lineRule="auto"/>
              <w:ind w:right="240"/>
              <w:jc w:val="right"/>
              <w:rPr>
                <w:highlight w:val="white"/>
                <w:lang w:val="vi-VN"/>
              </w:rPr>
            </w:pPr>
          </w:p>
          <w:p w14:paraId="585004AE" w14:textId="77777777" w:rsidR="00FC6EDA" w:rsidRPr="00B374C1" w:rsidRDefault="00FC6EDA" w:rsidP="000E47FC">
            <w:pPr>
              <w:shd w:val="clear" w:color="auto" w:fill="FFFFFF"/>
              <w:tabs>
                <w:tab w:val="clear" w:pos="8920"/>
              </w:tabs>
              <w:spacing w:line="264" w:lineRule="auto"/>
              <w:ind w:right="240"/>
              <w:jc w:val="right"/>
              <w:rPr>
                <w:highlight w:val="white"/>
                <w:lang w:val="vi-VN"/>
              </w:rPr>
            </w:pPr>
          </w:p>
          <w:p w14:paraId="10D06C24" w14:textId="77777777" w:rsidR="00FC6EDA" w:rsidRPr="00B374C1" w:rsidRDefault="00FC6EDA" w:rsidP="000E47FC">
            <w:pPr>
              <w:shd w:val="clear" w:color="auto" w:fill="FFFFFF"/>
              <w:tabs>
                <w:tab w:val="clear" w:pos="8920"/>
              </w:tabs>
              <w:spacing w:line="264" w:lineRule="auto"/>
              <w:ind w:right="240"/>
              <w:jc w:val="right"/>
              <w:rPr>
                <w:highlight w:val="white"/>
                <w:lang w:val="vi-VN"/>
              </w:rPr>
            </w:pPr>
          </w:p>
          <w:p w14:paraId="26D16E42" w14:textId="77777777" w:rsidR="00FC6EDA" w:rsidRPr="00B374C1" w:rsidRDefault="00FC6EDA" w:rsidP="000E47FC">
            <w:pPr>
              <w:shd w:val="clear" w:color="auto" w:fill="FFFFFF"/>
              <w:tabs>
                <w:tab w:val="clear" w:pos="8920"/>
              </w:tabs>
              <w:spacing w:line="264" w:lineRule="auto"/>
              <w:ind w:right="240"/>
              <w:jc w:val="right"/>
              <w:rPr>
                <w:highlight w:val="white"/>
                <w:lang w:val="vi-VN"/>
              </w:rPr>
            </w:pPr>
          </w:p>
        </w:tc>
        <w:tc>
          <w:tcPr>
            <w:tcW w:w="8426" w:type="dxa"/>
            <w:tcBorders>
              <w:top w:val="nil"/>
              <w:left w:val="nil"/>
              <w:bottom w:val="nil"/>
              <w:right w:val="nil"/>
            </w:tcBorders>
            <w:tcMar>
              <w:top w:w="0" w:type="dxa"/>
              <w:left w:w="0" w:type="dxa"/>
              <w:bottom w:w="0" w:type="dxa"/>
              <w:right w:w="0" w:type="dxa"/>
            </w:tcMar>
            <w:vAlign w:val="center"/>
          </w:tcPr>
          <w:p w14:paraId="4B7F90E6" w14:textId="77777777" w:rsidR="00FC6EDA" w:rsidRPr="00B374C1" w:rsidRDefault="00000000" w:rsidP="000E47FC">
            <w:pPr>
              <w:shd w:val="clear" w:color="auto" w:fill="FFFFFF"/>
              <w:tabs>
                <w:tab w:val="clear" w:pos="8920"/>
              </w:tabs>
              <w:spacing w:line="264" w:lineRule="auto"/>
              <w:rPr>
                <w:highlight w:val="white"/>
                <w:lang w:val="vi-VN"/>
              </w:rPr>
            </w:pPr>
            <w:proofErr w:type="spellStart"/>
            <w:r w:rsidRPr="00B374C1">
              <w:rPr>
                <w:highlight w:val="white"/>
                <w:lang w:val="vi-VN"/>
              </w:rPr>
              <w:t>private</w:t>
            </w:r>
            <w:proofErr w:type="spellEnd"/>
            <w:r w:rsidRPr="00B374C1">
              <w:rPr>
                <w:highlight w:val="white"/>
                <w:lang w:val="vi-VN"/>
              </w:rPr>
              <w:t xml:space="preserve"> </w:t>
            </w:r>
            <w:proofErr w:type="spellStart"/>
            <w:r w:rsidRPr="00B374C1">
              <w:rPr>
                <w:highlight w:val="white"/>
                <w:lang w:val="vi-VN"/>
              </w:rPr>
              <w:t>function</w:t>
            </w:r>
            <w:proofErr w:type="spellEnd"/>
            <w:r w:rsidRPr="00B374C1">
              <w:rPr>
                <w:highlight w:val="white"/>
                <w:lang w:val="vi-VN"/>
              </w:rPr>
              <w:t xml:space="preserve"> </w:t>
            </w:r>
            <w:proofErr w:type="spellStart"/>
            <w:r w:rsidRPr="00B374C1">
              <w:rPr>
                <w:highlight w:val="white"/>
                <w:lang w:val="vi-VN"/>
              </w:rPr>
              <w:t>validateURLScheme</w:t>
            </w:r>
            <w:proofErr w:type="spellEnd"/>
            <w:r w:rsidRPr="00B374C1">
              <w:rPr>
                <w:highlight w:val="white"/>
                <w:lang w:val="vi-VN"/>
              </w:rPr>
              <w:t>(</w:t>
            </w:r>
            <w:proofErr w:type="spellStart"/>
            <w:r w:rsidRPr="00B374C1">
              <w:rPr>
                <w:highlight w:val="white"/>
                <w:lang w:val="vi-VN"/>
              </w:rPr>
              <w:t>string</w:t>
            </w:r>
            <w:proofErr w:type="spellEnd"/>
            <w:r w:rsidRPr="00B374C1">
              <w:rPr>
                <w:highlight w:val="white"/>
                <w:lang w:val="vi-VN"/>
              </w:rPr>
              <w:t xml:space="preserve"> $</w:t>
            </w:r>
            <w:proofErr w:type="spellStart"/>
            <w:r w:rsidRPr="00B374C1">
              <w:rPr>
                <w:highlight w:val="white"/>
                <w:lang w:val="vi-VN"/>
              </w:rPr>
              <w:t>filename</w:t>
            </w:r>
            <w:proofErr w:type="spellEnd"/>
            <w:r w:rsidRPr="00B374C1">
              <w:rPr>
                <w:highlight w:val="white"/>
                <w:lang w:val="vi-VN"/>
              </w:rPr>
              <w:t xml:space="preserve">) : </w:t>
            </w:r>
            <w:proofErr w:type="spellStart"/>
            <w:r w:rsidRPr="00B374C1">
              <w:rPr>
                <w:highlight w:val="white"/>
                <w:lang w:val="vi-VN"/>
              </w:rPr>
              <w:t>bool</w:t>
            </w:r>
            <w:proofErr w:type="spellEnd"/>
          </w:p>
          <w:p w14:paraId="77E6A6DC" w14:textId="77777777" w:rsidR="00FC6EDA" w:rsidRPr="00B374C1" w:rsidRDefault="00000000" w:rsidP="000E47FC">
            <w:pPr>
              <w:shd w:val="clear" w:color="auto" w:fill="FFFFFF"/>
              <w:tabs>
                <w:tab w:val="clear" w:pos="8920"/>
              </w:tabs>
              <w:spacing w:line="264" w:lineRule="auto"/>
              <w:rPr>
                <w:highlight w:val="white"/>
                <w:lang w:val="vi-VN"/>
              </w:rPr>
            </w:pPr>
            <w:r w:rsidRPr="00B374C1">
              <w:rPr>
                <w:highlight w:val="white"/>
                <w:lang w:val="vi-VN"/>
              </w:rPr>
              <w:t>{</w:t>
            </w:r>
          </w:p>
          <w:p w14:paraId="669C47EC" w14:textId="77777777" w:rsidR="00FC6EDA" w:rsidRPr="00B374C1" w:rsidRDefault="00000000" w:rsidP="000E47FC">
            <w:pPr>
              <w:shd w:val="clear" w:color="auto" w:fill="FFFFFF"/>
              <w:tabs>
                <w:tab w:val="clear" w:pos="8920"/>
              </w:tabs>
              <w:spacing w:line="264" w:lineRule="auto"/>
              <w:rPr>
                <w:highlight w:val="white"/>
                <w:lang w:val="vi-VN"/>
              </w:rPr>
            </w:pPr>
            <w:r w:rsidRPr="00B374C1">
              <w:rPr>
                <w:highlight w:val="white"/>
                <w:lang w:val="vi-VN"/>
              </w:rPr>
              <w:t xml:space="preserve">    </w:t>
            </w:r>
            <w:proofErr w:type="spellStart"/>
            <w:r w:rsidRPr="00B374C1">
              <w:rPr>
                <w:highlight w:val="white"/>
                <w:lang w:val="vi-VN"/>
              </w:rPr>
              <w:t>if</w:t>
            </w:r>
            <w:proofErr w:type="spellEnd"/>
            <w:r w:rsidRPr="00B374C1">
              <w:rPr>
                <w:highlight w:val="white"/>
                <w:lang w:val="vi-VN"/>
              </w:rPr>
              <w:t>(!</w:t>
            </w:r>
            <w:proofErr w:type="spellStart"/>
            <w:r w:rsidRPr="00B374C1">
              <w:rPr>
                <w:highlight w:val="white"/>
                <w:lang w:val="vi-VN"/>
              </w:rPr>
              <w:t>file_exists</w:t>
            </w:r>
            <w:proofErr w:type="spellEnd"/>
            <w:r w:rsidRPr="00B374C1">
              <w:rPr>
                <w:highlight w:val="white"/>
                <w:lang w:val="vi-VN"/>
              </w:rPr>
              <w:t>($</w:t>
            </w:r>
            <w:proofErr w:type="spellStart"/>
            <w:r w:rsidRPr="00B374C1">
              <w:rPr>
                <w:highlight w:val="white"/>
                <w:lang w:val="vi-VN"/>
              </w:rPr>
              <w:t>filename</w:t>
            </w:r>
            <w:proofErr w:type="spellEnd"/>
            <w:r w:rsidRPr="00B374C1">
              <w:rPr>
                <w:highlight w:val="white"/>
                <w:lang w:val="vi-VN"/>
              </w:rPr>
              <w:t xml:space="preserve">)) { // </w:t>
            </w:r>
            <w:proofErr w:type="spellStart"/>
            <w:r w:rsidRPr="00B374C1">
              <w:rPr>
                <w:highlight w:val="white"/>
                <w:lang w:val="vi-VN"/>
              </w:rPr>
              <w:t>if</w:t>
            </w:r>
            <w:proofErr w:type="spellEnd"/>
            <w:r w:rsidRPr="00B374C1">
              <w:rPr>
                <w:highlight w:val="white"/>
                <w:lang w:val="vi-VN"/>
              </w:rPr>
              <w:t xml:space="preserve"> </w:t>
            </w:r>
            <w:proofErr w:type="spellStart"/>
            <w:r w:rsidRPr="00B374C1">
              <w:rPr>
                <w:highlight w:val="white"/>
                <w:lang w:val="vi-VN"/>
              </w:rPr>
              <w:t>file</w:t>
            </w:r>
            <w:proofErr w:type="spellEnd"/>
            <w:r w:rsidRPr="00B374C1">
              <w:rPr>
                <w:highlight w:val="white"/>
                <w:lang w:val="vi-VN"/>
              </w:rPr>
              <w:t xml:space="preserve"> </w:t>
            </w:r>
            <w:proofErr w:type="spellStart"/>
            <w:r w:rsidRPr="00B374C1">
              <w:rPr>
                <w:highlight w:val="white"/>
                <w:lang w:val="vi-VN"/>
              </w:rPr>
              <w:t>not</w:t>
            </w:r>
            <w:proofErr w:type="spellEnd"/>
            <w:r w:rsidRPr="00B374C1">
              <w:rPr>
                <w:highlight w:val="white"/>
                <w:lang w:val="vi-VN"/>
              </w:rPr>
              <w:t xml:space="preserve"> </w:t>
            </w:r>
            <w:proofErr w:type="spellStart"/>
            <w:r w:rsidRPr="00B374C1">
              <w:rPr>
                <w:highlight w:val="white"/>
                <w:lang w:val="vi-VN"/>
              </w:rPr>
              <w:t>exist</w:t>
            </w:r>
            <w:proofErr w:type="spellEnd"/>
          </w:p>
          <w:p w14:paraId="14800845" w14:textId="77777777" w:rsidR="00FC6EDA" w:rsidRPr="00B374C1" w:rsidRDefault="00000000" w:rsidP="000E47FC">
            <w:pPr>
              <w:shd w:val="clear" w:color="auto" w:fill="FFFFFF"/>
              <w:tabs>
                <w:tab w:val="clear" w:pos="8920"/>
              </w:tabs>
              <w:spacing w:line="264" w:lineRule="auto"/>
              <w:rPr>
                <w:highlight w:val="white"/>
                <w:lang w:val="vi-VN"/>
              </w:rPr>
            </w:pPr>
            <w:r w:rsidRPr="00B374C1">
              <w:rPr>
                <w:highlight w:val="white"/>
                <w:lang w:val="vi-VN"/>
              </w:rPr>
              <w:t xml:space="preserve">        $</w:t>
            </w:r>
            <w:proofErr w:type="spellStart"/>
            <w:r w:rsidRPr="00B374C1">
              <w:rPr>
                <w:highlight w:val="white"/>
                <w:lang w:val="vi-VN"/>
              </w:rPr>
              <w:t>allowed_schemes</w:t>
            </w:r>
            <w:proofErr w:type="spellEnd"/>
            <w:r w:rsidRPr="00B374C1">
              <w:rPr>
                <w:highlight w:val="white"/>
                <w:lang w:val="vi-VN"/>
              </w:rPr>
              <w:t xml:space="preserve"> = ['</w:t>
            </w:r>
            <w:proofErr w:type="spellStart"/>
            <w:r w:rsidRPr="00B374C1">
              <w:rPr>
                <w:highlight w:val="white"/>
                <w:lang w:val="vi-VN"/>
              </w:rPr>
              <w:t>ftp</w:t>
            </w:r>
            <w:proofErr w:type="spellEnd"/>
            <w:r w:rsidRPr="00B374C1">
              <w:rPr>
                <w:highlight w:val="white"/>
                <w:lang w:val="vi-VN"/>
              </w:rPr>
              <w:t>', '</w:t>
            </w:r>
            <w:proofErr w:type="spellStart"/>
            <w:r w:rsidRPr="00B374C1">
              <w:rPr>
                <w:highlight w:val="white"/>
                <w:lang w:val="vi-VN"/>
              </w:rPr>
              <w:t>ftps</w:t>
            </w:r>
            <w:proofErr w:type="spellEnd"/>
            <w:r w:rsidRPr="00B374C1">
              <w:rPr>
                <w:highlight w:val="white"/>
                <w:lang w:val="vi-VN"/>
              </w:rPr>
              <w:t>', '</w:t>
            </w:r>
            <w:proofErr w:type="spellStart"/>
            <w:r w:rsidRPr="00B374C1">
              <w:rPr>
                <w:highlight w:val="white"/>
                <w:lang w:val="vi-VN"/>
              </w:rPr>
              <w:t>http</w:t>
            </w:r>
            <w:proofErr w:type="spellEnd"/>
            <w:r w:rsidRPr="00B374C1">
              <w:rPr>
                <w:highlight w:val="white"/>
                <w:lang w:val="vi-VN"/>
              </w:rPr>
              <w:t>', '</w:t>
            </w:r>
            <w:proofErr w:type="spellStart"/>
            <w:r w:rsidRPr="00B374C1">
              <w:rPr>
                <w:highlight w:val="white"/>
                <w:lang w:val="vi-VN"/>
              </w:rPr>
              <w:t>https</w:t>
            </w:r>
            <w:proofErr w:type="spellEnd"/>
            <w:r w:rsidRPr="00B374C1">
              <w:rPr>
                <w:highlight w:val="white"/>
                <w:lang w:val="vi-VN"/>
              </w:rPr>
              <w:t>'];</w:t>
            </w:r>
          </w:p>
          <w:p w14:paraId="0ECA0940" w14:textId="77777777" w:rsidR="00FC6EDA" w:rsidRPr="00B374C1" w:rsidRDefault="00000000" w:rsidP="000E47FC">
            <w:pPr>
              <w:shd w:val="clear" w:color="auto" w:fill="FFFFFF"/>
              <w:tabs>
                <w:tab w:val="clear" w:pos="8920"/>
              </w:tabs>
              <w:spacing w:line="264" w:lineRule="auto"/>
              <w:rPr>
                <w:highlight w:val="white"/>
                <w:lang w:val="vi-VN"/>
              </w:rPr>
            </w:pPr>
            <w:r w:rsidRPr="00B374C1">
              <w:rPr>
                <w:highlight w:val="white"/>
                <w:lang w:val="vi-VN"/>
              </w:rPr>
              <w:t xml:space="preserve">        $</w:t>
            </w:r>
            <w:proofErr w:type="spellStart"/>
            <w:r w:rsidRPr="00B374C1">
              <w:rPr>
                <w:highlight w:val="white"/>
                <w:lang w:val="vi-VN"/>
              </w:rPr>
              <w:t>url</w:t>
            </w:r>
            <w:proofErr w:type="spellEnd"/>
            <w:r w:rsidRPr="00B374C1">
              <w:rPr>
                <w:highlight w:val="white"/>
                <w:lang w:val="vi-VN"/>
              </w:rPr>
              <w:t xml:space="preserve"> = </w:t>
            </w:r>
            <w:proofErr w:type="spellStart"/>
            <w:r w:rsidRPr="00B374C1">
              <w:rPr>
                <w:highlight w:val="white"/>
                <w:lang w:val="vi-VN"/>
              </w:rPr>
              <w:t>parse_url</w:t>
            </w:r>
            <w:proofErr w:type="spellEnd"/>
            <w:r w:rsidRPr="00B374C1">
              <w:rPr>
                <w:highlight w:val="white"/>
                <w:lang w:val="vi-VN"/>
              </w:rPr>
              <w:t>($</w:t>
            </w:r>
            <w:proofErr w:type="spellStart"/>
            <w:r w:rsidRPr="00B374C1">
              <w:rPr>
                <w:highlight w:val="white"/>
                <w:lang w:val="vi-VN"/>
              </w:rPr>
              <w:t>filename</w:t>
            </w:r>
            <w:proofErr w:type="spellEnd"/>
            <w:r w:rsidRPr="00B374C1">
              <w:rPr>
                <w:highlight w:val="white"/>
                <w:lang w:val="vi-VN"/>
              </w:rPr>
              <w:t>);</w:t>
            </w:r>
          </w:p>
          <w:p w14:paraId="77D188FB" w14:textId="77777777" w:rsidR="00FC6EDA" w:rsidRPr="00B374C1" w:rsidRDefault="00000000" w:rsidP="000E47FC">
            <w:pPr>
              <w:shd w:val="clear" w:color="auto" w:fill="FFFFFF"/>
              <w:tabs>
                <w:tab w:val="clear" w:pos="8920"/>
              </w:tabs>
              <w:spacing w:line="264" w:lineRule="auto"/>
              <w:rPr>
                <w:highlight w:val="white"/>
                <w:lang w:val="vi-VN"/>
              </w:rPr>
            </w:pPr>
            <w:r w:rsidRPr="00B374C1">
              <w:rPr>
                <w:highlight w:val="white"/>
                <w:lang w:val="vi-VN"/>
              </w:rPr>
              <w:t xml:space="preserve">        </w:t>
            </w:r>
            <w:proofErr w:type="spellStart"/>
            <w:r w:rsidRPr="00B374C1">
              <w:rPr>
                <w:highlight w:val="white"/>
                <w:lang w:val="vi-VN"/>
              </w:rPr>
              <w:t>if</w:t>
            </w:r>
            <w:proofErr w:type="spellEnd"/>
            <w:r w:rsidRPr="00B374C1">
              <w:rPr>
                <w:highlight w:val="white"/>
                <w:lang w:val="vi-VN"/>
              </w:rPr>
              <w:t xml:space="preserve"> ($</w:t>
            </w:r>
            <w:proofErr w:type="spellStart"/>
            <w:r w:rsidRPr="00B374C1">
              <w:rPr>
                <w:highlight w:val="white"/>
                <w:lang w:val="vi-VN"/>
              </w:rPr>
              <w:t>url</w:t>
            </w:r>
            <w:proofErr w:type="spellEnd"/>
            <w:r w:rsidRPr="00B374C1">
              <w:rPr>
                <w:highlight w:val="white"/>
                <w:lang w:val="vi-VN"/>
              </w:rPr>
              <w:t xml:space="preserve"> &amp;&amp; </w:t>
            </w:r>
            <w:proofErr w:type="spellStart"/>
            <w:r w:rsidRPr="00B374C1">
              <w:rPr>
                <w:highlight w:val="white"/>
                <w:lang w:val="vi-VN"/>
              </w:rPr>
              <w:t>isset</w:t>
            </w:r>
            <w:proofErr w:type="spellEnd"/>
            <w:r w:rsidRPr="00B374C1">
              <w:rPr>
                <w:highlight w:val="white"/>
                <w:lang w:val="vi-VN"/>
              </w:rPr>
              <w:t>($</w:t>
            </w:r>
            <w:proofErr w:type="spellStart"/>
            <w:r w:rsidRPr="00B374C1">
              <w:rPr>
                <w:highlight w:val="white"/>
                <w:lang w:val="vi-VN"/>
              </w:rPr>
              <w:t>url</w:t>
            </w:r>
            <w:proofErr w:type="spellEnd"/>
            <w:r w:rsidRPr="00B374C1">
              <w:rPr>
                <w:highlight w:val="white"/>
                <w:lang w:val="vi-VN"/>
              </w:rPr>
              <w:t>['</w:t>
            </w:r>
            <w:proofErr w:type="spellStart"/>
            <w:r w:rsidRPr="00B374C1">
              <w:rPr>
                <w:highlight w:val="white"/>
                <w:lang w:val="vi-VN"/>
              </w:rPr>
              <w:t>scheme</w:t>
            </w:r>
            <w:proofErr w:type="spellEnd"/>
            <w:r w:rsidRPr="00B374C1">
              <w:rPr>
                <w:highlight w:val="white"/>
                <w:lang w:val="vi-VN"/>
              </w:rPr>
              <w:t>']) &amp;&amp; !</w:t>
            </w:r>
            <w:proofErr w:type="spellStart"/>
            <w:r w:rsidRPr="00B374C1">
              <w:rPr>
                <w:highlight w:val="white"/>
                <w:lang w:val="vi-VN"/>
              </w:rPr>
              <w:t>in_array</w:t>
            </w:r>
            <w:proofErr w:type="spellEnd"/>
            <w:r w:rsidRPr="00B374C1">
              <w:rPr>
                <w:highlight w:val="white"/>
                <w:lang w:val="vi-VN"/>
              </w:rPr>
              <w:t>($</w:t>
            </w:r>
            <w:proofErr w:type="spellStart"/>
            <w:r w:rsidRPr="00B374C1">
              <w:rPr>
                <w:highlight w:val="white"/>
                <w:lang w:val="vi-VN"/>
              </w:rPr>
              <w:t>url</w:t>
            </w:r>
            <w:proofErr w:type="spellEnd"/>
            <w:r w:rsidRPr="00B374C1">
              <w:rPr>
                <w:highlight w:val="white"/>
                <w:lang w:val="vi-VN"/>
              </w:rPr>
              <w:t>['</w:t>
            </w:r>
            <w:proofErr w:type="spellStart"/>
            <w:r w:rsidRPr="00B374C1">
              <w:rPr>
                <w:highlight w:val="white"/>
                <w:lang w:val="vi-VN"/>
              </w:rPr>
              <w:t>scheme</w:t>
            </w:r>
            <w:proofErr w:type="spellEnd"/>
            <w:r w:rsidRPr="00B374C1">
              <w:rPr>
                <w:highlight w:val="white"/>
                <w:lang w:val="vi-VN"/>
              </w:rPr>
              <w:t>'], $</w:t>
            </w:r>
            <w:proofErr w:type="spellStart"/>
            <w:r w:rsidRPr="00B374C1">
              <w:rPr>
                <w:highlight w:val="white"/>
                <w:lang w:val="vi-VN"/>
              </w:rPr>
              <w:t>allowed_schemes</w:t>
            </w:r>
            <w:proofErr w:type="spellEnd"/>
            <w:r w:rsidRPr="00B374C1">
              <w:rPr>
                <w:highlight w:val="white"/>
                <w:lang w:val="vi-VN"/>
              </w:rPr>
              <w:t>)) {</w:t>
            </w:r>
          </w:p>
          <w:p w14:paraId="3C80EFE2" w14:textId="77777777" w:rsidR="00FC6EDA" w:rsidRPr="00B374C1" w:rsidRDefault="00000000" w:rsidP="000E47FC">
            <w:pPr>
              <w:shd w:val="clear" w:color="auto" w:fill="FFFFFF"/>
              <w:tabs>
                <w:tab w:val="clear" w:pos="8920"/>
              </w:tabs>
              <w:spacing w:line="264" w:lineRule="auto"/>
              <w:rPr>
                <w:highlight w:val="white"/>
                <w:lang w:val="vi-VN"/>
              </w:rPr>
            </w:pPr>
            <w:r w:rsidRPr="00B374C1">
              <w:rPr>
                <w:highlight w:val="white"/>
                <w:lang w:val="vi-VN"/>
              </w:rPr>
              <w:t xml:space="preserve">            </w:t>
            </w:r>
            <w:proofErr w:type="spellStart"/>
            <w:r w:rsidRPr="00B374C1">
              <w:rPr>
                <w:highlight w:val="white"/>
                <w:lang w:val="vi-VN"/>
              </w:rPr>
              <w:t>return</w:t>
            </w:r>
            <w:proofErr w:type="spellEnd"/>
            <w:r w:rsidRPr="00B374C1">
              <w:rPr>
                <w:highlight w:val="white"/>
                <w:lang w:val="vi-VN"/>
              </w:rPr>
              <w:t xml:space="preserve"> </w:t>
            </w:r>
            <w:proofErr w:type="spellStart"/>
            <w:r w:rsidRPr="00B374C1">
              <w:rPr>
                <w:highlight w:val="white"/>
                <w:lang w:val="vi-VN"/>
              </w:rPr>
              <w:t>false</w:t>
            </w:r>
            <w:proofErr w:type="spellEnd"/>
            <w:r w:rsidRPr="00B374C1">
              <w:rPr>
                <w:highlight w:val="white"/>
                <w:lang w:val="vi-VN"/>
              </w:rPr>
              <w:t>;</w:t>
            </w:r>
          </w:p>
          <w:p w14:paraId="397F7DC1" w14:textId="77777777" w:rsidR="00FC6EDA" w:rsidRPr="00B374C1" w:rsidRDefault="00000000" w:rsidP="000E47FC">
            <w:pPr>
              <w:shd w:val="clear" w:color="auto" w:fill="FFFFFF"/>
              <w:tabs>
                <w:tab w:val="clear" w:pos="8920"/>
              </w:tabs>
              <w:spacing w:line="264" w:lineRule="auto"/>
              <w:rPr>
                <w:highlight w:val="white"/>
                <w:lang w:val="vi-VN"/>
              </w:rPr>
            </w:pPr>
            <w:r w:rsidRPr="00B374C1">
              <w:rPr>
                <w:highlight w:val="white"/>
                <w:lang w:val="vi-VN"/>
              </w:rPr>
              <w:t xml:space="preserve">        }</w:t>
            </w:r>
          </w:p>
          <w:p w14:paraId="6B0827FB" w14:textId="77777777" w:rsidR="00FC6EDA" w:rsidRPr="00B374C1" w:rsidRDefault="00000000" w:rsidP="000E47FC">
            <w:pPr>
              <w:shd w:val="clear" w:color="auto" w:fill="FFFFFF"/>
              <w:tabs>
                <w:tab w:val="clear" w:pos="8920"/>
              </w:tabs>
              <w:spacing w:line="264" w:lineRule="auto"/>
              <w:rPr>
                <w:highlight w:val="white"/>
                <w:lang w:val="vi-VN"/>
              </w:rPr>
            </w:pPr>
            <w:r w:rsidRPr="00B374C1">
              <w:rPr>
                <w:highlight w:val="white"/>
                <w:lang w:val="vi-VN"/>
              </w:rPr>
              <w:t xml:space="preserve">    }</w:t>
            </w:r>
          </w:p>
          <w:p w14:paraId="32F2C457" w14:textId="77777777" w:rsidR="00FC6EDA" w:rsidRPr="00B374C1" w:rsidRDefault="00000000" w:rsidP="000E47FC">
            <w:pPr>
              <w:shd w:val="clear" w:color="auto" w:fill="FFFFFF"/>
              <w:tabs>
                <w:tab w:val="clear" w:pos="8920"/>
              </w:tabs>
              <w:spacing w:line="264" w:lineRule="auto"/>
              <w:rPr>
                <w:highlight w:val="white"/>
                <w:lang w:val="vi-VN"/>
              </w:rPr>
            </w:pPr>
            <w:r w:rsidRPr="00B374C1">
              <w:rPr>
                <w:highlight w:val="white"/>
                <w:lang w:val="vi-VN"/>
              </w:rPr>
              <w:t xml:space="preserve">    </w:t>
            </w:r>
            <w:proofErr w:type="spellStart"/>
            <w:r w:rsidRPr="00B374C1">
              <w:rPr>
                <w:highlight w:val="white"/>
                <w:lang w:val="vi-VN"/>
              </w:rPr>
              <w:t>return</w:t>
            </w:r>
            <w:proofErr w:type="spellEnd"/>
            <w:r w:rsidRPr="00B374C1">
              <w:rPr>
                <w:highlight w:val="white"/>
                <w:lang w:val="vi-VN"/>
              </w:rPr>
              <w:t xml:space="preserve"> </w:t>
            </w:r>
            <w:proofErr w:type="spellStart"/>
            <w:r w:rsidRPr="00B374C1">
              <w:rPr>
                <w:highlight w:val="white"/>
                <w:lang w:val="vi-VN"/>
              </w:rPr>
              <w:t>true</w:t>
            </w:r>
            <w:proofErr w:type="spellEnd"/>
            <w:r w:rsidRPr="00B374C1">
              <w:rPr>
                <w:highlight w:val="white"/>
                <w:lang w:val="vi-VN"/>
              </w:rPr>
              <w:t>;</w:t>
            </w:r>
          </w:p>
          <w:p w14:paraId="266316B2" w14:textId="77777777" w:rsidR="00FC6EDA" w:rsidRPr="00B374C1" w:rsidRDefault="00000000" w:rsidP="000E47FC">
            <w:pPr>
              <w:shd w:val="clear" w:color="auto" w:fill="FFFFFF"/>
              <w:tabs>
                <w:tab w:val="clear" w:pos="8920"/>
              </w:tabs>
              <w:spacing w:line="264" w:lineRule="auto"/>
              <w:rPr>
                <w:highlight w:val="white"/>
                <w:lang w:val="vi-VN"/>
              </w:rPr>
            </w:pPr>
            <w:r w:rsidRPr="00B374C1">
              <w:rPr>
                <w:highlight w:val="white"/>
                <w:lang w:val="vi-VN"/>
              </w:rPr>
              <w:t>}</w:t>
            </w:r>
          </w:p>
          <w:p w14:paraId="426A8361" w14:textId="77777777" w:rsidR="00FC6EDA" w:rsidRPr="00B374C1" w:rsidRDefault="00FC6EDA" w:rsidP="000E47FC">
            <w:pPr>
              <w:shd w:val="clear" w:color="auto" w:fill="FFFFFF"/>
              <w:tabs>
                <w:tab w:val="clear" w:pos="8920"/>
              </w:tabs>
              <w:spacing w:line="264" w:lineRule="auto"/>
              <w:rPr>
                <w:highlight w:val="white"/>
                <w:lang w:val="vi-VN"/>
              </w:rPr>
            </w:pPr>
          </w:p>
        </w:tc>
      </w:tr>
    </w:tbl>
    <w:p w14:paraId="0A689ECD" w14:textId="77777777" w:rsidR="00FC6EDA" w:rsidRPr="00B374C1" w:rsidRDefault="00000000" w:rsidP="000E47FC">
      <w:pPr>
        <w:pStyle w:val="Heading3"/>
        <w:keepNext w:val="0"/>
        <w:keepLines w:val="0"/>
        <w:pBdr>
          <w:bottom w:val="none" w:sz="0" w:space="13" w:color="auto"/>
        </w:pBdr>
        <w:shd w:val="clear" w:color="auto" w:fill="FFFFFF"/>
        <w:tabs>
          <w:tab w:val="clear" w:pos="8920"/>
        </w:tabs>
        <w:spacing w:before="0" w:after="0" w:line="288" w:lineRule="auto"/>
        <w:rPr>
          <w:highlight w:val="white"/>
          <w:lang w:val="vi-VN"/>
        </w:rPr>
      </w:pPr>
      <w:bookmarkStart w:id="89" w:name="_lfsqz34hpht" w:colFirst="0" w:colLast="0"/>
      <w:bookmarkEnd w:id="89"/>
      <w:r w:rsidRPr="00B374C1">
        <w:rPr>
          <w:highlight w:val="white"/>
          <w:lang w:val="vi-VN"/>
        </w:rPr>
        <w:t>Áp dụng thêm ở các phiên bản từ 2.4.4 – 2.4.6</w:t>
      </w:r>
    </w:p>
    <w:p w14:paraId="6AA0E713" w14:textId="77777777" w:rsidR="00FC6EDA" w:rsidRPr="00B374C1" w:rsidRDefault="00000000" w:rsidP="000E47FC">
      <w:pPr>
        <w:shd w:val="clear" w:color="auto" w:fill="FFFFFF"/>
        <w:tabs>
          <w:tab w:val="clear" w:pos="8920"/>
        </w:tabs>
        <w:spacing w:after="220" w:line="384" w:lineRule="auto"/>
        <w:rPr>
          <w:highlight w:val="white"/>
          <w:lang w:val="vi-VN"/>
        </w:rPr>
      </w:pPr>
      <w:r w:rsidRPr="00B374C1">
        <w:rPr>
          <w:highlight w:val="white"/>
          <w:lang w:val="vi-VN"/>
        </w:rPr>
        <w:t xml:space="preserve">Mở </w:t>
      </w:r>
      <w:proofErr w:type="spellStart"/>
      <w:r w:rsidRPr="00B374C1">
        <w:rPr>
          <w:highlight w:val="white"/>
          <w:lang w:val="vi-VN"/>
        </w:rPr>
        <w:t>file</w:t>
      </w:r>
      <w:proofErr w:type="spellEnd"/>
      <w:r w:rsidRPr="00B374C1">
        <w:rPr>
          <w:highlight w:val="white"/>
          <w:lang w:val="vi-VN"/>
        </w:rPr>
        <w:t xml:space="preserve"> magento_folder\vendor\magento\framework\View\Element\Template\File\Validator.php, tìm và sửa </w:t>
      </w:r>
      <w:proofErr w:type="spellStart"/>
      <w:r w:rsidRPr="00B374C1">
        <w:rPr>
          <w:highlight w:val="white"/>
          <w:lang w:val="vi-VN"/>
        </w:rPr>
        <w:t>strpos</w:t>
      </w:r>
      <w:proofErr w:type="spellEnd"/>
      <w:r w:rsidRPr="00B374C1">
        <w:rPr>
          <w:highlight w:val="white"/>
          <w:lang w:val="vi-VN"/>
        </w:rPr>
        <w:t>($</w:t>
      </w:r>
      <w:proofErr w:type="spellStart"/>
      <w:r w:rsidRPr="00B374C1">
        <w:rPr>
          <w:highlight w:val="white"/>
          <w:lang w:val="vi-VN"/>
        </w:rPr>
        <w:t>realPath</w:t>
      </w:r>
      <w:proofErr w:type="spellEnd"/>
      <w:r w:rsidRPr="00B374C1">
        <w:rPr>
          <w:highlight w:val="white"/>
          <w:lang w:val="vi-VN"/>
        </w:rPr>
        <w:t>, $</w:t>
      </w:r>
      <w:proofErr w:type="spellStart"/>
      <w:r w:rsidRPr="00B374C1">
        <w:rPr>
          <w:highlight w:val="white"/>
          <w:lang w:val="vi-VN"/>
        </w:rPr>
        <w:t>directory</w:t>
      </w:r>
      <w:proofErr w:type="spellEnd"/>
      <w:r w:rsidRPr="00B374C1">
        <w:rPr>
          <w:highlight w:val="white"/>
          <w:lang w:val="vi-VN"/>
        </w:rPr>
        <w:t xml:space="preserve">) thành </w:t>
      </w:r>
      <w:proofErr w:type="spellStart"/>
      <w:r w:rsidRPr="00B374C1">
        <w:rPr>
          <w:highlight w:val="white"/>
          <w:lang w:val="vi-VN"/>
        </w:rPr>
        <w:t>strpos</w:t>
      </w:r>
      <w:proofErr w:type="spellEnd"/>
      <w:r w:rsidRPr="00B374C1">
        <w:rPr>
          <w:highlight w:val="white"/>
          <w:lang w:val="vi-VN"/>
        </w:rPr>
        <w:t>($</w:t>
      </w:r>
      <w:proofErr w:type="spellStart"/>
      <w:r w:rsidRPr="00B374C1">
        <w:rPr>
          <w:highlight w:val="white"/>
          <w:lang w:val="vi-VN"/>
        </w:rPr>
        <w:t>path</w:t>
      </w:r>
      <w:proofErr w:type="spellEnd"/>
      <w:r w:rsidRPr="00B374C1">
        <w:rPr>
          <w:highlight w:val="white"/>
          <w:lang w:val="vi-VN"/>
        </w:rPr>
        <w:t>, $</w:t>
      </w:r>
      <w:proofErr w:type="spellStart"/>
      <w:r w:rsidRPr="00B374C1">
        <w:rPr>
          <w:highlight w:val="white"/>
          <w:lang w:val="vi-VN"/>
        </w:rPr>
        <w:t>directory</w:t>
      </w:r>
      <w:proofErr w:type="spellEnd"/>
      <w:r w:rsidRPr="00B374C1">
        <w:rPr>
          <w:highlight w:val="white"/>
          <w:lang w:val="vi-VN"/>
        </w:rPr>
        <w:t>).</w:t>
      </w:r>
    </w:p>
    <w:p w14:paraId="39CDC47B" w14:textId="77777777" w:rsidR="00FC6EDA" w:rsidRPr="00B374C1" w:rsidRDefault="00000000" w:rsidP="000E47FC">
      <w:pPr>
        <w:shd w:val="clear" w:color="auto" w:fill="FFFFFF"/>
        <w:tabs>
          <w:tab w:val="clear" w:pos="8920"/>
        </w:tabs>
        <w:spacing w:after="220" w:line="384" w:lineRule="auto"/>
        <w:rPr>
          <w:highlight w:val="white"/>
          <w:lang w:val="vi-VN"/>
        </w:rPr>
      </w:pPr>
      <w:r w:rsidRPr="00B374C1">
        <w:rPr>
          <w:highlight w:val="white"/>
          <w:lang w:val="vi-VN"/>
        </w:rPr>
        <w:t xml:space="preserve">Tiếp theo, mở </w:t>
      </w:r>
      <w:proofErr w:type="spellStart"/>
      <w:r w:rsidRPr="00B374C1">
        <w:rPr>
          <w:highlight w:val="white"/>
          <w:lang w:val="vi-VN"/>
        </w:rPr>
        <w:t>file</w:t>
      </w:r>
      <w:proofErr w:type="spellEnd"/>
      <w:r w:rsidRPr="00B374C1">
        <w:rPr>
          <w:highlight w:val="white"/>
          <w:lang w:val="vi-VN"/>
        </w:rPr>
        <w:t xml:space="preserve"> </w:t>
      </w:r>
      <w:proofErr w:type="spellStart"/>
      <w:r w:rsidRPr="00B374C1">
        <w:rPr>
          <w:highlight w:val="white"/>
          <w:lang w:val="vi-VN"/>
        </w:rPr>
        <w:t>app</w:t>
      </w:r>
      <w:proofErr w:type="spellEnd"/>
      <w:r w:rsidRPr="00B374C1">
        <w:rPr>
          <w:highlight w:val="white"/>
          <w:lang w:val="vi-VN"/>
        </w:rPr>
        <w:t>/</w:t>
      </w:r>
      <w:proofErr w:type="spellStart"/>
      <w:r w:rsidRPr="00B374C1">
        <w:rPr>
          <w:highlight w:val="white"/>
          <w:lang w:val="vi-VN"/>
        </w:rPr>
        <w:t>etc</w:t>
      </w:r>
      <w:proofErr w:type="spellEnd"/>
      <w:r w:rsidRPr="00B374C1">
        <w:rPr>
          <w:highlight w:val="white"/>
          <w:lang w:val="vi-VN"/>
        </w:rPr>
        <w:t>/di.xml, tìm và sửa:</w:t>
      </w:r>
    </w:p>
    <w:tbl>
      <w:tblPr>
        <w:tblStyle w:val="a8"/>
        <w:tblW w:w="8925" w:type="dxa"/>
        <w:tblBorders>
          <w:top w:val="nil"/>
          <w:left w:val="nil"/>
          <w:bottom w:val="nil"/>
          <w:right w:val="nil"/>
          <w:insideH w:val="nil"/>
          <w:insideV w:val="nil"/>
        </w:tblBorders>
        <w:tblLayout w:type="fixed"/>
        <w:tblLook w:val="0600" w:firstRow="0" w:lastRow="0" w:firstColumn="0" w:lastColumn="0" w:noHBand="1" w:noVBand="1"/>
      </w:tblPr>
      <w:tblGrid>
        <w:gridCol w:w="396"/>
        <w:gridCol w:w="8529"/>
      </w:tblGrid>
      <w:tr w:rsidR="00FC6EDA" w:rsidRPr="00B374C1" w14:paraId="2F25B925" w14:textId="77777777">
        <w:trPr>
          <w:trHeight w:val="270"/>
        </w:trPr>
        <w:tc>
          <w:tcPr>
            <w:tcW w:w="396" w:type="dxa"/>
            <w:tcBorders>
              <w:top w:val="nil"/>
              <w:left w:val="nil"/>
              <w:bottom w:val="nil"/>
              <w:right w:val="nil"/>
            </w:tcBorders>
            <w:tcMar>
              <w:top w:w="0" w:type="dxa"/>
              <w:left w:w="0" w:type="dxa"/>
              <w:bottom w:w="0" w:type="dxa"/>
              <w:right w:w="0" w:type="dxa"/>
            </w:tcMar>
            <w:vAlign w:val="center"/>
          </w:tcPr>
          <w:p w14:paraId="25F770D6" w14:textId="77777777" w:rsidR="00FC6EDA" w:rsidRPr="00B374C1" w:rsidRDefault="00FC6EDA" w:rsidP="000E47FC">
            <w:pPr>
              <w:shd w:val="clear" w:color="auto" w:fill="FFFFFF"/>
              <w:tabs>
                <w:tab w:val="clear" w:pos="8920"/>
              </w:tabs>
              <w:spacing w:line="264" w:lineRule="auto"/>
              <w:ind w:right="240"/>
              <w:jc w:val="right"/>
              <w:rPr>
                <w:highlight w:val="white"/>
                <w:lang w:val="vi-VN"/>
              </w:rPr>
            </w:pPr>
          </w:p>
        </w:tc>
        <w:tc>
          <w:tcPr>
            <w:tcW w:w="8528" w:type="dxa"/>
            <w:tcBorders>
              <w:top w:val="nil"/>
              <w:left w:val="nil"/>
              <w:bottom w:val="nil"/>
              <w:right w:val="nil"/>
            </w:tcBorders>
            <w:tcMar>
              <w:top w:w="0" w:type="dxa"/>
              <w:left w:w="0" w:type="dxa"/>
              <w:bottom w:w="0" w:type="dxa"/>
              <w:right w:w="0" w:type="dxa"/>
            </w:tcMar>
            <w:vAlign w:val="center"/>
          </w:tcPr>
          <w:p w14:paraId="20B08687" w14:textId="77777777" w:rsidR="00FC6EDA" w:rsidRPr="00B374C1" w:rsidRDefault="00000000" w:rsidP="000E47FC">
            <w:pPr>
              <w:shd w:val="clear" w:color="auto" w:fill="FFFFFF"/>
              <w:tabs>
                <w:tab w:val="clear" w:pos="8920"/>
              </w:tabs>
              <w:spacing w:line="264" w:lineRule="auto"/>
              <w:rPr>
                <w:highlight w:val="white"/>
                <w:lang w:val="vi-VN"/>
              </w:rPr>
            </w:pPr>
            <w:r w:rsidRPr="00B374C1">
              <w:rPr>
                <w:highlight w:val="white"/>
                <w:lang w:val="vi-VN"/>
              </w:rPr>
              <w:t>“Magento\Framework\App\View\Asset\MaterializationStrategy\Symlink”</w:t>
            </w:r>
          </w:p>
        </w:tc>
      </w:tr>
    </w:tbl>
    <w:p w14:paraId="553C7A96" w14:textId="77777777" w:rsidR="00FC6EDA" w:rsidRPr="00B374C1" w:rsidRDefault="00000000" w:rsidP="000E47FC">
      <w:pPr>
        <w:shd w:val="clear" w:color="auto" w:fill="FFFFFF"/>
        <w:tabs>
          <w:tab w:val="clear" w:pos="8920"/>
        </w:tabs>
        <w:spacing w:after="220" w:line="384" w:lineRule="auto"/>
        <w:rPr>
          <w:highlight w:val="white"/>
          <w:lang w:val="vi-VN"/>
        </w:rPr>
      </w:pPr>
      <w:r w:rsidRPr="00B374C1">
        <w:rPr>
          <w:highlight w:val="white"/>
          <w:lang w:val="vi-VN"/>
        </w:rPr>
        <w:t>Sang thành:</w:t>
      </w:r>
    </w:p>
    <w:tbl>
      <w:tblPr>
        <w:tblStyle w:val="a9"/>
        <w:tblW w:w="8925" w:type="dxa"/>
        <w:tblBorders>
          <w:top w:val="nil"/>
          <w:left w:val="nil"/>
          <w:bottom w:val="nil"/>
          <w:right w:val="nil"/>
          <w:insideH w:val="nil"/>
          <w:insideV w:val="nil"/>
        </w:tblBorders>
        <w:tblLayout w:type="fixed"/>
        <w:tblLook w:val="0600" w:firstRow="0" w:lastRow="0" w:firstColumn="0" w:lastColumn="0" w:noHBand="1" w:noVBand="1"/>
      </w:tblPr>
      <w:tblGrid>
        <w:gridCol w:w="300"/>
        <w:gridCol w:w="8625"/>
      </w:tblGrid>
      <w:tr w:rsidR="00FC6EDA" w:rsidRPr="00B374C1" w14:paraId="24BC3193" w14:textId="77777777">
        <w:trPr>
          <w:trHeight w:val="270"/>
        </w:trPr>
        <w:tc>
          <w:tcPr>
            <w:tcW w:w="300" w:type="dxa"/>
            <w:tcBorders>
              <w:top w:val="nil"/>
              <w:left w:val="nil"/>
              <w:bottom w:val="nil"/>
              <w:right w:val="nil"/>
            </w:tcBorders>
            <w:tcMar>
              <w:top w:w="0" w:type="dxa"/>
              <w:left w:w="0" w:type="dxa"/>
              <w:bottom w:w="0" w:type="dxa"/>
              <w:right w:w="0" w:type="dxa"/>
            </w:tcMar>
            <w:vAlign w:val="center"/>
          </w:tcPr>
          <w:p w14:paraId="0C37A489" w14:textId="77777777" w:rsidR="00FC6EDA" w:rsidRPr="00B374C1" w:rsidRDefault="00FC6EDA" w:rsidP="000E47FC">
            <w:pPr>
              <w:shd w:val="clear" w:color="auto" w:fill="FFFFFF"/>
              <w:tabs>
                <w:tab w:val="clear" w:pos="8920"/>
              </w:tabs>
              <w:spacing w:line="264" w:lineRule="auto"/>
              <w:ind w:right="240"/>
              <w:jc w:val="right"/>
              <w:rPr>
                <w:highlight w:val="white"/>
                <w:lang w:val="vi-VN"/>
              </w:rPr>
            </w:pPr>
          </w:p>
        </w:tc>
        <w:tc>
          <w:tcPr>
            <w:tcW w:w="8625" w:type="dxa"/>
            <w:tcBorders>
              <w:top w:val="nil"/>
              <w:left w:val="nil"/>
              <w:bottom w:val="nil"/>
              <w:right w:val="nil"/>
            </w:tcBorders>
            <w:tcMar>
              <w:top w:w="0" w:type="dxa"/>
              <w:left w:w="0" w:type="dxa"/>
              <w:bottom w:w="0" w:type="dxa"/>
              <w:right w:w="0" w:type="dxa"/>
            </w:tcMar>
            <w:vAlign w:val="center"/>
          </w:tcPr>
          <w:p w14:paraId="4DAFDFA7" w14:textId="77777777" w:rsidR="00FC6EDA" w:rsidRPr="00B374C1" w:rsidRDefault="00000000" w:rsidP="000E47FC">
            <w:pPr>
              <w:shd w:val="clear" w:color="auto" w:fill="FFFFFF"/>
              <w:tabs>
                <w:tab w:val="clear" w:pos="8920"/>
              </w:tabs>
              <w:rPr>
                <w:highlight w:val="white"/>
                <w:lang w:val="vi-VN"/>
              </w:rPr>
            </w:pPr>
            <w:r w:rsidRPr="00B374C1">
              <w:rPr>
                <w:highlight w:val="white"/>
                <w:lang w:val="vi-VN"/>
              </w:rPr>
              <w:t>“</w:t>
            </w:r>
            <w:proofErr w:type="spellStart"/>
            <w:r w:rsidRPr="00B374C1">
              <w:rPr>
                <w:highlight w:val="white"/>
                <w:lang w:val="vi-VN"/>
              </w:rPr>
              <w:t>Magento</w:t>
            </w:r>
            <w:proofErr w:type="spellEnd"/>
            <w:r w:rsidRPr="00B374C1">
              <w:rPr>
                <w:highlight w:val="white"/>
                <w:lang w:val="vi-VN"/>
              </w:rPr>
              <w:t>\</w:t>
            </w:r>
            <w:proofErr w:type="spellStart"/>
            <w:r w:rsidRPr="00B374C1">
              <w:rPr>
                <w:highlight w:val="white"/>
                <w:lang w:val="vi-VN"/>
              </w:rPr>
              <w:t>Framework</w:t>
            </w:r>
            <w:proofErr w:type="spellEnd"/>
            <w:r w:rsidRPr="00B374C1">
              <w:rPr>
                <w:highlight w:val="white"/>
                <w:lang w:val="vi-VN"/>
              </w:rPr>
              <w:t>\</w:t>
            </w:r>
            <w:proofErr w:type="spellStart"/>
            <w:r w:rsidRPr="00B374C1">
              <w:rPr>
                <w:highlight w:val="white"/>
                <w:lang w:val="vi-VN"/>
              </w:rPr>
              <w:t>App</w:t>
            </w:r>
            <w:proofErr w:type="spellEnd"/>
            <w:r w:rsidRPr="00B374C1">
              <w:rPr>
                <w:highlight w:val="white"/>
                <w:lang w:val="vi-VN"/>
              </w:rPr>
              <w:t>\</w:t>
            </w:r>
            <w:proofErr w:type="spellStart"/>
            <w:r w:rsidRPr="00B374C1">
              <w:rPr>
                <w:highlight w:val="white"/>
                <w:lang w:val="vi-VN"/>
              </w:rPr>
              <w:t>View</w:t>
            </w:r>
            <w:proofErr w:type="spellEnd"/>
            <w:r w:rsidRPr="00B374C1">
              <w:rPr>
                <w:highlight w:val="white"/>
                <w:lang w:val="vi-VN"/>
              </w:rPr>
              <w:t>\</w:t>
            </w:r>
            <w:proofErr w:type="spellStart"/>
            <w:r w:rsidRPr="00B374C1">
              <w:rPr>
                <w:highlight w:val="white"/>
                <w:lang w:val="vi-VN"/>
              </w:rPr>
              <w:t>Asset</w:t>
            </w:r>
            <w:proofErr w:type="spellEnd"/>
            <w:r w:rsidRPr="00B374C1">
              <w:rPr>
                <w:highlight w:val="white"/>
                <w:lang w:val="vi-VN"/>
              </w:rPr>
              <w:t>\</w:t>
            </w:r>
            <w:proofErr w:type="spellStart"/>
            <w:r w:rsidRPr="00B374C1">
              <w:rPr>
                <w:highlight w:val="white"/>
                <w:lang w:val="vi-VN"/>
              </w:rPr>
              <w:t>MaterializationStrategy</w:t>
            </w:r>
            <w:proofErr w:type="spellEnd"/>
            <w:r w:rsidRPr="00B374C1">
              <w:rPr>
                <w:highlight w:val="white"/>
                <w:lang w:val="vi-VN"/>
              </w:rPr>
              <w:t>\</w:t>
            </w:r>
            <w:proofErr w:type="spellStart"/>
            <w:r w:rsidRPr="00B374C1">
              <w:rPr>
                <w:highlight w:val="white"/>
                <w:lang w:val="vi-VN"/>
              </w:rPr>
              <w:t>Copy</w:t>
            </w:r>
            <w:proofErr w:type="spellEnd"/>
            <w:r w:rsidRPr="00B374C1">
              <w:rPr>
                <w:highlight w:val="white"/>
                <w:lang w:val="vi-VN"/>
              </w:rPr>
              <w:t>”</w:t>
            </w:r>
          </w:p>
          <w:p w14:paraId="6F23F93C" w14:textId="77777777" w:rsidR="00FC6EDA" w:rsidRPr="00B374C1" w:rsidRDefault="00FC6EDA" w:rsidP="000E47FC">
            <w:pPr>
              <w:pStyle w:val="Heading3"/>
              <w:keepNext w:val="0"/>
              <w:keepLines w:val="0"/>
              <w:pBdr>
                <w:bottom w:val="none" w:sz="0" w:space="13" w:color="auto"/>
              </w:pBdr>
              <w:shd w:val="clear" w:color="auto" w:fill="FFFFFF"/>
              <w:tabs>
                <w:tab w:val="clear" w:pos="8920"/>
              </w:tabs>
              <w:spacing w:before="0" w:after="0"/>
              <w:rPr>
                <w:color w:val="333333"/>
                <w:highlight w:val="white"/>
                <w:lang w:val="vi-VN"/>
              </w:rPr>
            </w:pPr>
            <w:bookmarkStart w:id="90" w:name="_eifqfddrl28q" w:colFirst="0" w:colLast="0"/>
            <w:bookmarkEnd w:id="90"/>
          </w:p>
          <w:p w14:paraId="521D5E65" w14:textId="77777777" w:rsidR="00FC6EDA" w:rsidRPr="00B374C1" w:rsidRDefault="00000000" w:rsidP="000E47FC">
            <w:pPr>
              <w:pStyle w:val="Heading3"/>
              <w:keepNext w:val="0"/>
              <w:keepLines w:val="0"/>
              <w:pBdr>
                <w:bottom w:val="none" w:sz="0" w:space="13" w:color="auto"/>
              </w:pBdr>
              <w:shd w:val="clear" w:color="auto" w:fill="FFFFFF"/>
              <w:tabs>
                <w:tab w:val="clear" w:pos="8920"/>
              </w:tabs>
              <w:spacing w:before="0" w:after="0"/>
              <w:rPr>
                <w:color w:val="333333"/>
                <w:highlight w:val="white"/>
                <w:lang w:val="vi-VN"/>
              </w:rPr>
            </w:pPr>
            <w:bookmarkStart w:id="91" w:name="_imdfasygkfpb" w:colFirst="0" w:colLast="0"/>
            <w:bookmarkEnd w:id="91"/>
            <w:r w:rsidRPr="00B374C1">
              <w:rPr>
                <w:color w:val="333333"/>
                <w:highlight w:val="white"/>
                <w:lang w:val="vi-VN"/>
              </w:rPr>
              <w:t xml:space="preserve">Xử lý lỗi 404 </w:t>
            </w:r>
            <w:proofErr w:type="spellStart"/>
            <w:r w:rsidRPr="00B374C1">
              <w:rPr>
                <w:color w:val="333333"/>
                <w:highlight w:val="white"/>
                <w:lang w:val="vi-VN"/>
              </w:rPr>
              <w:t>Not</w:t>
            </w:r>
            <w:proofErr w:type="spellEnd"/>
            <w:r w:rsidRPr="00B374C1">
              <w:rPr>
                <w:color w:val="333333"/>
                <w:highlight w:val="white"/>
                <w:lang w:val="vi-VN"/>
              </w:rPr>
              <w:t xml:space="preserve"> </w:t>
            </w:r>
            <w:proofErr w:type="spellStart"/>
            <w:r w:rsidRPr="00B374C1">
              <w:rPr>
                <w:color w:val="333333"/>
                <w:highlight w:val="white"/>
                <w:lang w:val="vi-VN"/>
              </w:rPr>
              <w:t>Found</w:t>
            </w:r>
            <w:proofErr w:type="spellEnd"/>
            <w:r w:rsidRPr="00B374C1">
              <w:rPr>
                <w:color w:val="333333"/>
                <w:highlight w:val="white"/>
                <w:lang w:val="vi-VN"/>
              </w:rPr>
              <w:t xml:space="preserve"> (áp dụng với </w:t>
            </w:r>
            <w:proofErr w:type="spellStart"/>
            <w:r w:rsidRPr="00B374C1">
              <w:rPr>
                <w:color w:val="333333"/>
                <w:highlight w:val="white"/>
                <w:lang w:val="vi-VN"/>
              </w:rPr>
              <w:t>Magento</w:t>
            </w:r>
            <w:proofErr w:type="spellEnd"/>
            <w:r w:rsidRPr="00B374C1">
              <w:rPr>
                <w:color w:val="333333"/>
                <w:highlight w:val="white"/>
                <w:lang w:val="vi-VN"/>
              </w:rPr>
              <w:t xml:space="preserve"> 2.4.2 trở lên)</w:t>
            </w:r>
          </w:p>
          <w:p w14:paraId="4BBB1C3C" w14:textId="77777777" w:rsidR="00FC6EDA" w:rsidRPr="00B374C1" w:rsidRDefault="00000000" w:rsidP="000E47FC">
            <w:pPr>
              <w:shd w:val="clear" w:color="auto" w:fill="FFFFFF"/>
              <w:tabs>
                <w:tab w:val="clear" w:pos="8920"/>
              </w:tabs>
              <w:spacing w:after="220"/>
              <w:rPr>
                <w:highlight w:val="white"/>
                <w:lang w:val="vi-VN"/>
              </w:rPr>
            </w:pPr>
            <w:r w:rsidRPr="00B374C1">
              <w:rPr>
                <w:highlight w:val="white"/>
                <w:lang w:val="vi-VN"/>
              </w:rPr>
              <w:t xml:space="preserve">Mở </w:t>
            </w:r>
            <w:proofErr w:type="spellStart"/>
            <w:r w:rsidRPr="00B374C1">
              <w:rPr>
                <w:highlight w:val="white"/>
                <w:lang w:val="vi-VN"/>
              </w:rPr>
              <w:t>file</w:t>
            </w:r>
            <w:proofErr w:type="spellEnd"/>
            <w:r w:rsidRPr="00B374C1">
              <w:rPr>
                <w:highlight w:val="white"/>
                <w:lang w:val="vi-VN"/>
              </w:rPr>
              <w:t xml:space="preserve"> .</w:t>
            </w:r>
            <w:proofErr w:type="spellStart"/>
            <w:r w:rsidRPr="00B374C1">
              <w:rPr>
                <w:highlight w:val="white"/>
                <w:lang w:val="vi-VN"/>
              </w:rPr>
              <w:t>htaccess</w:t>
            </w:r>
            <w:proofErr w:type="spellEnd"/>
            <w:r w:rsidRPr="00B374C1">
              <w:rPr>
                <w:highlight w:val="white"/>
                <w:lang w:val="vi-VN"/>
              </w:rPr>
              <w:t xml:space="preserve"> tại </w:t>
            </w:r>
            <w:proofErr w:type="spellStart"/>
            <w:r w:rsidRPr="00B374C1">
              <w:rPr>
                <w:highlight w:val="white"/>
                <w:lang w:val="vi-VN"/>
              </w:rPr>
              <w:t>folder</w:t>
            </w:r>
            <w:proofErr w:type="spellEnd"/>
            <w:r w:rsidRPr="00B374C1">
              <w:rPr>
                <w:highlight w:val="white"/>
                <w:lang w:val="vi-VN"/>
              </w:rPr>
              <w:t xml:space="preserve"> gốc của </w:t>
            </w:r>
            <w:proofErr w:type="spellStart"/>
            <w:r w:rsidRPr="00B374C1">
              <w:rPr>
                <w:highlight w:val="white"/>
                <w:lang w:val="vi-VN"/>
              </w:rPr>
              <w:t>Magento</w:t>
            </w:r>
            <w:proofErr w:type="spellEnd"/>
            <w:r w:rsidRPr="00B374C1">
              <w:rPr>
                <w:highlight w:val="white"/>
                <w:lang w:val="vi-VN"/>
              </w:rPr>
              <w:t xml:space="preserve"> và thay toàn bộ nội dung thành:</w:t>
            </w:r>
          </w:p>
          <w:tbl>
            <w:tblPr>
              <w:tblStyle w:val="aa"/>
              <w:tblW w:w="8925" w:type="dxa"/>
              <w:tblBorders>
                <w:top w:val="nil"/>
                <w:left w:val="nil"/>
                <w:bottom w:val="nil"/>
                <w:right w:val="nil"/>
                <w:insideH w:val="nil"/>
                <w:insideV w:val="nil"/>
              </w:tblBorders>
              <w:tblLayout w:type="fixed"/>
              <w:tblLook w:val="0600" w:firstRow="0" w:lastRow="0" w:firstColumn="0" w:lastColumn="0" w:noHBand="1" w:noVBand="1"/>
            </w:tblPr>
            <w:tblGrid>
              <w:gridCol w:w="396"/>
              <w:gridCol w:w="8529"/>
            </w:tblGrid>
            <w:tr w:rsidR="00FC6EDA" w:rsidRPr="00B374C1" w14:paraId="77C1543C" w14:textId="77777777">
              <w:trPr>
                <w:trHeight w:val="1845"/>
              </w:trPr>
              <w:tc>
                <w:tcPr>
                  <w:tcW w:w="396" w:type="dxa"/>
                  <w:tcBorders>
                    <w:top w:val="nil"/>
                    <w:left w:val="nil"/>
                    <w:bottom w:val="nil"/>
                    <w:right w:val="nil"/>
                  </w:tcBorders>
                  <w:tcMar>
                    <w:top w:w="0" w:type="dxa"/>
                    <w:left w:w="0" w:type="dxa"/>
                    <w:bottom w:w="0" w:type="dxa"/>
                    <w:right w:w="0" w:type="dxa"/>
                  </w:tcMar>
                  <w:vAlign w:val="center"/>
                </w:tcPr>
                <w:p w14:paraId="643717F1" w14:textId="77777777" w:rsidR="00FC6EDA" w:rsidRPr="00B374C1" w:rsidRDefault="00000000" w:rsidP="000E47FC">
                  <w:pPr>
                    <w:tabs>
                      <w:tab w:val="clear" w:pos="8920"/>
                    </w:tabs>
                    <w:ind w:right="240"/>
                    <w:jc w:val="right"/>
                    <w:rPr>
                      <w:highlight w:val="white"/>
                      <w:lang w:val="vi-VN"/>
                    </w:rPr>
                  </w:pPr>
                  <w:r w:rsidRPr="00B374C1">
                    <w:rPr>
                      <w:highlight w:val="white"/>
                      <w:lang w:val="vi-VN"/>
                    </w:rPr>
                    <w:t>1</w:t>
                  </w:r>
                </w:p>
                <w:p w14:paraId="309E52D7" w14:textId="77777777" w:rsidR="00FC6EDA" w:rsidRPr="00B374C1" w:rsidRDefault="00000000" w:rsidP="000E47FC">
                  <w:pPr>
                    <w:tabs>
                      <w:tab w:val="clear" w:pos="8920"/>
                    </w:tabs>
                    <w:ind w:right="240"/>
                    <w:jc w:val="right"/>
                    <w:rPr>
                      <w:highlight w:val="white"/>
                      <w:lang w:val="vi-VN"/>
                    </w:rPr>
                  </w:pPr>
                  <w:r w:rsidRPr="00B374C1">
                    <w:rPr>
                      <w:highlight w:val="white"/>
                      <w:lang w:val="vi-VN"/>
                    </w:rPr>
                    <w:t>2</w:t>
                  </w:r>
                </w:p>
                <w:p w14:paraId="44DCD739" w14:textId="77777777" w:rsidR="00FC6EDA" w:rsidRPr="00B374C1" w:rsidRDefault="00000000" w:rsidP="000E47FC">
                  <w:pPr>
                    <w:tabs>
                      <w:tab w:val="clear" w:pos="8920"/>
                    </w:tabs>
                    <w:ind w:right="240"/>
                    <w:jc w:val="right"/>
                    <w:rPr>
                      <w:highlight w:val="white"/>
                      <w:lang w:val="vi-VN"/>
                    </w:rPr>
                  </w:pPr>
                  <w:r w:rsidRPr="00B374C1">
                    <w:rPr>
                      <w:highlight w:val="white"/>
                      <w:lang w:val="vi-VN"/>
                    </w:rPr>
                    <w:t>3</w:t>
                  </w:r>
                </w:p>
                <w:p w14:paraId="67398CBB" w14:textId="77777777" w:rsidR="00FC6EDA" w:rsidRPr="00B374C1" w:rsidRDefault="00000000" w:rsidP="000E47FC">
                  <w:pPr>
                    <w:tabs>
                      <w:tab w:val="clear" w:pos="8920"/>
                    </w:tabs>
                    <w:ind w:right="240"/>
                    <w:jc w:val="right"/>
                    <w:rPr>
                      <w:highlight w:val="white"/>
                      <w:lang w:val="vi-VN"/>
                    </w:rPr>
                  </w:pPr>
                  <w:r w:rsidRPr="00B374C1">
                    <w:rPr>
                      <w:highlight w:val="white"/>
                      <w:lang w:val="vi-VN"/>
                    </w:rPr>
                    <w:t>4</w:t>
                  </w:r>
                </w:p>
                <w:p w14:paraId="25D8D8C6" w14:textId="77777777" w:rsidR="00FC6EDA" w:rsidRPr="00B374C1" w:rsidRDefault="00000000" w:rsidP="000E47FC">
                  <w:pPr>
                    <w:tabs>
                      <w:tab w:val="clear" w:pos="8920"/>
                    </w:tabs>
                    <w:ind w:right="240"/>
                    <w:jc w:val="right"/>
                    <w:rPr>
                      <w:highlight w:val="white"/>
                      <w:lang w:val="vi-VN"/>
                    </w:rPr>
                  </w:pPr>
                  <w:r w:rsidRPr="00B374C1">
                    <w:rPr>
                      <w:highlight w:val="white"/>
                      <w:lang w:val="vi-VN"/>
                    </w:rPr>
                    <w:t>5</w:t>
                  </w:r>
                </w:p>
                <w:p w14:paraId="0B00DA8E" w14:textId="77777777" w:rsidR="00FC6EDA" w:rsidRPr="00B374C1" w:rsidRDefault="00000000" w:rsidP="000E47FC">
                  <w:pPr>
                    <w:tabs>
                      <w:tab w:val="clear" w:pos="8920"/>
                    </w:tabs>
                    <w:ind w:right="240"/>
                    <w:jc w:val="right"/>
                    <w:rPr>
                      <w:highlight w:val="white"/>
                      <w:lang w:val="vi-VN"/>
                    </w:rPr>
                  </w:pPr>
                  <w:r w:rsidRPr="00B374C1">
                    <w:rPr>
                      <w:highlight w:val="white"/>
                      <w:lang w:val="vi-VN"/>
                    </w:rPr>
                    <w:t>6</w:t>
                  </w:r>
                </w:p>
                <w:p w14:paraId="3ACD3D06" w14:textId="77777777" w:rsidR="00FC6EDA" w:rsidRPr="00B374C1" w:rsidRDefault="00000000" w:rsidP="000E47FC">
                  <w:pPr>
                    <w:tabs>
                      <w:tab w:val="clear" w:pos="8920"/>
                    </w:tabs>
                    <w:ind w:right="240"/>
                    <w:jc w:val="right"/>
                    <w:rPr>
                      <w:highlight w:val="white"/>
                      <w:lang w:val="vi-VN"/>
                    </w:rPr>
                  </w:pPr>
                  <w:r w:rsidRPr="00B374C1">
                    <w:rPr>
                      <w:highlight w:val="white"/>
                      <w:lang w:val="vi-VN"/>
                    </w:rPr>
                    <w:t>7</w:t>
                  </w:r>
                </w:p>
              </w:tc>
              <w:tc>
                <w:tcPr>
                  <w:tcW w:w="8528" w:type="dxa"/>
                  <w:tcBorders>
                    <w:top w:val="nil"/>
                    <w:left w:val="nil"/>
                    <w:bottom w:val="nil"/>
                    <w:right w:val="nil"/>
                  </w:tcBorders>
                  <w:tcMar>
                    <w:top w:w="0" w:type="dxa"/>
                    <w:left w:w="0" w:type="dxa"/>
                    <w:bottom w:w="0" w:type="dxa"/>
                    <w:right w:w="0" w:type="dxa"/>
                  </w:tcMar>
                  <w:vAlign w:val="center"/>
                </w:tcPr>
                <w:p w14:paraId="6EAAD4EF" w14:textId="77777777" w:rsidR="00FC6EDA" w:rsidRPr="00B374C1" w:rsidRDefault="00000000" w:rsidP="000E47FC">
                  <w:pPr>
                    <w:tabs>
                      <w:tab w:val="clear" w:pos="8920"/>
                    </w:tabs>
                    <w:rPr>
                      <w:highlight w:val="white"/>
                      <w:lang w:val="vi-VN"/>
                    </w:rPr>
                  </w:pPr>
                  <w:proofErr w:type="spellStart"/>
                  <w:r w:rsidRPr="00B374C1">
                    <w:rPr>
                      <w:highlight w:val="white"/>
                      <w:lang w:val="vi-VN"/>
                    </w:rPr>
                    <w:t>RewriteEngine</w:t>
                  </w:r>
                  <w:proofErr w:type="spellEnd"/>
                  <w:r w:rsidRPr="00B374C1">
                    <w:rPr>
                      <w:highlight w:val="white"/>
                      <w:lang w:val="vi-VN"/>
                    </w:rPr>
                    <w:t xml:space="preserve"> </w:t>
                  </w:r>
                  <w:proofErr w:type="spellStart"/>
                  <w:r w:rsidRPr="00B374C1">
                    <w:rPr>
                      <w:highlight w:val="white"/>
                      <w:lang w:val="vi-VN"/>
                    </w:rPr>
                    <w:t>on</w:t>
                  </w:r>
                  <w:proofErr w:type="spellEnd"/>
                </w:p>
                <w:p w14:paraId="2AB7D926" w14:textId="77777777" w:rsidR="00FC6EDA" w:rsidRPr="00B374C1" w:rsidRDefault="00000000" w:rsidP="000E47FC">
                  <w:pPr>
                    <w:tabs>
                      <w:tab w:val="clear" w:pos="8920"/>
                    </w:tabs>
                    <w:rPr>
                      <w:highlight w:val="white"/>
                      <w:lang w:val="vi-VN"/>
                    </w:rPr>
                  </w:pPr>
                  <w:proofErr w:type="spellStart"/>
                  <w:r w:rsidRPr="00B374C1">
                    <w:rPr>
                      <w:highlight w:val="white"/>
                      <w:lang w:val="vi-VN"/>
                    </w:rPr>
                    <w:t>RewriteCond</w:t>
                  </w:r>
                  <w:proofErr w:type="spellEnd"/>
                  <w:r w:rsidRPr="00B374C1">
                    <w:rPr>
                      <w:highlight w:val="white"/>
                      <w:lang w:val="vi-VN"/>
                    </w:rPr>
                    <w:t xml:space="preserve"> %{REQUEST_URI} !^</w:t>
                  </w:r>
                  <w:proofErr w:type="spellStart"/>
                  <w:r w:rsidRPr="00B374C1">
                    <w:rPr>
                      <w:highlight w:val="white"/>
                      <w:lang w:val="vi-VN"/>
                    </w:rPr>
                    <w:t>pub</w:t>
                  </w:r>
                  <w:proofErr w:type="spellEnd"/>
                  <w:r w:rsidRPr="00B374C1">
                    <w:rPr>
                      <w:highlight w:val="white"/>
                      <w:lang w:val="vi-VN"/>
                    </w:rPr>
                    <w:t>/</w:t>
                  </w:r>
                </w:p>
                <w:p w14:paraId="6A125840" w14:textId="77777777" w:rsidR="00FC6EDA" w:rsidRPr="00B374C1" w:rsidRDefault="00000000" w:rsidP="000E47FC">
                  <w:pPr>
                    <w:tabs>
                      <w:tab w:val="clear" w:pos="8920"/>
                    </w:tabs>
                    <w:rPr>
                      <w:highlight w:val="white"/>
                      <w:lang w:val="vi-VN"/>
                    </w:rPr>
                  </w:pPr>
                  <w:proofErr w:type="spellStart"/>
                  <w:r w:rsidRPr="00B374C1">
                    <w:rPr>
                      <w:highlight w:val="white"/>
                      <w:lang w:val="vi-VN"/>
                    </w:rPr>
                    <w:t>RewriteCond</w:t>
                  </w:r>
                  <w:proofErr w:type="spellEnd"/>
                  <w:r w:rsidRPr="00B374C1">
                    <w:rPr>
                      <w:highlight w:val="white"/>
                      <w:lang w:val="vi-VN"/>
                    </w:rPr>
                    <w:t xml:space="preserve"> %{REQUEST_URI} !^/</w:t>
                  </w:r>
                  <w:proofErr w:type="spellStart"/>
                  <w:r w:rsidRPr="00B374C1">
                    <w:rPr>
                      <w:highlight w:val="white"/>
                      <w:lang w:val="vi-VN"/>
                    </w:rPr>
                    <w:t>setup</w:t>
                  </w:r>
                  <w:proofErr w:type="spellEnd"/>
                  <w:r w:rsidRPr="00B374C1">
                    <w:rPr>
                      <w:highlight w:val="white"/>
                      <w:lang w:val="vi-VN"/>
                    </w:rPr>
                    <w:t>/</w:t>
                  </w:r>
                </w:p>
                <w:p w14:paraId="5CD07A19" w14:textId="77777777" w:rsidR="00FC6EDA" w:rsidRPr="00B374C1" w:rsidRDefault="00000000" w:rsidP="000E47FC">
                  <w:pPr>
                    <w:tabs>
                      <w:tab w:val="clear" w:pos="8920"/>
                    </w:tabs>
                    <w:rPr>
                      <w:highlight w:val="white"/>
                      <w:lang w:val="vi-VN"/>
                    </w:rPr>
                  </w:pPr>
                  <w:proofErr w:type="spellStart"/>
                  <w:r w:rsidRPr="00B374C1">
                    <w:rPr>
                      <w:highlight w:val="white"/>
                      <w:lang w:val="vi-VN"/>
                    </w:rPr>
                    <w:t>RewriteCond</w:t>
                  </w:r>
                  <w:proofErr w:type="spellEnd"/>
                  <w:r w:rsidRPr="00B374C1">
                    <w:rPr>
                      <w:highlight w:val="white"/>
                      <w:lang w:val="vi-VN"/>
                    </w:rPr>
                    <w:t xml:space="preserve"> %{REQUEST_URI} !^/</w:t>
                  </w:r>
                  <w:proofErr w:type="spellStart"/>
                  <w:r w:rsidRPr="00B374C1">
                    <w:rPr>
                      <w:highlight w:val="white"/>
                      <w:lang w:val="vi-VN"/>
                    </w:rPr>
                    <w:t>update</w:t>
                  </w:r>
                  <w:proofErr w:type="spellEnd"/>
                  <w:r w:rsidRPr="00B374C1">
                    <w:rPr>
                      <w:highlight w:val="white"/>
                      <w:lang w:val="vi-VN"/>
                    </w:rPr>
                    <w:t>/</w:t>
                  </w:r>
                </w:p>
                <w:p w14:paraId="44E8EBAC" w14:textId="77777777" w:rsidR="00FC6EDA" w:rsidRPr="00B374C1" w:rsidRDefault="00000000" w:rsidP="000E47FC">
                  <w:pPr>
                    <w:tabs>
                      <w:tab w:val="clear" w:pos="8920"/>
                    </w:tabs>
                    <w:rPr>
                      <w:highlight w:val="white"/>
                      <w:lang w:val="vi-VN"/>
                    </w:rPr>
                  </w:pPr>
                  <w:proofErr w:type="spellStart"/>
                  <w:r w:rsidRPr="00B374C1">
                    <w:rPr>
                      <w:highlight w:val="white"/>
                      <w:lang w:val="vi-VN"/>
                    </w:rPr>
                    <w:t>RewriteCond</w:t>
                  </w:r>
                  <w:proofErr w:type="spellEnd"/>
                  <w:r w:rsidRPr="00B374C1">
                    <w:rPr>
                      <w:highlight w:val="white"/>
                      <w:lang w:val="vi-VN"/>
                    </w:rPr>
                    <w:t xml:space="preserve"> %{REQUEST_URI} !^/</w:t>
                  </w:r>
                  <w:proofErr w:type="spellStart"/>
                  <w:r w:rsidRPr="00B374C1">
                    <w:rPr>
                      <w:highlight w:val="white"/>
                      <w:lang w:val="vi-VN"/>
                    </w:rPr>
                    <w:t>dev</w:t>
                  </w:r>
                  <w:proofErr w:type="spellEnd"/>
                  <w:r w:rsidRPr="00B374C1">
                    <w:rPr>
                      <w:highlight w:val="white"/>
                      <w:lang w:val="vi-VN"/>
                    </w:rPr>
                    <w:t>/</w:t>
                  </w:r>
                </w:p>
                <w:p w14:paraId="36A5F01D" w14:textId="77777777" w:rsidR="00FC6EDA" w:rsidRPr="00B374C1" w:rsidRDefault="00000000" w:rsidP="000E47FC">
                  <w:pPr>
                    <w:tabs>
                      <w:tab w:val="clear" w:pos="8920"/>
                    </w:tabs>
                    <w:rPr>
                      <w:highlight w:val="white"/>
                      <w:lang w:val="vi-VN"/>
                    </w:rPr>
                  </w:pPr>
                  <w:proofErr w:type="spellStart"/>
                  <w:r w:rsidRPr="00B374C1">
                    <w:rPr>
                      <w:highlight w:val="white"/>
                      <w:lang w:val="vi-VN"/>
                    </w:rPr>
                    <w:t>RewriteRule</w:t>
                  </w:r>
                  <w:proofErr w:type="spellEnd"/>
                  <w:r w:rsidRPr="00B374C1">
                    <w:rPr>
                      <w:highlight w:val="white"/>
                      <w:lang w:val="vi-VN"/>
                    </w:rPr>
                    <w:t xml:space="preserve"> .* </w:t>
                  </w:r>
                  <w:proofErr w:type="spellStart"/>
                  <w:r w:rsidRPr="00B374C1">
                    <w:rPr>
                      <w:highlight w:val="white"/>
                      <w:lang w:val="vi-VN"/>
                    </w:rPr>
                    <w:t>pub</w:t>
                  </w:r>
                  <w:proofErr w:type="spellEnd"/>
                  <w:r w:rsidRPr="00B374C1">
                    <w:rPr>
                      <w:highlight w:val="white"/>
                      <w:lang w:val="vi-VN"/>
                    </w:rPr>
                    <w:t>/$0 [L]</w:t>
                  </w:r>
                </w:p>
                <w:p w14:paraId="16F95F15" w14:textId="77777777" w:rsidR="00FC6EDA" w:rsidRPr="00B374C1" w:rsidRDefault="00000000" w:rsidP="000E47FC">
                  <w:pPr>
                    <w:tabs>
                      <w:tab w:val="clear" w:pos="8920"/>
                    </w:tabs>
                    <w:rPr>
                      <w:highlight w:val="white"/>
                      <w:lang w:val="vi-VN"/>
                    </w:rPr>
                  </w:pPr>
                  <w:proofErr w:type="spellStart"/>
                  <w:r w:rsidRPr="00B374C1">
                    <w:rPr>
                      <w:highlight w:val="white"/>
                      <w:lang w:val="vi-VN"/>
                    </w:rPr>
                    <w:t>DirectoryIndex</w:t>
                  </w:r>
                  <w:proofErr w:type="spellEnd"/>
                  <w:r w:rsidRPr="00B374C1">
                    <w:rPr>
                      <w:highlight w:val="white"/>
                      <w:lang w:val="vi-VN"/>
                    </w:rPr>
                    <w:t xml:space="preserve"> </w:t>
                  </w:r>
                  <w:proofErr w:type="spellStart"/>
                  <w:r w:rsidRPr="00B374C1">
                    <w:rPr>
                      <w:highlight w:val="white"/>
                      <w:lang w:val="vi-VN"/>
                    </w:rPr>
                    <w:t>index.php</w:t>
                  </w:r>
                  <w:proofErr w:type="spellEnd"/>
                </w:p>
              </w:tc>
            </w:tr>
          </w:tbl>
          <w:p w14:paraId="4EC9770F" w14:textId="77777777" w:rsidR="00FC6EDA" w:rsidRPr="00B374C1" w:rsidRDefault="00000000" w:rsidP="000E47FC">
            <w:pPr>
              <w:shd w:val="clear" w:color="auto" w:fill="FFFFFF"/>
              <w:tabs>
                <w:tab w:val="clear" w:pos="8920"/>
              </w:tabs>
              <w:spacing w:after="220"/>
              <w:jc w:val="both"/>
              <w:rPr>
                <w:highlight w:val="white"/>
                <w:lang w:val="vi-VN"/>
              </w:rPr>
            </w:pPr>
            <w:r w:rsidRPr="00B374C1">
              <w:rPr>
                <w:highlight w:val="white"/>
                <w:lang w:val="vi-VN"/>
              </w:rPr>
              <w:t xml:space="preserve">Sau đó lưu lại, bạn sẽ có thể truy cập bình thường không cần thêm </w:t>
            </w:r>
            <w:proofErr w:type="spellStart"/>
            <w:r w:rsidRPr="00B374C1">
              <w:rPr>
                <w:highlight w:val="white"/>
                <w:lang w:val="vi-VN"/>
              </w:rPr>
              <w:t>pub</w:t>
            </w:r>
            <w:proofErr w:type="spellEnd"/>
            <w:r w:rsidRPr="00B374C1">
              <w:rPr>
                <w:highlight w:val="white"/>
                <w:lang w:val="vi-VN"/>
              </w:rPr>
              <w:t xml:space="preserve"> trong </w:t>
            </w:r>
            <w:proofErr w:type="spellStart"/>
            <w:r w:rsidRPr="00B374C1">
              <w:rPr>
                <w:highlight w:val="white"/>
                <w:lang w:val="vi-VN"/>
              </w:rPr>
              <w:t>url</w:t>
            </w:r>
            <w:proofErr w:type="spellEnd"/>
            <w:r w:rsidRPr="00B374C1">
              <w:rPr>
                <w:highlight w:val="white"/>
                <w:lang w:val="vi-VN"/>
              </w:rPr>
              <w:t>.</w:t>
            </w:r>
          </w:p>
          <w:p w14:paraId="21E95EA1" w14:textId="77777777" w:rsidR="00FC6EDA" w:rsidRPr="00B374C1" w:rsidRDefault="00000000" w:rsidP="000E47FC">
            <w:pPr>
              <w:pStyle w:val="Heading3"/>
              <w:keepNext w:val="0"/>
              <w:keepLines w:val="0"/>
              <w:pBdr>
                <w:bottom w:val="none" w:sz="0" w:space="13" w:color="auto"/>
              </w:pBdr>
              <w:shd w:val="clear" w:color="auto" w:fill="FFFFFF"/>
              <w:tabs>
                <w:tab w:val="clear" w:pos="8920"/>
              </w:tabs>
              <w:spacing w:before="0" w:after="0"/>
              <w:rPr>
                <w:highlight w:val="white"/>
                <w:lang w:val="vi-VN"/>
              </w:rPr>
            </w:pPr>
            <w:bookmarkStart w:id="92" w:name="_m0p23rvssvrd" w:colFirst="0" w:colLast="0"/>
            <w:bookmarkEnd w:id="92"/>
            <w:r w:rsidRPr="00B374C1">
              <w:rPr>
                <w:highlight w:val="white"/>
                <w:lang w:val="vi-VN"/>
              </w:rPr>
              <w:t xml:space="preserve">Xử lý lỗi </w:t>
            </w:r>
            <w:proofErr w:type="spellStart"/>
            <w:r w:rsidRPr="00B374C1">
              <w:rPr>
                <w:highlight w:val="white"/>
                <w:lang w:val="vi-VN"/>
              </w:rPr>
              <w:t>Failed</w:t>
            </w:r>
            <w:proofErr w:type="spellEnd"/>
            <w:r w:rsidRPr="00B374C1">
              <w:rPr>
                <w:highlight w:val="white"/>
                <w:lang w:val="vi-VN"/>
              </w:rPr>
              <w:t xml:space="preserve"> to </w:t>
            </w:r>
            <w:proofErr w:type="spellStart"/>
            <w:r w:rsidRPr="00B374C1">
              <w:rPr>
                <w:highlight w:val="white"/>
                <w:lang w:val="vi-VN"/>
              </w:rPr>
              <w:t>send</w:t>
            </w:r>
            <w:proofErr w:type="spellEnd"/>
            <w:r w:rsidRPr="00B374C1">
              <w:rPr>
                <w:highlight w:val="white"/>
                <w:lang w:val="vi-VN"/>
              </w:rPr>
              <w:t xml:space="preserve"> the </w:t>
            </w:r>
            <w:proofErr w:type="spellStart"/>
            <w:r w:rsidRPr="00B374C1">
              <w:rPr>
                <w:highlight w:val="white"/>
                <w:lang w:val="vi-VN"/>
              </w:rPr>
              <w:t>message</w:t>
            </w:r>
            <w:proofErr w:type="spellEnd"/>
          </w:p>
          <w:p w14:paraId="10E01AB6" w14:textId="77777777" w:rsidR="00FC6EDA" w:rsidRPr="00B374C1" w:rsidRDefault="00000000" w:rsidP="000E47FC">
            <w:pPr>
              <w:shd w:val="clear" w:color="auto" w:fill="FFFFFF"/>
              <w:tabs>
                <w:tab w:val="clear" w:pos="8920"/>
              </w:tabs>
              <w:spacing w:after="220"/>
              <w:jc w:val="both"/>
              <w:rPr>
                <w:highlight w:val="white"/>
                <w:lang w:val="vi-VN"/>
              </w:rPr>
            </w:pPr>
            <w:r w:rsidRPr="00B374C1">
              <w:rPr>
                <w:highlight w:val="white"/>
                <w:lang w:val="vi-VN"/>
              </w:rPr>
              <w:t xml:space="preserve">Nếu gặp lỗi: </w:t>
            </w:r>
            <w:r w:rsidRPr="00B374C1">
              <w:rPr>
                <w:b/>
                <w:highlight w:val="white"/>
                <w:lang w:val="vi-VN"/>
              </w:rPr>
              <w:t>“</w:t>
            </w:r>
            <w:proofErr w:type="spellStart"/>
            <w:r w:rsidRPr="00B374C1">
              <w:rPr>
                <w:b/>
                <w:highlight w:val="white"/>
                <w:lang w:val="vi-VN"/>
              </w:rPr>
              <w:t>Failed</w:t>
            </w:r>
            <w:proofErr w:type="spellEnd"/>
            <w:r w:rsidRPr="00B374C1">
              <w:rPr>
                <w:b/>
                <w:highlight w:val="white"/>
                <w:lang w:val="vi-VN"/>
              </w:rPr>
              <w:t xml:space="preserve"> to </w:t>
            </w:r>
            <w:proofErr w:type="spellStart"/>
            <w:r w:rsidRPr="00B374C1">
              <w:rPr>
                <w:b/>
                <w:highlight w:val="white"/>
                <w:lang w:val="vi-VN"/>
              </w:rPr>
              <w:t>send</w:t>
            </w:r>
            <w:proofErr w:type="spellEnd"/>
            <w:r w:rsidRPr="00B374C1">
              <w:rPr>
                <w:b/>
                <w:highlight w:val="white"/>
                <w:lang w:val="vi-VN"/>
              </w:rPr>
              <w:t xml:space="preserve"> the </w:t>
            </w:r>
            <w:proofErr w:type="spellStart"/>
            <w:r w:rsidRPr="00B374C1">
              <w:rPr>
                <w:b/>
                <w:highlight w:val="white"/>
                <w:lang w:val="vi-VN"/>
              </w:rPr>
              <w:t>message</w:t>
            </w:r>
            <w:proofErr w:type="spellEnd"/>
            <w:r w:rsidRPr="00B374C1">
              <w:rPr>
                <w:b/>
                <w:highlight w:val="white"/>
                <w:lang w:val="vi-VN"/>
              </w:rPr>
              <w:t xml:space="preserve">. </w:t>
            </w:r>
            <w:proofErr w:type="spellStart"/>
            <w:r w:rsidRPr="00B374C1">
              <w:rPr>
                <w:b/>
                <w:highlight w:val="white"/>
                <w:lang w:val="vi-VN"/>
              </w:rPr>
              <w:t>Please</w:t>
            </w:r>
            <w:proofErr w:type="spellEnd"/>
            <w:r w:rsidRPr="00B374C1">
              <w:rPr>
                <w:b/>
                <w:highlight w:val="white"/>
                <w:lang w:val="vi-VN"/>
              </w:rPr>
              <w:t xml:space="preserve"> </w:t>
            </w:r>
            <w:proofErr w:type="spellStart"/>
            <w:r w:rsidRPr="00B374C1">
              <w:rPr>
                <w:b/>
                <w:highlight w:val="white"/>
                <w:lang w:val="vi-VN"/>
              </w:rPr>
              <w:t>contact</w:t>
            </w:r>
            <w:proofErr w:type="spellEnd"/>
            <w:r w:rsidRPr="00B374C1">
              <w:rPr>
                <w:b/>
                <w:highlight w:val="white"/>
                <w:lang w:val="vi-VN"/>
              </w:rPr>
              <w:t xml:space="preserve"> the </w:t>
            </w:r>
            <w:proofErr w:type="spellStart"/>
            <w:r w:rsidRPr="00B374C1">
              <w:rPr>
                <w:b/>
                <w:highlight w:val="white"/>
                <w:lang w:val="vi-VN"/>
              </w:rPr>
              <w:t>administrator</w:t>
            </w:r>
            <w:proofErr w:type="spellEnd"/>
            <w:r w:rsidRPr="00B374C1">
              <w:rPr>
                <w:b/>
                <w:highlight w:val="white"/>
                <w:lang w:val="vi-VN"/>
              </w:rPr>
              <w:t>”</w:t>
            </w:r>
          </w:p>
          <w:p w14:paraId="09800DC0" w14:textId="77777777" w:rsidR="00E549E6" w:rsidRPr="00B374C1" w:rsidRDefault="00000000" w:rsidP="000E47FC">
            <w:pPr>
              <w:keepNext/>
              <w:tabs>
                <w:tab w:val="clear" w:pos="8920"/>
              </w:tabs>
              <w:spacing w:after="100"/>
              <w:rPr>
                <w:lang w:val="vi-VN"/>
              </w:rPr>
            </w:pPr>
            <w:r w:rsidRPr="00B374C1">
              <w:rPr>
                <w:noProof/>
                <w:highlight w:val="white"/>
                <w:lang w:val="vi-VN"/>
              </w:rPr>
              <w:lastRenderedPageBreak/>
              <w:drawing>
                <wp:inline distT="114300" distB="114300" distL="114300" distR="114300" wp14:anchorId="0B5BC142" wp14:editId="5A11AC0F">
                  <wp:extent cx="5419725" cy="5130800"/>
                  <wp:effectExtent l="0" t="0" r="0" b="0"/>
                  <wp:docPr id="91" name="image108.jpg"/>
                  <wp:cNvGraphicFramePr/>
                  <a:graphic xmlns:a="http://schemas.openxmlformats.org/drawingml/2006/main">
                    <a:graphicData uri="http://schemas.openxmlformats.org/drawingml/2006/picture">
                      <pic:pic xmlns:pic="http://schemas.openxmlformats.org/drawingml/2006/picture">
                        <pic:nvPicPr>
                          <pic:cNvPr id="0" name="image108.jpg"/>
                          <pic:cNvPicPr preferRelativeResize="0"/>
                        </pic:nvPicPr>
                        <pic:blipFill>
                          <a:blip r:embed="rId85"/>
                          <a:srcRect/>
                          <a:stretch>
                            <a:fillRect/>
                          </a:stretch>
                        </pic:blipFill>
                        <pic:spPr>
                          <a:xfrm>
                            <a:off x="0" y="0"/>
                            <a:ext cx="5419725" cy="5130800"/>
                          </a:xfrm>
                          <a:prstGeom prst="rect">
                            <a:avLst/>
                          </a:prstGeom>
                          <a:ln/>
                        </pic:spPr>
                      </pic:pic>
                    </a:graphicData>
                  </a:graphic>
                </wp:inline>
              </w:drawing>
            </w:r>
          </w:p>
          <w:p w14:paraId="109C27BD" w14:textId="05C0D85B" w:rsidR="00E549E6" w:rsidRPr="00B374C1" w:rsidRDefault="00E549E6" w:rsidP="000E47FC">
            <w:pPr>
              <w:pStyle w:val="Caption"/>
              <w:tabs>
                <w:tab w:val="clear" w:pos="8920"/>
              </w:tabs>
              <w:jc w:val="center"/>
              <w:rPr>
                <w:color w:val="auto"/>
                <w:sz w:val="28"/>
                <w:szCs w:val="28"/>
                <w:lang w:val="vi-VN"/>
              </w:rPr>
            </w:pPr>
            <w:bookmarkStart w:id="93" w:name="_Toc182467949"/>
            <w:r w:rsidRPr="00B374C1">
              <w:rPr>
                <w:color w:val="auto"/>
                <w:sz w:val="28"/>
                <w:szCs w:val="28"/>
                <w:lang w:val="vi-VN"/>
              </w:rPr>
              <w:t xml:space="preserve">Hình 2. </w:t>
            </w:r>
            <w:r w:rsidRPr="00B374C1">
              <w:rPr>
                <w:color w:val="auto"/>
                <w:sz w:val="28"/>
                <w:szCs w:val="28"/>
                <w:lang w:val="vi-VN"/>
              </w:rPr>
              <w:fldChar w:fldCharType="begin"/>
            </w:r>
            <w:r w:rsidRPr="00B374C1">
              <w:rPr>
                <w:color w:val="auto"/>
                <w:sz w:val="28"/>
                <w:szCs w:val="28"/>
                <w:lang w:val="vi-VN"/>
              </w:rPr>
              <w:instrText xml:space="preserve"> SEQ Hình_2. \* ARABIC </w:instrText>
            </w:r>
            <w:r w:rsidRPr="00B374C1">
              <w:rPr>
                <w:color w:val="auto"/>
                <w:sz w:val="28"/>
                <w:szCs w:val="28"/>
                <w:lang w:val="vi-VN"/>
              </w:rPr>
              <w:fldChar w:fldCharType="separate"/>
            </w:r>
            <w:r w:rsidR="008B4D3C" w:rsidRPr="00B374C1">
              <w:rPr>
                <w:noProof/>
                <w:color w:val="auto"/>
                <w:sz w:val="28"/>
                <w:szCs w:val="28"/>
                <w:lang w:val="vi-VN"/>
              </w:rPr>
              <w:t>39</w:t>
            </w:r>
            <w:r w:rsidRPr="00B374C1">
              <w:rPr>
                <w:color w:val="auto"/>
                <w:sz w:val="28"/>
                <w:szCs w:val="28"/>
                <w:lang w:val="vi-VN"/>
              </w:rPr>
              <w:fldChar w:fldCharType="end"/>
            </w:r>
            <w:r w:rsidRPr="00B374C1">
              <w:rPr>
                <w:color w:val="auto"/>
                <w:sz w:val="28"/>
                <w:szCs w:val="28"/>
                <w:lang w:val="vi-VN"/>
              </w:rPr>
              <w:t xml:space="preserve"> Lỗi </w:t>
            </w:r>
            <w:proofErr w:type="spellStart"/>
            <w:r w:rsidRPr="00B374C1">
              <w:rPr>
                <w:color w:val="auto"/>
                <w:sz w:val="28"/>
                <w:szCs w:val="28"/>
                <w:lang w:val="vi-VN"/>
              </w:rPr>
              <w:t>Failed</w:t>
            </w:r>
            <w:proofErr w:type="spellEnd"/>
            <w:r w:rsidRPr="00B374C1">
              <w:rPr>
                <w:color w:val="auto"/>
                <w:sz w:val="28"/>
                <w:szCs w:val="28"/>
                <w:lang w:val="vi-VN"/>
              </w:rPr>
              <w:t xml:space="preserve"> to </w:t>
            </w:r>
            <w:proofErr w:type="spellStart"/>
            <w:r w:rsidRPr="00B374C1">
              <w:rPr>
                <w:color w:val="auto"/>
                <w:sz w:val="28"/>
                <w:szCs w:val="28"/>
                <w:lang w:val="vi-VN"/>
              </w:rPr>
              <w:t>send</w:t>
            </w:r>
            <w:proofErr w:type="spellEnd"/>
            <w:r w:rsidRPr="00B374C1">
              <w:rPr>
                <w:color w:val="auto"/>
                <w:sz w:val="28"/>
                <w:szCs w:val="28"/>
                <w:lang w:val="vi-VN"/>
              </w:rPr>
              <w:t xml:space="preserve"> the </w:t>
            </w:r>
            <w:proofErr w:type="spellStart"/>
            <w:r w:rsidRPr="00B374C1">
              <w:rPr>
                <w:color w:val="auto"/>
                <w:sz w:val="28"/>
                <w:szCs w:val="28"/>
                <w:lang w:val="vi-VN"/>
              </w:rPr>
              <w:t>message</w:t>
            </w:r>
            <w:bookmarkEnd w:id="93"/>
            <w:proofErr w:type="spellEnd"/>
          </w:p>
          <w:p w14:paraId="006D71E4" w14:textId="1D251A39" w:rsidR="00FC6EDA" w:rsidRPr="00B374C1" w:rsidRDefault="00FC6EDA" w:rsidP="000E47FC">
            <w:pPr>
              <w:tabs>
                <w:tab w:val="clear" w:pos="8920"/>
              </w:tabs>
              <w:spacing w:after="100"/>
              <w:rPr>
                <w:highlight w:val="white"/>
                <w:lang w:val="vi-VN"/>
              </w:rPr>
            </w:pPr>
          </w:p>
          <w:p w14:paraId="01B6ED08" w14:textId="77777777" w:rsidR="00FC6EDA" w:rsidRPr="00B374C1" w:rsidRDefault="00000000" w:rsidP="000E47FC">
            <w:pPr>
              <w:shd w:val="clear" w:color="auto" w:fill="FFFFFF"/>
              <w:tabs>
                <w:tab w:val="clear" w:pos="8920"/>
              </w:tabs>
              <w:spacing w:after="220"/>
              <w:rPr>
                <w:highlight w:val="white"/>
                <w:lang w:val="vi-VN"/>
              </w:rPr>
            </w:pPr>
            <w:r w:rsidRPr="00B374C1">
              <w:rPr>
                <w:highlight w:val="white"/>
                <w:lang w:val="vi-VN"/>
              </w:rPr>
              <w:t xml:space="preserve">Cần tắt </w:t>
            </w:r>
            <w:proofErr w:type="spellStart"/>
            <w:r w:rsidRPr="00B374C1">
              <w:rPr>
                <w:highlight w:val="white"/>
                <w:lang w:val="vi-VN"/>
              </w:rPr>
              <w:t>module</w:t>
            </w:r>
            <w:proofErr w:type="spellEnd"/>
            <w:r w:rsidRPr="00B374C1">
              <w:rPr>
                <w:highlight w:val="white"/>
                <w:lang w:val="vi-VN"/>
              </w:rPr>
              <w:t xml:space="preserve"> </w:t>
            </w:r>
            <w:proofErr w:type="spellStart"/>
            <w:r w:rsidRPr="00B374C1">
              <w:rPr>
                <w:highlight w:val="white"/>
                <w:lang w:val="vi-VN"/>
              </w:rPr>
              <w:t>Two-Factor</w:t>
            </w:r>
            <w:proofErr w:type="spellEnd"/>
            <w:r w:rsidRPr="00B374C1">
              <w:rPr>
                <w:highlight w:val="white"/>
                <w:lang w:val="vi-VN"/>
              </w:rPr>
              <w:t xml:space="preserve"> </w:t>
            </w:r>
            <w:proofErr w:type="spellStart"/>
            <w:r w:rsidRPr="00B374C1">
              <w:rPr>
                <w:highlight w:val="white"/>
                <w:lang w:val="vi-VN"/>
              </w:rPr>
              <w:t>Authorization</w:t>
            </w:r>
            <w:proofErr w:type="spellEnd"/>
            <w:r w:rsidRPr="00B374C1">
              <w:rPr>
                <w:highlight w:val="white"/>
                <w:lang w:val="vi-VN"/>
              </w:rPr>
              <w:t xml:space="preserve"> bằng lệnh:</w:t>
            </w:r>
          </w:p>
          <w:tbl>
            <w:tblPr>
              <w:tblStyle w:val="ab"/>
              <w:tblW w:w="8925" w:type="dxa"/>
              <w:tblBorders>
                <w:top w:val="nil"/>
                <w:left w:val="nil"/>
                <w:bottom w:val="nil"/>
                <w:right w:val="nil"/>
                <w:insideH w:val="nil"/>
                <w:insideV w:val="nil"/>
              </w:tblBorders>
              <w:tblLayout w:type="fixed"/>
              <w:tblLook w:val="0600" w:firstRow="0" w:lastRow="0" w:firstColumn="0" w:lastColumn="0" w:noHBand="1" w:noVBand="1"/>
            </w:tblPr>
            <w:tblGrid>
              <w:gridCol w:w="396"/>
              <w:gridCol w:w="8529"/>
            </w:tblGrid>
            <w:tr w:rsidR="00FC6EDA" w:rsidRPr="00B374C1" w14:paraId="2D731DF9" w14:textId="77777777">
              <w:trPr>
                <w:trHeight w:val="270"/>
              </w:trPr>
              <w:tc>
                <w:tcPr>
                  <w:tcW w:w="396" w:type="dxa"/>
                  <w:tcBorders>
                    <w:top w:val="nil"/>
                    <w:left w:val="nil"/>
                    <w:bottom w:val="nil"/>
                    <w:right w:val="nil"/>
                  </w:tcBorders>
                  <w:tcMar>
                    <w:top w:w="0" w:type="dxa"/>
                    <w:left w:w="0" w:type="dxa"/>
                    <w:bottom w:w="0" w:type="dxa"/>
                    <w:right w:w="0" w:type="dxa"/>
                  </w:tcMar>
                  <w:vAlign w:val="center"/>
                </w:tcPr>
                <w:p w14:paraId="61AFFE08" w14:textId="77777777" w:rsidR="00FC6EDA" w:rsidRPr="00B374C1" w:rsidRDefault="00FC6EDA" w:rsidP="000E47FC">
                  <w:pPr>
                    <w:tabs>
                      <w:tab w:val="clear" w:pos="8920"/>
                    </w:tabs>
                    <w:ind w:right="240"/>
                    <w:jc w:val="right"/>
                    <w:rPr>
                      <w:highlight w:val="white"/>
                      <w:lang w:val="vi-VN"/>
                    </w:rPr>
                  </w:pPr>
                </w:p>
              </w:tc>
              <w:tc>
                <w:tcPr>
                  <w:tcW w:w="8528" w:type="dxa"/>
                  <w:tcBorders>
                    <w:top w:val="nil"/>
                    <w:left w:val="nil"/>
                    <w:bottom w:val="nil"/>
                    <w:right w:val="nil"/>
                  </w:tcBorders>
                  <w:tcMar>
                    <w:top w:w="0" w:type="dxa"/>
                    <w:left w:w="0" w:type="dxa"/>
                    <w:bottom w:w="0" w:type="dxa"/>
                    <w:right w:w="0" w:type="dxa"/>
                  </w:tcMar>
                  <w:vAlign w:val="center"/>
                </w:tcPr>
                <w:p w14:paraId="37B1721A" w14:textId="77777777" w:rsidR="00FC6EDA" w:rsidRPr="00B374C1" w:rsidRDefault="00000000" w:rsidP="000E47FC">
                  <w:pPr>
                    <w:tabs>
                      <w:tab w:val="clear" w:pos="8920"/>
                    </w:tabs>
                    <w:rPr>
                      <w:highlight w:val="white"/>
                      <w:lang w:val="vi-VN"/>
                    </w:rPr>
                  </w:pPr>
                  <w:proofErr w:type="spellStart"/>
                  <w:r w:rsidRPr="00B374C1">
                    <w:rPr>
                      <w:highlight w:val="white"/>
                      <w:lang w:val="vi-VN"/>
                    </w:rPr>
                    <w:t>php</w:t>
                  </w:r>
                  <w:proofErr w:type="spellEnd"/>
                  <w:r w:rsidRPr="00B374C1">
                    <w:rPr>
                      <w:highlight w:val="white"/>
                      <w:lang w:val="vi-VN"/>
                    </w:rPr>
                    <w:t xml:space="preserve"> bin/</w:t>
                  </w:r>
                  <w:proofErr w:type="spellStart"/>
                  <w:r w:rsidRPr="00B374C1">
                    <w:rPr>
                      <w:highlight w:val="white"/>
                      <w:lang w:val="vi-VN"/>
                    </w:rPr>
                    <w:t>magento</w:t>
                  </w:r>
                  <w:proofErr w:type="spellEnd"/>
                  <w:r w:rsidRPr="00B374C1">
                    <w:rPr>
                      <w:highlight w:val="white"/>
                      <w:lang w:val="vi-VN"/>
                    </w:rPr>
                    <w:t xml:space="preserve"> </w:t>
                  </w:r>
                  <w:proofErr w:type="spellStart"/>
                  <w:r w:rsidRPr="00B374C1">
                    <w:rPr>
                      <w:highlight w:val="white"/>
                      <w:lang w:val="vi-VN"/>
                    </w:rPr>
                    <w:t>module:disable</w:t>
                  </w:r>
                  <w:proofErr w:type="spellEnd"/>
                  <w:r w:rsidRPr="00B374C1">
                    <w:rPr>
                      <w:highlight w:val="white"/>
                      <w:lang w:val="vi-VN"/>
                    </w:rPr>
                    <w:t xml:space="preserve"> </w:t>
                  </w:r>
                  <w:proofErr w:type="spellStart"/>
                  <w:r w:rsidRPr="00B374C1">
                    <w:rPr>
                      <w:highlight w:val="white"/>
                      <w:lang w:val="vi-VN"/>
                    </w:rPr>
                    <w:t>Magento_TwoFactorAuth</w:t>
                  </w:r>
                  <w:proofErr w:type="spellEnd"/>
                </w:p>
              </w:tc>
            </w:tr>
          </w:tbl>
          <w:p w14:paraId="34519AB8" w14:textId="77777777" w:rsidR="00FC6EDA" w:rsidRPr="00B374C1" w:rsidRDefault="00000000" w:rsidP="000E47FC">
            <w:pPr>
              <w:shd w:val="clear" w:color="auto" w:fill="FFFFFF"/>
              <w:tabs>
                <w:tab w:val="clear" w:pos="8920"/>
              </w:tabs>
              <w:spacing w:after="220"/>
              <w:rPr>
                <w:highlight w:val="white"/>
                <w:lang w:val="vi-VN"/>
              </w:rPr>
            </w:pPr>
            <w:r w:rsidRPr="00B374C1">
              <w:rPr>
                <w:highlight w:val="white"/>
                <w:lang w:val="vi-VN"/>
              </w:rPr>
              <w:t xml:space="preserve">Ngoài ra nếu khi truy cập trang </w:t>
            </w:r>
            <w:proofErr w:type="spellStart"/>
            <w:r w:rsidRPr="00B374C1">
              <w:rPr>
                <w:highlight w:val="white"/>
                <w:lang w:val="vi-VN"/>
              </w:rPr>
              <w:t>Admin</w:t>
            </w:r>
            <w:proofErr w:type="spellEnd"/>
            <w:r w:rsidRPr="00B374C1">
              <w:rPr>
                <w:highlight w:val="white"/>
                <w:lang w:val="vi-VN"/>
              </w:rPr>
              <w:t xml:space="preserve"> nhưng hệ thống không truy cập vào trang mà bị kẹt lại ở trang đăng nhập thì cần chuyển </w:t>
            </w:r>
            <w:proofErr w:type="spellStart"/>
            <w:r w:rsidRPr="00B374C1">
              <w:rPr>
                <w:highlight w:val="white"/>
                <w:lang w:val="vi-VN"/>
              </w:rPr>
              <w:t>Magento</w:t>
            </w:r>
            <w:proofErr w:type="spellEnd"/>
            <w:r w:rsidRPr="00B374C1">
              <w:rPr>
                <w:highlight w:val="white"/>
                <w:lang w:val="vi-VN"/>
              </w:rPr>
              <w:t xml:space="preserve"> sang chế độ phát triển (</w:t>
            </w:r>
            <w:proofErr w:type="spellStart"/>
            <w:r w:rsidRPr="00B374C1">
              <w:rPr>
                <w:highlight w:val="white"/>
                <w:lang w:val="vi-VN"/>
              </w:rPr>
              <w:t>developer</w:t>
            </w:r>
            <w:proofErr w:type="spellEnd"/>
            <w:r w:rsidRPr="00B374C1">
              <w:rPr>
                <w:highlight w:val="white"/>
                <w:lang w:val="vi-VN"/>
              </w:rPr>
              <w:t>).</w:t>
            </w:r>
          </w:p>
          <w:p w14:paraId="39A966B3" w14:textId="77777777" w:rsidR="00FC6EDA" w:rsidRPr="00B374C1" w:rsidRDefault="00000000" w:rsidP="000E47FC">
            <w:pPr>
              <w:shd w:val="clear" w:color="auto" w:fill="FFFFFF"/>
              <w:tabs>
                <w:tab w:val="clear" w:pos="8920"/>
              </w:tabs>
              <w:spacing w:after="220"/>
              <w:rPr>
                <w:highlight w:val="white"/>
                <w:lang w:val="vi-VN"/>
              </w:rPr>
            </w:pPr>
            <w:r w:rsidRPr="00B374C1">
              <w:rPr>
                <w:highlight w:val="white"/>
                <w:lang w:val="vi-VN"/>
              </w:rPr>
              <w:t xml:space="preserve">Mở của sổ CMD và di chuyển vào thư mục chứa </w:t>
            </w:r>
            <w:proofErr w:type="spellStart"/>
            <w:r w:rsidRPr="00B374C1">
              <w:rPr>
                <w:highlight w:val="white"/>
                <w:lang w:val="vi-VN"/>
              </w:rPr>
              <w:t>Magento</w:t>
            </w:r>
            <w:proofErr w:type="spellEnd"/>
            <w:r w:rsidRPr="00B374C1">
              <w:rPr>
                <w:highlight w:val="white"/>
                <w:lang w:val="vi-VN"/>
              </w:rPr>
              <w:t xml:space="preserve"> và chạy lệnh sau</w:t>
            </w:r>
          </w:p>
          <w:p w14:paraId="32D5C369" w14:textId="77777777" w:rsidR="00FC6EDA" w:rsidRPr="00B374C1" w:rsidRDefault="00000000" w:rsidP="000E47FC">
            <w:pPr>
              <w:shd w:val="clear" w:color="auto" w:fill="FFFFFF"/>
              <w:tabs>
                <w:tab w:val="clear" w:pos="8920"/>
              </w:tabs>
              <w:spacing w:after="220"/>
              <w:rPr>
                <w:b/>
                <w:highlight w:val="white"/>
                <w:lang w:val="vi-VN"/>
              </w:rPr>
            </w:pPr>
            <w:proofErr w:type="spellStart"/>
            <w:r w:rsidRPr="00B374C1">
              <w:rPr>
                <w:b/>
                <w:highlight w:val="white"/>
                <w:lang w:val="vi-VN"/>
              </w:rPr>
              <w:t>php</w:t>
            </w:r>
            <w:proofErr w:type="spellEnd"/>
            <w:r w:rsidRPr="00B374C1">
              <w:rPr>
                <w:b/>
                <w:highlight w:val="white"/>
                <w:lang w:val="vi-VN"/>
              </w:rPr>
              <w:t xml:space="preserve"> bin/</w:t>
            </w:r>
            <w:proofErr w:type="spellStart"/>
            <w:r w:rsidRPr="00B374C1">
              <w:rPr>
                <w:b/>
                <w:highlight w:val="white"/>
                <w:lang w:val="vi-VN"/>
              </w:rPr>
              <w:t>magento</w:t>
            </w:r>
            <w:proofErr w:type="spellEnd"/>
            <w:r w:rsidRPr="00B374C1">
              <w:rPr>
                <w:b/>
                <w:highlight w:val="white"/>
                <w:lang w:val="vi-VN"/>
              </w:rPr>
              <w:t xml:space="preserve"> </w:t>
            </w:r>
            <w:proofErr w:type="spellStart"/>
            <w:r w:rsidRPr="00B374C1">
              <w:rPr>
                <w:b/>
                <w:highlight w:val="white"/>
                <w:lang w:val="vi-VN"/>
              </w:rPr>
              <w:t>deploy:mode:set</w:t>
            </w:r>
            <w:proofErr w:type="spellEnd"/>
            <w:r w:rsidRPr="00B374C1">
              <w:rPr>
                <w:b/>
                <w:highlight w:val="white"/>
                <w:lang w:val="vi-VN"/>
              </w:rPr>
              <w:t xml:space="preserve"> </w:t>
            </w:r>
            <w:proofErr w:type="spellStart"/>
            <w:r w:rsidRPr="00B374C1">
              <w:rPr>
                <w:b/>
                <w:highlight w:val="white"/>
                <w:lang w:val="vi-VN"/>
              </w:rPr>
              <w:t>developer</w:t>
            </w:r>
            <w:proofErr w:type="spellEnd"/>
          </w:p>
          <w:p w14:paraId="4DB65994" w14:textId="77777777" w:rsidR="00FC6EDA" w:rsidRPr="00B374C1" w:rsidRDefault="00000000" w:rsidP="000E47FC">
            <w:pPr>
              <w:shd w:val="clear" w:color="auto" w:fill="FFFFFF"/>
              <w:tabs>
                <w:tab w:val="clear" w:pos="8920"/>
              </w:tabs>
              <w:spacing w:after="220"/>
              <w:rPr>
                <w:b/>
                <w:highlight w:val="white"/>
                <w:lang w:val="vi-VN"/>
              </w:rPr>
            </w:pPr>
            <w:r w:rsidRPr="00B374C1">
              <w:rPr>
                <w:b/>
                <w:noProof/>
                <w:highlight w:val="white"/>
                <w:lang w:val="vi-VN"/>
              </w:rPr>
              <w:drawing>
                <wp:inline distT="114300" distB="114300" distL="114300" distR="114300" wp14:anchorId="7302A64B" wp14:editId="47B28C33">
                  <wp:extent cx="5476875" cy="317500"/>
                  <wp:effectExtent l="0" t="0" r="0" b="0"/>
                  <wp:docPr id="1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86"/>
                          <a:srcRect/>
                          <a:stretch>
                            <a:fillRect/>
                          </a:stretch>
                        </pic:blipFill>
                        <pic:spPr>
                          <a:xfrm>
                            <a:off x="0" y="0"/>
                            <a:ext cx="5476875" cy="317500"/>
                          </a:xfrm>
                          <a:prstGeom prst="rect">
                            <a:avLst/>
                          </a:prstGeom>
                          <a:ln/>
                        </pic:spPr>
                      </pic:pic>
                    </a:graphicData>
                  </a:graphic>
                </wp:inline>
              </w:drawing>
            </w:r>
          </w:p>
          <w:p w14:paraId="679752B6" w14:textId="77777777" w:rsidR="00FC6EDA" w:rsidRPr="00B374C1" w:rsidRDefault="00000000" w:rsidP="000E47FC">
            <w:pPr>
              <w:numPr>
                <w:ilvl w:val="0"/>
                <w:numId w:val="91"/>
              </w:numPr>
              <w:shd w:val="clear" w:color="auto" w:fill="FFFFFF"/>
              <w:tabs>
                <w:tab w:val="clear" w:pos="8920"/>
              </w:tabs>
              <w:spacing w:after="220"/>
              <w:rPr>
                <w:b/>
                <w:highlight w:val="white"/>
                <w:lang w:val="vi-VN"/>
              </w:rPr>
            </w:pPr>
            <w:r w:rsidRPr="00B374C1">
              <w:rPr>
                <w:b/>
                <w:highlight w:val="white"/>
                <w:lang w:val="vi-VN"/>
              </w:rPr>
              <w:lastRenderedPageBreak/>
              <w:t xml:space="preserve">Cấu tạo của thư mục gốc </w:t>
            </w:r>
            <w:proofErr w:type="spellStart"/>
            <w:r w:rsidRPr="00B374C1">
              <w:rPr>
                <w:b/>
                <w:highlight w:val="white"/>
                <w:lang w:val="vi-VN"/>
              </w:rPr>
              <w:t>Magento</w:t>
            </w:r>
            <w:proofErr w:type="spellEnd"/>
            <w:r w:rsidRPr="00B374C1">
              <w:rPr>
                <w:b/>
                <w:highlight w:val="white"/>
                <w:lang w:val="vi-VN"/>
              </w:rPr>
              <w:t xml:space="preserve"> 2</w:t>
            </w:r>
          </w:p>
          <w:p w14:paraId="023EDB45" w14:textId="77777777" w:rsidR="00E549E6" w:rsidRPr="00B374C1" w:rsidRDefault="00000000" w:rsidP="000E47FC">
            <w:pPr>
              <w:keepNext/>
              <w:shd w:val="clear" w:color="auto" w:fill="FFFFFF"/>
              <w:tabs>
                <w:tab w:val="clear" w:pos="8920"/>
              </w:tabs>
              <w:spacing w:after="220"/>
              <w:ind w:left="720"/>
              <w:rPr>
                <w:lang w:val="vi-VN"/>
              </w:rPr>
            </w:pPr>
            <w:r w:rsidRPr="00B374C1">
              <w:rPr>
                <w:b/>
                <w:noProof/>
                <w:highlight w:val="white"/>
                <w:lang w:val="vi-VN"/>
              </w:rPr>
              <w:drawing>
                <wp:inline distT="114300" distB="114300" distL="114300" distR="114300" wp14:anchorId="27B94B3C" wp14:editId="0A87F3F3">
                  <wp:extent cx="5476875" cy="1536700"/>
                  <wp:effectExtent l="0" t="0" r="0" b="0"/>
                  <wp:docPr id="140" name="image138.png"/>
                  <wp:cNvGraphicFramePr/>
                  <a:graphic xmlns:a="http://schemas.openxmlformats.org/drawingml/2006/main">
                    <a:graphicData uri="http://schemas.openxmlformats.org/drawingml/2006/picture">
                      <pic:pic xmlns:pic="http://schemas.openxmlformats.org/drawingml/2006/picture">
                        <pic:nvPicPr>
                          <pic:cNvPr id="0" name="image138.png"/>
                          <pic:cNvPicPr preferRelativeResize="0"/>
                        </pic:nvPicPr>
                        <pic:blipFill>
                          <a:blip r:embed="rId87"/>
                          <a:srcRect/>
                          <a:stretch>
                            <a:fillRect/>
                          </a:stretch>
                        </pic:blipFill>
                        <pic:spPr>
                          <a:xfrm>
                            <a:off x="0" y="0"/>
                            <a:ext cx="5476875" cy="1536700"/>
                          </a:xfrm>
                          <a:prstGeom prst="rect">
                            <a:avLst/>
                          </a:prstGeom>
                          <a:ln/>
                        </pic:spPr>
                      </pic:pic>
                    </a:graphicData>
                  </a:graphic>
                </wp:inline>
              </w:drawing>
            </w:r>
          </w:p>
          <w:p w14:paraId="406E8D41" w14:textId="5C5579C5" w:rsidR="00E549E6" w:rsidRPr="00B374C1" w:rsidRDefault="00E549E6" w:rsidP="000E47FC">
            <w:pPr>
              <w:pStyle w:val="Caption"/>
              <w:tabs>
                <w:tab w:val="clear" w:pos="8920"/>
              </w:tabs>
              <w:jc w:val="center"/>
              <w:rPr>
                <w:color w:val="auto"/>
                <w:sz w:val="28"/>
                <w:szCs w:val="28"/>
                <w:lang w:val="vi-VN"/>
              </w:rPr>
            </w:pPr>
            <w:bookmarkStart w:id="94" w:name="_Toc182467950"/>
            <w:r w:rsidRPr="00B374C1">
              <w:rPr>
                <w:color w:val="auto"/>
                <w:sz w:val="28"/>
                <w:szCs w:val="28"/>
                <w:lang w:val="vi-VN"/>
              </w:rPr>
              <w:t xml:space="preserve">Hình 2. </w:t>
            </w:r>
            <w:r w:rsidRPr="00B374C1">
              <w:rPr>
                <w:color w:val="auto"/>
                <w:sz w:val="28"/>
                <w:szCs w:val="28"/>
                <w:lang w:val="vi-VN"/>
              </w:rPr>
              <w:fldChar w:fldCharType="begin"/>
            </w:r>
            <w:r w:rsidRPr="00B374C1">
              <w:rPr>
                <w:color w:val="auto"/>
                <w:sz w:val="28"/>
                <w:szCs w:val="28"/>
                <w:lang w:val="vi-VN"/>
              </w:rPr>
              <w:instrText xml:space="preserve"> SEQ Hình_2. \* ARABIC </w:instrText>
            </w:r>
            <w:r w:rsidRPr="00B374C1">
              <w:rPr>
                <w:color w:val="auto"/>
                <w:sz w:val="28"/>
                <w:szCs w:val="28"/>
                <w:lang w:val="vi-VN"/>
              </w:rPr>
              <w:fldChar w:fldCharType="separate"/>
            </w:r>
            <w:r w:rsidR="008B4D3C" w:rsidRPr="00B374C1">
              <w:rPr>
                <w:noProof/>
                <w:color w:val="auto"/>
                <w:sz w:val="28"/>
                <w:szCs w:val="28"/>
                <w:lang w:val="vi-VN"/>
              </w:rPr>
              <w:t>40</w:t>
            </w:r>
            <w:r w:rsidRPr="00B374C1">
              <w:rPr>
                <w:color w:val="auto"/>
                <w:sz w:val="28"/>
                <w:szCs w:val="28"/>
                <w:lang w:val="vi-VN"/>
              </w:rPr>
              <w:fldChar w:fldCharType="end"/>
            </w:r>
            <w:r w:rsidRPr="00B374C1">
              <w:rPr>
                <w:color w:val="auto"/>
                <w:sz w:val="28"/>
                <w:szCs w:val="28"/>
                <w:lang w:val="vi-VN"/>
              </w:rPr>
              <w:t xml:space="preserve"> Thư mục gốc của Magento2</w:t>
            </w:r>
            <w:bookmarkEnd w:id="94"/>
          </w:p>
          <w:p w14:paraId="334D090D" w14:textId="6E026D2C" w:rsidR="00FC6EDA" w:rsidRPr="00B374C1" w:rsidRDefault="00FC6EDA" w:rsidP="000E47FC">
            <w:pPr>
              <w:shd w:val="clear" w:color="auto" w:fill="FFFFFF"/>
              <w:tabs>
                <w:tab w:val="clear" w:pos="8920"/>
              </w:tabs>
              <w:spacing w:after="220"/>
              <w:ind w:left="720"/>
              <w:rPr>
                <w:b/>
                <w:highlight w:val="white"/>
                <w:lang w:val="vi-VN"/>
              </w:rPr>
            </w:pPr>
          </w:p>
          <w:p w14:paraId="2D611802" w14:textId="77777777" w:rsidR="00FC6EDA" w:rsidRPr="00B374C1" w:rsidRDefault="00000000" w:rsidP="000E47FC">
            <w:pPr>
              <w:numPr>
                <w:ilvl w:val="0"/>
                <w:numId w:val="108"/>
              </w:numPr>
              <w:shd w:val="clear" w:color="auto" w:fill="FFFFFF"/>
              <w:tabs>
                <w:tab w:val="clear" w:pos="8920"/>
              </w:tabs>
              <w:spacing w:after="0"/>
              <w:rPr>
                <w:highlight w:val="white"/>
                <w:lang w:val="vi-VN"/>
              </w:rPr>
            </w:pPr>
            <w:r w:rsidRPr="00B374C1">
              <w:rPr>
                <w:highlight w:val="white"/>
                <w:lang w:val="vi-VN"/>
              </w:rPr>
              <w:t xml:space="preserve">Thư mục gốc của </w:t>
            </w:r>
            <w:proofErr w:type="spellStart"/>
            <w:r w:rsidRPr="00B374C1">
              <w:rPr>
                <w:highlight w:val="white"/>
                <w:lang w:val="vi-VN"/>
              </w:rPr>
              <w:t>Magento</w:t>
            </w:r>
            <w:proofErr w:type="spellEnd"/>
            <w:r w:rsidRPr="00B374C1">
              <w:rPr>
                <w:highlight w:val="white"/>
                <w:lang w:val="vi-VN"/>
              </w:rPr>
              <w:t xml:space="preserve"> 2 chứa các thư mục sau:</w:t>
            </w:r>
          </w:p>
          <w:p w14:paraId="00E2C7DE" w14:textId="77777777" w:rsidR="00FC6EDA" w:rsidRPr="00B374C1" w:rsidRDefault="00000000" w:rsidP="000E47FC">
            <w:pPr>
              <w:numPr>
                <w:ilvl w:val="0"/>
                <w:numId w:val="207"/>
              </w:numPr>
              <w:shd w:val="clear" w:color="auto" w:fill="FFFFFF"/>
              <w:tabs>
                <w:tab w:val="clear" w:pos="8920"/>
              </w:tabs>
              <w:spacing w:before="0" w:after="0"/>
              <w:rPr>
                <w:highlight w:val="white"/>
                <w:lang w:val="vi-VN"/>
              </w:rPr>
            </w:pPr>
            <w:proofErr w:type="spellStart"/>
            <w:r w:rsidRPr="00B374C1">
              <w:rPr>
                <w:highlight w:val="white"/>
                <w:lang w:val="vi-VN"/>
              </w:rPr>
              <w:t>app</w:t>
            </w:r>
            <w:proofErr w:type="spellEnd"/>
          </w:p>
          <w:p w14:paraId="171A3989" w14:textId="77777777" w:rsidR="00FC6EDA" w:rsidRPr="00B374C1" w:rsidRDefault="00000000" w:rsidP="000E47FC">
            <w:pPr>
              <w:numPr>
                <w:ilvl w:val="0"/>
                <w:numId w:val="207"/>
              </w:numPr>
              <w:shd w:val="clear" w:color="auto" w:fill="FFFFFF"/>
              <w:tabs>
                <w:tab w:val="clear" w:pos="8920"/>
              </w:tabs>
              <w:spacing w:before="0" w:after="0"/>
              <w:rPr>
                <w:highlight w:val="white"/>
                <w:lang w:val="vi-VN"/>
              </w:rPr>
            </w:pPr>
            <w:r w:rsidRPr="00B374C1">
              <w:rPr>
                <w:highlight w:val="white"/>
                <w:lang w:val="vi-VN"/>
              </w:rPr>
              <w:t>bin</w:t>
            </w:r>
          </w:p>
          <w:p w14:paraId="641E04DA" w14:textId="77777777" w:rsidR="00FC6EDA" w:rsidRPr="00B374C1" w:rsidRDefault="00000000" w:rsidP="000E47FC">
            <w:pPr>
              <w:numPr>
                <w:ilvl w:val="0"/>
                <w:numId w:val="207"/>
              </w:numPr>
              <w:shd w:val="clear" w:color="auto" w:fill="FFFFFF"/>
              <w:tabs>
                <w:tab w:val="clear" w:pos="8920"/>
              </w:tabs>
              <w:spacing w:before="0" w:after="0"/>
              <w:rPr>
                <w:highlight w:val="white"/>
                <w:lang w:val="vi-VN"/>
              </w:rPr>
            </w:pPr>
            <w:proofErr w:type="spellStart"/>
            <w:r w:rsidRPr="00B374C1">
              <w:rPr>
                <w:highlight w:val="white"/>
                <w:lang w:val="vi-VN"/>
              </w:rPr>
              <w:t>dev</w:t>
            </w:r>
            <w:proofErr w:type="spellEnd"/>
          </w:p>
          <w:p w14:paraId="6EACFA7E" w14:textId="77777777" w:rsidR="00FC6EDA" w:rsidRPr="00B374C1" w:rsidRDefault="00000000" w:rsidP="000E47FC">
            <w:pPr>
              <w:numPr>
                <w:ilvl w:val="0"/>
                <w:numId w:val="207"/>
              </w:numPr>
              <w:shd w:val="clear" w:color="auto" w:fill="FFFFFF"/>
              <w:tabs>
                <w:tab w:val="clear" w:pos="8920"/>
              </w:tabs>
              <w:spacing w:before="0" w:after="0"/>
              <w:rPr>
                <w:highlight w:val="white"/>
                <w:lang w:val="vi-VN"/>
              </w:rPr>
            </w:pPr>
            <w:proofErr w:type="spellStart"/>
            <w:r w:rsidRPr="00B374C1">
              <w:rPr>
                <w:highlight w:val="white"/>
                <w:lang w:val="vi-VN"/>
              </w:rPr>
              <w:t>generated</w:t>
            </w:r>
            <w:proofErr w:type="spellEnd"/>
          </w:p>
          <w:p w14:paraId="7D12AD74" w14:textId="77777777" w:rsidR="00FC6EDA" w:rsidRPr="00B374C1" w:rsidRDefault="00000000" w:rsidP="000E47FC">
            <w:pPr>
              <w:numPr>
                <w:ilvl w:val="0"/>
                <w:numId w:val="207"/>
              </w:numPr>
              <w:shd w:val="clear" w:color="auto" w:fill="FFFFFF"/>
              <w:tabs>
                <w:tab w:val="clear" w:pos="8920"/>
              </w:tabs>
              <w:spacing w:before="0" w:after="0"/>
              <w:rPr>
                <w:highlight w:val="white"/>
                <w:lang w:val="vi-VN"/>
              </w:rPr>
            </w:pPr>
            <w:proofErr w:type="spellStart"/>
            <w:r w:rsidRPr="00B374C1">
              <w:rPr>
                <w:highlight w:val="white"/>
                <w:lang w:val="vi-VN"/>
              </w:rPr>
              <w:t>lib</w:t>
            </w:r>
            <w:proofErr w:type="spellEnd"/>
          </w:p>
          <w:p w14:paraId="50953ABE" w14:textId="77777777" w:rsidR="00FC6EDA" w:rsidRPr="00B374C1" w:rsidRDefault="00000000" w:rsidP="000E47FC">
            <w:pPr>
              <w:numPr>
                <w:ilvl w:val="0"/>
                <w:numId w:val="207"/>
              </w:numPr>
              <w:shd w:val="clear" w:color="auto" w:fill="FFFFFF"/>
              <w:tabs>
                <w:tab w:val="clear" w:pos="8920"/>
              </w:tabs>
              <w:spacing w:before="0" w:after="0"/>
              <w:rPr>
                <w:highlight w:val="white"/>
                <w:lang w:val="vi-VN"/>
              </w:rPr>
            </w:pPr>
            <w:proofErr w:type="spellStart"/>
            <w:r w:rsidRPr="00B374C1">
              <w:rPr>
                <w:highlight w:val="white"/>
                <w:lang w:val="vi-VN"/>
              </w:rPr>
              <w:t>phpserver</w:t>
            </w:r>
            <w:proofErr w:type="spellEnd"/>
          </w:p>
          <w:p w14:paraId="07FB71C1" w14:textId="77777777" w:rsidR="00FC6EDA" w:rsidRPr="00B374C1" w:rsidRDefault="00000000" w:rsidP="000E47FC">
            <w:pPr>
              <w:numPr>
                <w:ilvl w:val="0"/>
                <w:numId w:val="207"/>
              </w:numPr>
              <w:shd w:val="clear" w:color="auto" w:fill="FFFFFF"/>
              <w:tabs>
                <w:tab w:val="clear" w:pos="8920"/>
              </w:tabs>
              <w:spacing w:before="0" w:after="0"/>
              <w:rPr>
                <w:highlight w:val="white"/>
                <w:lang w:val="vi-VN"/>
              </w:rPr>
            </w:pPr>
            <w:proofErr w:type="spellStart"/>
            <w:r w:rsidRPr="00B374C1">
              <w:rPr>
                <w:highlight w:val="white"/>
                <w:lang w:val="vi-VN"/>
              </w:rPr>
              <w:t>pub</w:t>
            </w:r>
            <w:proofErr w:type="spellEnd"/>
          </w:p>
          <w:p w14:paraId="5447ADB6" w14:textId="77777777" w:rsidR="00FC6EDA" w:rsidRPr="00B374C1" w:rsidRDefault="00000000" w:rsidP="000E47FC">
            <w:pPr>
              <w:numPr>
                <w:ilvl w:val="0"/>
                <w:numId w:val="207"/>
              </w:numPr>
              <w:shd w:val="clear" w:color="auto" w:fill="FFFFFF"/>
              <w:tabs>
                <w:tab w:val="clear" w:pos="8920"/>
              </w:tabs>
              <w:spacing w:before="0" w:after="0"/>
              <w:rPr>
                <w:highlight w:val="white"/>
                <w:lang w:val="vi-VN"/>
              </w:rPr>
            </w:pPr>
            <w:proofErr w:type="spellStart"/>
            <w:r w:rsidRPr="00B374C1">
              <w:rPr>
                <w:highlight w:val="white"/>
                <w:lang w:val="vi-VN"/>
              </w:rPr>
              <w:t>setup</w:t>
            </w:r>
            <w:proofErr w:type="spellEnd"/>
          </w:p>
          <w:p w14:paraId="5CE00C96" w14:textId="77777777" w:rsidR="00FC6EDA" w:rsidRPr="00B374C1" w:rsidRDefault="00000000" w:rsidP="000E47FC">
            <w:pPr>
              <w:numPr>
                <w:ilvl w:val="0"/>
                <w:numId w:val="207"/>
              </w:numPr>
              <w:shd w:val="clear" w:color="auto" w:fill="FFFFFF"/>
              <w:tabs>
                <w:tab w:val="clear" w:pos="8920"/>
              </w:tabs>
              <w:spacing w:before="0" w:after="0"/>
              <w:rPr>
                <w:highlight w:val="white"/>
                <w:lang w:val="vi-VN"/>
              </w:rPr>
            </w:pPr>
            <w:proofErr w:type="spellStart"/>
            <w:r w:rsidRPr="00B374C1">
              <w:rPr>
                <w:highlight w:val="white"/>
                <w:lang w:val="vi-VN"/>
              </w:rPr>
              <w:t>var</w:t>
            </w:r>
            <w:proofErr w:type="spellEnd"/>
          </w:p>
          <w:p w14:paraId="1A4FBECC" w14:textId="77777777" w:rsidR="00FC6EDA" w:rsidRPr="00B374C1" w:rsidRDefault="00000000" w:rsidP="000E47FC">
            <w:pPr>
              <w:numPr>
                <w:ilvl w:val="0"/>
                <w:numId w:val="207"/>
              </w:numPr>
              <w:shd w:val="clear" w:color="auto" w:fill="FFFFFF"/>
              <w:tabs>
                <w:tab w:val="clear" w:pos="8920"/>
              </w:tabs>
              <w:spacing w:before="0" w:after="0"/>
              <w:rPr>
                <w:highlight w:val="white"/>
                <w:lang w:val="vi-VN"/>
              </w:rPr>
            </w:pPr>
            <w:proofErr w:type="spellStart"/>
            <w:r w:rsidRPr="00B374C1">
              <w:rPr>
                <w:highlight w:val="white"/>
                <w:lang w:val="vi-VN"/>
              </w:rPr>
              <w:t>vendor</w:t>
            </w:r>
            <w:proofErr w:type="spellEnd"/>
          </w:p>
          <w:p w14:paraId="00574598" w14:textId="77777777" w:rsidR="00FC6EDA" w:rsidRPr="00B374C1" w:rsidRDefault="00000000" w:rsidP="000E47FC">
            <w:pPr>
              <w:numPr>
                <w:ilvl w:val="0"/>
                <w:numId w:val="191"/>
              </w:numPr>
              <w:shd w:val="clear" w:color="auto" w:fill="FFFFFF"/>
              <w:tabs>
                <w:tab w:val="clear" w:pos="8920"/>
              </w:tabs>
              <w:spacing w:before="0" w:after="0"/>
              <w:rPr>
                <w:highlight w:val="white"/>
                <w:lang w:val="vi-VN"/>
              </w:rPr>
            </w:pPr>
            <w:r w:rsidRPr="00B374C1">
              <w:rPr>
                <w:highlight w:val="white"/>
                <w:lang w:val="vi-VN"/>
              </w:rPr>
              <w:t xml:space="preserve">Mỗi thư mục trong thư mục gốc </w:t>
            </w:r>
            <w:proofErr w:type="spellStart"/>
            <w:r w:rsidRPr="00B374C1">
              <w:rPr>
                <w:highlight w:val="white"/>
                <w:lang w:val="vi-VN"/>
              </w:rPr>
              <w:t>Magento</w:t>
            </w:r>
            <w:proofErr w:type="spellEnd"/>
            <w:r w:rsidRPr="00B374C1">
              <w:rPr>
                <w:highlight w:val="white"/>
                <w:lang w:val="vi-VN"/>
              </w:rPr>
              <w:t xml:space="preserve"> 2 được giải thích ngắn gọn bên dưới với các thư mục con:</w:t>
            </w:r>
          </w:p>
          <w:p w14:paraId="2F159583" w14:textId="77777777" w:rsidR="00FC6EDA" w:rsidRPr="00B374C1" w:rsidRDefault="00000000" w:rsidP="000E47FC">
            <w:pPr>
              <w:numPr>
                <w:ilvl w:val="0"/>
                <w:numId w:val="185"/>
              </w:numPr>
              <w:shd w:val="clear" w:color="auto" w:fill="FFFFFF"/>
              <w:tabs>
                <w:tab w:val="clear" w:pos="8920"/>
              </w:tabs>
              <w:spacing w:before="0" w:after="0"/>
              <w:rPr>
                <w:highlight w:val="white"/>
                <w:lang w:val="vi-VN"/>
              </w:rPr>
            </w:pPr>
            <w:proofErr w:type="spellStart"/>
            <w:r w:rsidRPr="00B374C1">
              <w:rPr>
                <w:highlight w:val="white"/>
                <w:lang w:val="vi-VN"/>
              </w:rPr>
              <w:t>app</w:t>
            </w:r>
            <w:proofErr w:type="spellEnd"/>
          </w:p>
          <w:p w14:paraId="6A158C65" w14:textId="77777777" w:rsidR="00FC6EDA" w:rsidRPr="00B374C1" w:rsidRDefault="00000000" w:rsidP="000E47FC">
            <w:pPr>
              <w:numPr>
                <w:ilvl w:val="0"/>
                <w:numId w:val="58"/>
              </w:numPr>
              <w:shd w:val="clear" w:color="auto" w:fill="FFFFFF"/>
              <w:tabs>
                <w:tab w:val="clear" w:pos="8920"/>
              </w:tabs>
              <w:spacing w:before="0" w:after="0"/>
              <w:rPr>
                <w:highlight w:val="white"/>
                <w:lang w:val="vi-VN"/>
              </w:rPr>
            </w:pPr>
            <w:r w:rsidRPr="00B374C1">
              <w:rPr>
                <w:highlight w:val="white"/>
                <w:lang w:val="vi-VN"/>
              </w:rPr>
              <w:t xml:space="preserve">Thư  mục </w:t>
            </w:r>
            <w:proofErr w:type="spellStart"/>
            <w:r w:rsidRPr="00B374C1">
              <w:rPr>
                <w:b/>
                <w:highlight w:val="white"/>
                <w:lang w:val="vi-VN"/>
              </w:rPr>
              <w:t>app</w:t>
            </w:r>
            <w:proofErr w:type="spellEnd"/>
            <w:r w:rsidRPr="00B374C1">
              <w:rPr>
                <w:highlight w:val="white"/>
                <w:lang w:val="vi-VN"/>
              </w:rPr>
              <w:t xml:space="preserve"> trong </w:t>
            </w:r>
            <w:proofErr w:type="spellStart"/>
            <w:r w:rsidRPr="00B374C1">
              <w:rPr>
                <w:highlight w:val="white"/>
                <w:lang w:val="vi-VN"/>
              </w:rPr>
              <w:t>Magento</w:t>
            </w:r>
            <w:proofErr w:type="spellEnd"/>
            <w:r w:rsidRPr="00B374C1">
              <w:rPr>
                <w:highlight w:val="white"/>
                <w:lang w:val="vi-VN"/>
              </w:rPr>
              <w:t xml:space="preserve"> 2 chứa mã </w:t>
            </w:r>
            <w:proofErr w:type="spellStart"/>
            <w:r w:rsidRPr="00B374C1">
              <w:rPr>
                <w:highlight w:val="white"/>
                <w:lang w:val="vi-VN"/>
              </w:rPr>
              <w:t>Magento</w:t>
            </w:r>
            <w:proofErr w:type="spellEnd"/>
            <w:r w:rsidRPr="00B374C1">
              <w:rPr>
                <w:highlight w:val="white"/>
                <w:lang w:val="vi-VN"/>
              </w:rPr>
              <w:t xml:space="preserve"> chính cùng với các tệp thiết kế. Các thư mục con của  thư mục </w:t>
            </w:r>
            <w:r w:rsidRPr="00B374C1">
              <w:rPr>
                <w:b/>
                <w:highlight w:val="white"/>
                <w:lang w:val="vi-VN"/>
              </w:rPr>
              <w:t>/</w:t>
            </w:r>
            <w:proofErr w:type="spellStart"/>
            <w:r w:rsidRPr="00B374C1">
              <w:rPr>
                <w:b/>
                <w:highlight w:val="white"/>
                <w:lang w:val="vi-VN"/>
              </w:rPr>
              <w:t>app</w:t>
            </w:r>
            <w:proofErr w:type="spellEnd"/>
            <w:r w:rsidRPr="00B374C1">
              <w:rPr>
                <w:highlight w:val="white"/>
                <w:lang w:val="vi-VN"/>
              </w:rPr>
              <w:t xml:space="preserve">  được giải thích ngắn gọn bên dưới.</w:t>
            </w:r>
          </w:p>
          <w:p w14:paraId="57B7E3B2" w14:textId="77777777" w:rsidR="00FC6EDA" w:rsidRPr="00B374C1" w:rsidRDefault="00000000" w:rsidP="000E47FC">
            <w:pPr>
              <w:numPr>
                <w:ilvl w:val="0"/>
                <w:numId w:val="58"/>
              </w:numPr>
              <w:shd w:val="clear" w:color="auto" w:fill="FFFFFF"/>
              <w:tabs>
                <w:tab w:val="clear" w:pos="8920"/>
              </w:tabs>
              <w:spacing w:before="0" w:after="0"/>
              <w:rPr>
                <w:highlight w:val="white"/>
                <w:lang w:val="vi-VN"/>
              </w:rPr>
            </w:pPr>
            <w:proofErr w:type="spellStart"/>
            <w:r w:rsidRPr="00B374C1">
              <w:rPr>
                <w:b/>
                <w:highlight w:val="white"/>
                <w:lang w:val="vi-VN"/>
              </w:rPr>
              <w:t>app</w:t>
            </w:r>
            <w:proofErr w:type="spellEnd"/>
            <w:r w:rsidRPr="00B374C1">
              <w:rPr>
                <w:b/>
                <w:highlight w:val="white"/>
                <w:lang w:val="vi-VN"/>
              </w:rPr>
              <w:t>/</w:t>
            </w:r>
            <w:proofErr w:type="spellStart"/>
            <w:r w:rsidRPr="00B374C1">
              <w:rPr>
                <w:b/>
                <w:highlight w:val="white"/>
                <w:lang w:val="vi-VN"/>
              </w:rPr>
              <w:t>design</w:t>
            </w:r>
            <w:proofErr w:type="spellEnd"/>
            <w:r w:rsidRPr="00B374C1">
              <w:rPr>
                <w:highlight w:val="white"/>
                <w:lang w:val="vi-VN"/>
              </w:rPr>
              <w:t xml:space="preserve"> chứa tất cả các tài nguyên thiết kế cho cả bảng quản trị và giao diện người dùng.</w:t>
            </w:r>
          </w:p>
          <w:p w14:paraId="44A6F7CF" w14:textId="77777777" w:rsidR="00FC6EDA" w:rsidRPr="00B374C1" w:rsidRDefault="00000000" w:rsidP="000E47FC">
            <w:pPr>
              <w:numPr>
                <w:ilvl w:val="0"/>
                <w:numId w:val="43"/>
              </w:numPr>
              <w:shd w:val="clear" w:color="auto" w:fill="FFFFFF"/>
              <w:tabs>
                <w:tab w:val="clear" w:pos="8920"/>
              </w:tabs>
              <w:spacing w:before="0" w:after="0"/>
              <w:rPr>
                <w:highlight w:val="white"/>
                <w:lang w:val="vi-VN"/>
              </w:rPr>
            </w:pPr>
            <w:proofErr w:type="spellStart"/>
            <w:r w:rsidRPr="00B374C1">
              <w:rPr>
                <w:b/>
                <w:highlight w:val="white"/>
                <w:lang w:val="vi-VN"/>
              </w:rPr>
              <w:t>app</w:t>
            </w:r>
            <w:proofErr w:type="spellEnd"/>
            <w:r w:rsidRPr="00B374C1">
              <w:rPr>
                <w:b/>
                <w:highlight w:val="white"/>
                <w:lang w:val="vi-VN"/>
              </w:rPr>
              <w:t>/</w:t>
            </w:r>
            <w:proofErr w:type="spellStart"/>
            <w:r w:rsidRPr="00B374C1">
              <w:rPr>
                <w:b/>
                <w:highlight w:val="white"/>
                <w:lang w:val="vi-VN"/>
              </w:rPr>
              <w:t>design</w:t>
            </w:r>
            <w:proofErr w:type="spellEnd"/>
            <w:r w:rsidRPr="00B374C1">
              <w:rPr>
                <w:b/>
                <w:highlight w:val="white"/>
                <w:lang w:val="vi-VN"/>
              </w:rPr>
              <w:t>/</w:t>
            </w:r>
            <w:proofErr w:type="spellStart"/>
            <w:r w:rsidRPr="00B374C1">
              <w:rPr>
                <w:b/>
                <w:highlight w:val="white"/>
                <w:lang w:val="vi-VN"/>
              </w:rPr>
              <w:t>adminhtml</w:t>
            </w:r>
            <w:proofErr w:type="spellEnd"/>
            <w:r w:rsidRPr="00B374C1">
              <w:rPr>
                <w:highlight w:val="white"/>
                <w:lang w:val="vi-VN"/>
              </w:rPr>
              <w:t xml:space="preserve"> chứa tất cả các tệp LESS &amp; CSS cho bảng điều khiển quản trị phía sau.</w:t>
            </w:r>
          </w:p>
          <w:p w14:paraId="547D995D" w14:textId="77777777" w:rsidR="00FC6EDA" w:rsidRPr="00B374C1" w:rsidRDefault="00000000" w:rsidP="000E47FC">
            <w:pPr>
              <w:numPr>
                <w:ilvl w:val="0"/>
                <w:numId w:val="43"/>
              </w:numPr>
              <w:shd w:val="clear" w:color="auto" w:fill="FFFFFF"/>
              <w:tabs>
                <w:tab w:val="clear" w:pos="8920"/>
              </w:tabs>
              <w:spacing w:before="0" w:after="0"/>
              <w:rPr>
                <w:highlight w:val="white"/>
                <w:lang w:val="vi-VN"/>
              </w:rPr>
            </w:pPr>
            <w:proofErr w:type="spellStart"/>
            <w:r w:rsidRPr="00B374C1">
              <w:rPr>
                <w:b/>
                <w:highlight w:val="white"/>
                <w:lang w:val="vi-VN"/>
              </w:rPr>
              <w:t>app</w:t>
            </w:r>
            <w:proofErr w:type="spellEnd"/>
            <w:r w:rsidRPr="00B374C1">
              <w:rPr>
                <w:b/>
                <w:highlight w:val="white"/>
                <w:lang w:val="vi-VN"/>
              </w:rPr>
              <w:t>/</w:t>
            </w:r>
            <w:proofErr w:type="spellStart"/>
            <w:r w:rsidRPr="00B374C1">
              <w:rPr>
                <w:b/>
                <w:highlight w:val="white"/>
                <w:lang w:val="vi-VN"/>
              </w:rPr>
              <w:t>design</w:t>
            </w:r>
            <w:proofErr w:type="spellEnd"/>
            <w:r w:rsidRPr="00B374C1">
              <w:rPr>
                <w:b/>
                <w:highlight w:val="white"/>
                <w:lang w:val="vi-VN"/>
              </w:rPr>
              <w:t>/</w:t>
            </w:r>
            <w:proofErr w:type="spellStart"/>
            <w:r w:rsidRPr="00B374C1">
              <w:rPr>
                <w:b/>
                <w:highlight w:val="white"/>
                <w:lang w:val="vi-VN"/>
              </w:rPr>
              <w:t>frontend</w:t>
            </w:r>
            <w:proofErr w:type="spellEnd"/>
            <w:r w:rsidRPr="00B374C1">
              <w:rPr>
                <w:highlight w:val="white"/>
                <w:lang w:val="vi-VN"/>
              </w:rPr>
              <w:t xml:space="preserve"> chứa các tài nguyên thiết kế chịu trách nhiệm cho giao diện cửa hàng.</w:t>
            </w:r>
          </w:p>
          <w:p w14:paraId="71716477" w14:textId="77777777" w:rsidR="00FC6EDA" w:rsidRPr="00B374C1" w:rsidRDefault="00000000" w:rsidP="000E47FC">
            <w:pPr>
              <w:numPr>
                <w:ilvl w:val="0"/>
                <w:numId w:val="58"/>
              </w:numPr>
              <w:shd w:val="clear" w:color="auto" w:fill="FFFFFF"/>
              <w:tabs>
                <w:tab w:val="clear" w:pos="8920"/>
              </w:tabs>
              <w:spacing w:before="0" w:after="0"/>
              <w:rPr>
                <w:highlight w:val="white"/>
                <w:lang w:val="vi-VN"/>
              </w:rPr>
            </w:pPr>
            <w:proofErr w:type="spellStart"/>
            <w:r w:rsidRPr="00B374C1">
              <w:rPr>
                <w:b/>
                <w:highlight w:val="white"/>
                <w:lang w:val="vi-VN"/>
              </w:rPr>
              <w:t>app</w:t>
            </w:r>
            <w:proofErr w:type="spellEnd"/>
            <w:r w:rsidRPr="00B374C1">
              <w:rPr>
                <w:b/>
                <w:highlight w:val="white"/>
                <w:lang w:val="vi-VN"/>
              </w:rPr>
              <w:t>/</w:t>
            </w:r>
            <w:proofErr w:type="spellStart"/>
            <w:r w:rsidRPr="00B374C1">
              <w:rPr>
                <w:b/>
                <w:highlight w:val="white"/>
                <w:lang w:val="vi-VN"/>
              </w:rPr>
              <w:t>etc</w:t>
            </w:r>
            <w:proofErr w:type="spellEnd"/>
            <w:r w:rsidRPr="00B374C1">
              <w:rPr>
                <w:highlight w:val="white"/>
                <w:lang w:val="vi-VN"/>
              </w:rPr>
              <w:t xml:space="preserve"> chứa tệp </w:t>
            </w:r>
            <w:r w:rsidRPr="00B374C1">
              <w:rPr>
                <w:b/>
                <w:highlight w:val="white"/>
                <w:lang w:val="vi-VN"/>
              </w:rPr>
              <w:t>di.xml</w:t>
            </w:r>
            <w:r w:rsidRPr="00B374C1">
              <w:rPr>
                <w:highlight w:val="white"/>
                <w:lang w:val="vi-VN"/>
              </w:rPr>
              <w:t xml:space="preserve"> toàn cục bao gồm các lớp và phụ thuộc mà trình quản lý đối tượng yêu cầu.</w:t>
            </w:r>
          </w:p>
          <w:p w14:paraId="262827B6" w14:textId="77777777" w:rsidR="00FC6EDA" w:rsidRPr="00B374C1" w:rsidRDefault="00000000" w:rsidP="000E47FC">
            <w:pPr>
              <w:numPr>
                <w:ilvl w:val="0"/>
                <w:numId w:val="58"/>
              </w:numPr>
              <w:shd w:val="clear" w:color="auto" w:fill="FFFFFF"/>
              <w:tabs>
                <w:tab w:val="clear" w:pos="8920"/>
              </w:tabs>
              <w:spacing w:before="0" w:after="0"/>
              <w:rPr>
                <w:highlight w:val="white"/>
                <w:lang w:val="vi-VN"/>
              </w:rPr>
            </w:pPr>
            <w:proofErr w:type="spellStart"/>
            <w:r w:rsidRPr="00B374C1">
              <w:rPr>
                <w:b/>
                <w:highlight w:val="white"/>
                <w:lang w:val="vi-VN"/>
              </w:rPr>
              <w:t>app</w:t>
            </w:r>
            <w:proofErr w:type="spellEnd"/>
            <w:r w:rsidRPr="00B374C1">
              <w:rPr>
                <w:b/>
                <w:highlight w:val="white"/>
                <w:lang w:val="vi-VN"/>
              </w:rPr>
              <w:t>/i18n</w:t>
            </w:r>
            <w:r w:rsidRPr="00B374C1">
              <w:rPr>
                <w:highlight w:val="white"/>
                <w:lang w:val="vi-VN"/>
              </w:rPr>
              <w:t xml:space="preserve"> chứa các gói ngôn ngữ khác nhau được cài đặt trên cửa hàng </w:t>
            </w:r>
            <w:proofErr w:type="spellStart"/>
            <w:r w:rsidRPr="00B374C1">
              <w:rPr>
                <w:highlight w:val="white"/>
                <w:lang w:val="vi-VN"/>
              </w:rPr>
              <w:t>Magento</w:t>
            </w:r>
            <w:proofErr w:type="spellEnd"/>
            <w:r w:rsidRPr="00B374C1">
              <w:rPr>
                <w:highlight w:val="white"/>
                <w:lang w:val="vi-VN"/>
              </w:rPr>
              <w:t xml:space="preserve"> 2 của bạn.</w:t>
            </w:r>
          </w:p>
          <w:p w14:paraId="6D883BF8" w14:textId="77777777" w:rsidR="00FC6EDA" w:rsidRPr="00B374C1" w:rsidRDefault="00000000" w:rsidP="000E47FC">
            <w:pPr>
              <w:numPr>
                <w:ilvl w:val="0"/>
                <w:numId w:val="58"/>
              </w:numPr>
              <w:shd w:val="clear" w:color="auto" w:fill="FFFFFF"/>
              <w:tabs>
                <w:tab w:val="clear" w:pos="8920"/>
              </w:tabs>
              <w:spacing w:before="0" w:after="0"/>
              <w:rPr>
                <w:highlight w:val="white"/>
                <w:lang w:val="vi-VN"/>
              </w:rPr>
            </w:pPr>
            <w:proofErr w:type="spellStart"/>
            <w:r w:rsidRPr="00B374C1">
              <w:rPr>
                <w:b/>
                <w:highlight w:val="white"/>
                <w:lang w:val="vi-VN"/>
              </w:rPr>
              <w:t>app</w:t>
            </w:r>
            <w:proofErr w:type="spellEnd"/>
            <w:r w:rsidRPr="00B374C1">
              <w:rPr>
                <w:b/>
                <w:highlight w:val="white"/>
                <w:lang w:val="vi-VN"/>
              </w:rPr>
              <w:t>/</w:t>
            </w:r>
            <w:proofErr w:type="spellStart"/>
            <w:r w:rsidRPr="00B374C1">
              <w:rPr>
                <w:b/>
                <w:highlight w:val="white"/>
                <w:lang w:val="vi-VN"/>
              </w:rPr>
              <w:t>code</w:t>
            </w:r>
            <w:proofErr w:type="spellEnd"/>
            <w:r w:rsidRPr="00B374C1">
              <w:rPr>
                <w:highlight w:val="white"/>
                <w:lang w:val="vi-VN"/>
              </w:rPr>
              <w:t xml:space="preserve"> cũng có thể được tạo khi phát triển các mô-đun mới trong </w:t>
            </w:r>
            <w:proofErr w:type="spellStart"/>
            <w:r w:rsidRPr="00B374C1">
              <w:rPr>
                <w:highlight w:val="white"/>
                <w:lang w:val="vi-VN"/>
              </w:rPr>
              <w:t>Magento</w:t>
            </w:r>
            <w:proofErr w:type="spellEnd"/>
            <w:r w:rsidRPr="00B374C1">
              <w:rPr>
                <w:highlight w:val="white"/>
                <w:lang w:val="vi-VN"/>
              </w:rPr>
              <w:t xml:space="preserve"> 2.</w:t>
            </w:r>
          </w:p>
          <w:p w14:paraId="1E71848B" w14:textId="77777777" w:rsidR="00FC6EDA" w:rsidRPr="00B374C1" w:rsidRDefault="00000000" w:rsidP="000E47FC">
            <w:pPr>
              <w:numPr>
                <w:ilvl w:val="0"/>
                <w:numId w:val="102"/>
              </w:numPr>
              <w:shd w:val="clear" w:color="auto" w:fill="FFFFFF"/>
              <w:tabs>
                <w:tab w:val="clear" w:pos="8920"/>
              </w:tabs>
              <w:spacing w:before="0" w:after="0"/>
              <w:rPr>
                <w:highlight w:val="white"/>
                <w:lang w:val="vi-VN"/>
              </w:rPr>
            </w:pPr>
            <w:r w:rsidRPr="00B374C1">
              <w:rPr>
                <w:highlight w:val="white"/>
                <w:lang w:val="vi-VN"/>
              </w:rPr>
              <w:t>bin</w:t>
            </w:r>
          </w:p>
          <w:p w14:paraId="03F68E42" w14:textId="77777777" w:rsidR="00FC6EDA" w:rsidRPr="00B374C1" w:rsidRDefault="00000000" w:rsidP="000E47FC">
            <w:pPr>
              <w:numPr>
                <w:ilvl w:val="0"/>
                <w:numId w:val="180"/>
              </w:numPr>
              <w:shd w:val="clear" w:color="auto" w:fill="FFFFFF"/>
              <w:tabs>
                <w:tab w:val="clear" w:pos="8920"/>
              </w:tabs>
              <w:spacing w:before="0" w:after="220"/>
              <w:rPr>
                <w:highlight w:val="white"/>
                <w:lang w:val="vi-VN"/>
              </w:rPr>
            </w:pPr>
            <w:r w:rsidRPr="00B374C1">
              <w:rPr>
                <w:highlight w:val="white"/>
                <w:lang w:val="vi-VN"/>
              </w:rPr>
              <w:lastRenderedPageBreak/>
              <w:t xml:space="preserve">Thư mục bin trong </w:t>
            </w:r>
            <w:proofErr w:type="spellStart"/>
            <w:r w:rsidRPr="00B374C1">
              <w:rPr>
                <w:highlight w:val="white"/>
                <w:lang w:val="vi-VN"/>
              </w:rPr>
              <w:t>Magento</w:t>
            </w:r>
            <w:proofErr w:type="spellEnd"/>
            <w:r w:rsidRPr="00B374C1">
              <w:rPr>
                <w:highlight w:val="white"/>
                <w:lang w:val="vi-VN"/>
              </w:rPr>
              <w:t xml:space="preserve"> bao gồm tệp </w:t>
            </w:r>
            <w:proofErr w:type="spellStart"/>
            <w:r w:rsidRPr="00B374C1">
              <w:rPr>
                <w:highlight w:val="white"/>
                <w:lang w:val="vi-VN"/>
              </w:rPr>
              <w:t>magento</w:t>
            </w:r>
            <w:proofErr w:type="spellEnd"/>
            <w:r w:rsidRPr="00B374C1">
              <w:rPr>
                <w:highlight w:val="white"/>
                <w:lang w:val="vi-VN"/>
              </w:rPr>
              <w:t>, chứa các tập lệnh của Giao diện Dòng lệnh (CLI). Nó chịu trách nhiệm cho các chức năng cơ bản như kiểm soát bộ nhớ đệm (</w:t>
            </w:r>
            <w:proofErr w:type="spellStart"/>
            <w:r w:rsidRPr="00B374C1">
              <w:rPr>
                <w:highlight w:val="white"/>
                <w:lang w:val="vi-VN"/>
              </w:rPr>
              <w:t>cache</w:t>
            </w:r>
            <w:proofErr w:type="spellEnd"/>
            <w:r w:rsidRPr="00B374C1">
              <w:rPr>
                <w:highlight w:val="white"/>
                <w:lang w:val="vi-VN"/>
              </w:rPr>
              <w:t xml:space="preserve">), quản lý các </w:t>
            </w:r>
            <w:proofErr w:type="spellStart"/>
            <w:r w:rsidRPr="00B374C1">
              <w:rPr>
                <w:highlight w:val="white"/>
                <w:lang w:val="vi-VN"/>
              </w:rPr>
              <w:t>module</w:t>
            </w:r>
            <w:proofErr w:type="spellEnd"/>
            <w:r w:rsidRPr="00B374C1">
              <w:rPr>
                <w:highlight w:val="white"/>
                <w:lang w:val="vi-VN"/>
              </w:rPr>
              <w:t>, lập chỉ mục (</w:t>
            </w:r>
            <w:proofErr w:type="spellStart"/>
            <w:r w:rsidRPr="00B374C1">
              <w:rPr>
                <w:highlight w:val="white"/>
                <w:lang w:val="vi-VN"/>
              </w:rPr>
              <w:t>indexing</w:t>
            </w:r>
            <w:proofErr w:type="spellEnd"/>
            <w:r w:rsidRPr="00B374C1">
              <w:rPr>
                <w:highlight w:val="white"/>
                <w:lang w:val="vi-VN"/>
              </w:rPr>
              <w:t>), và nhiều tác vụ khác.</w:t>
            </w:r>
          </w:p>
        </w:tc>
      </w:tr>
      <w:tr w:rsidR="00FC6EDA" w:rsidRPr="00B374C1" w14:paraId="7286759B" w14:textId="77777777">
        <w:trPr>
          <w:trHeight w:val="270"/>
        </w:trPr>
        <w:tc>
          <w:tcPr>
            <w:tcW w:w="300" w:type="dxa"/>
            <w:tcBorders>
              <w:top w:val="nil"/>
              <w:left w:val="nil"/>
              <w:bottom w:val="nil"/>
              <w:right w:val="nil"/>
            </w:tcBorders>
            <w:tcMar>
              <w:top w:w="0" w:type="dxa"/>
              <w:left w:w="0" w:type="dxa"/>
              <w:bottom w:w="0" w:type="dxa"/>
              <w:right w:w="0" w:type="dxa"/>
            </w:tcMar>
            <w:vAlign w:val="center"/>
          </w:tcPr>
          <w:p w14:paraId="62C6A5B3" w14:textId="77777777" w:rsidR="00FC6EDA" w:rsidRPr="00B374C1" w:rsidRDefault="00FC6EDA" w:rsidP="000E47FC">
            <w:pPr>
              <w:shd w:val="clear" w:color="auto" w:fill="FFFFFF"/>
              <w:tabs>
                <w:tab w:val="clear" w:pos="8920"/>
              </w:tabs>
              <w:spacing w:line="264" w:lineRule="auto"/>
              <w:ind w:right="240"/>
              <w:rPr>
                <w:highlight w:val="white"/>
                <w:lang w:val="vi-VN"/>
              </w:rPr>
            </w:pPr>
          </w:p>
        </w:tc>
        <w:tc>
          <w:tcPr>
            <w:tcW w:w="8625" w:type="dxa"/>
            <w:tcBorders>
              <w:top w:val="nil"/>
              <w:left w:val="nil"/>
              <w:bottom w:val="nil"/>
              <w:right w:val="nil"/>
            </w:tcBorders>
            <w:tcMar>
              <w:top w:w="0" w:type="dxa"/>
              <w:left w:w="0" w:type="dxa"/>
              <w:bottom w:w="0" w:type="dxa"/>
              <w:right w:w="0" w:type="dxa"/>
            </w:tcMar>
            <w:vAlign w:val="center"/>
          </w:tcPr>
          <w:p w14:paraId="79CFA0EF" w14:textId="77777777" w:rsidR="00FC6EDA" w:rsidRPr="00B374C1" w:rsidRDefault="00000000" w:rsidP="000E47FC">
            <w:pPr>
              <w:numPr>
                <w:ilvl w:val="0"/>
                <w:numId w:val="134"/>
              </w:numPr>
              <w:shd w:val="clear" w:color="auto" w:fill="FFFFFF"/>
              <w:tabs>
                <w:tab w:val="clear" w:pos="8920"/>
              </w:tabs>
              <w:spacing w:after="0"/>
              <w:rPr>
                <w:highlight w:val="white"/>
                <w:lang w:val="vi-VN"/>
              </w:rPr>
            </w:pPr>
            <w:r w:rsidRPr="00B374C1">
              <w:rPr>
                <w:highlight w:val="white"/>
                <w:lang w:val="vi-VN"/>
              </w:rPr>
              <w:t xml:space="preserve"> </w:t>
            </w:r>
            <w:proofErr w:type="spellStart"/>
            <w:r w:rsidRPr="00B374C1">
              <w:rPr>
                <w:highlight w:val="white"/>
                <w:lang w:val="vi-VN"/>
              </w:rPr>
              <w:t>generated</w:t>
            </w:r>
            <w:proofErr w:type="spellEnd"/>
          </w:p>
          <w:p w14:paraId="2D5DFA05" w14:textId="77777777" w:rsidR="00FC6EDA" w:rsidRPr="00B374C1" w:rsidRDefault="00000000" w:rsidP="000E47FC">
            <w:pPr>
              <w:numPr>
                <w:ilvl w:val="0"/>
                <w:numId w:val="139"/>
              </w:numPr>
              <w:shd w:val="clear" w:color="auto" w:fill="FFFFFF"/>
              <w:tabs>
                <w:tab w:val="clear" w:pos="8920"/>
              </w:tabs>
              <w:spacing w:before="0" w:after="0"/>
              <w:rPr>
                <w:highlight w:val="white"/>
                <w:lang w:val="vi-VN"/>
              </w:rPr>
            </w:pPr>
            <w:r w:rsidRPr="00B374C1">
              <w:rPr>
                <w:highlight w:val="white"/>
                <w:lang w:val="vi-VN"/>
              </w:rPr>
              <w:t xml:space="preserve">Thư mục </w:t>
            </w:r>
            <w:proofErr w:type="spellStart"/>
            <w:r w:rsidRPr="00B374C1">
              <w:rPr>
                <w:b/>
                <w:highlight w:val="white"/>
                <w:lang w:val="vi-VN"/>
              </w:rPr>
              <w:t>generated</w:t>
            </w:r>
            <w:proofErr w:type="spellEnd"/>
            <w:r w:rsidRPr="00B374C1">
              <w:rPr>
                <w:highlight w:val="white"/>
                <w:lang w:val="vi-VN"/>
              </w:rPr>
              <w:t xml:space="preserve"> trong cấu trúc thư mục của </w:t>
            </w:r>
            <w:proofErr w:type="spellStart"/>
            <w:r w:rsidRPr="00B374C1">
              <w:rPr>
                <w:highlight w:val="white"/>
                <w:lang w:val="vi-VN"/>
              </w:rPr>
              <w:t>Magento</w:t>
            </w:r>
            <w:proofErr w:type="spellEnd"/>
            <w:r w:rsidRPr="00B374C1">
              <w:rPr>
                <w:highlight w:val="white"/>
                <w:lang w:val="vi-VN"/>
              </w:rPr>
              <w:t xml:space="preserve"> 2 chứa tất cả các mã được tạo tự động để tạo ra các lớp (</w:t>
            </w:r>
            <w:proofErr w:type="spellStart"/>
            <w:r w:rsidRPr="00B374C1">
              <w:rPr>
                <w:highlight w:val="white"/>
                <w:lang w:val="vi-VN"/>
              </w:rPr>
              <w:t>class</w:t>
            </w:r>
            <w:proofErr w:type="spellEnd"/>
            <w:r w:rsidRPr="00B374C1">
              <w:rPr>
                <w:highlight w:val="white"/>
                <w:lang w:val="vi-VN"/>
              </w:rPr>
              <w:t>) mới khi cần thiết.</w:t>
            </w:r>
          </w:p>
          <w:p w14:paraId="094D5BC6" w14:textId="77777777" w:rsidR="00FC6EDA" w:rsidRPr="00B374C1" w:rsidRDefault="00000000" w:rsidP="000E47FC">
            <w:pPr>
              <w:numPr>
                <w:ilvl w:val="0"/>
                <w:numId w:val="95"/>
              </w:numPr>
              <w:shd w:val="clear" w:color="auto" w:fill="FFFFFF"/>
              <w:tabs>
                <w:tab w:val="clear" w:pos="8920"/>
              </w:tabs>
              <w:spacing w:before="0" w:after="0"/>
              <w:rPr>
                <w:highlight w:val="white"/>
                <w:lang w:val="vi-VN"/>
              </w:rPr>
            </w:pPr>
            <w:proofErr w:type="spellStart"/>
            <w:r w:rsidRPr="00B374C1">
              <w:rPr>
                <w:highlight w:val="white"/>
                <w:lang w:val="vi-VN"/>
              </w:rPr>
              <w:t>lib</w:t>
            </w:r>
            <w:proofErr w:type="spellEnd"/>
          </w:p>
          <w:p w14:paraId="77C6791E" w14:textId="77777777" w:rsidR="00FC6EDA" w:rsidRPr="00B374C1" w:rsidRDefault="00000000" w:rsidP="000E47FC">
            <w:pPr>
              <w:numPr>
                <w:ilvl w:val="0"/>
                <w:numId w:val="46"/>
              </w:numPr>
              <w:shd w:val="clear" w:color="auto" w:fill="FFFFFF"/>
              <w:tabs>
                <w:tab w:val="clear" w:pos="8920"/>
              </w:tabs>
              <w:spacing w:before="0" w:after="0"/>
              <w:rPr>
                <w:highlight w:val="white"/>
                <w:lang w:val="vi-VN"/>
              </w:rPr>
            </w:pPr>
            <w:r w:rsidRPr="00B374C1">
              <w:rPr>
                <w:highlight w:val="white"/>
                <w:lang w:val="vi-VN"/>
              </w:rPr>
              <w:t>Thư mục</w:t>
            </w:r>
            <w:r w:rsidRPr="00B374C1">
              <w:rPr>
                <w:b/>
                <w:highlight w:val="white"/>
                <w:lang w:val="vi-VN"/>
              </w:rPr>
              <w:t xml:space="preserve"> </w:t>
            </w:r>
            <w:proofErr w:type="spellStart"/>
            <w:r w:rsidRPr="00B374C1">
              <w:rPr>
                <w:b/>
                <w:highlight w:val="white"/>
                <w:lang w:val="vi-VN"/>
              </w:rPr>
              <w:t>lib</w:t>
            </w:r>
            <w:proofErr w:type="spellEnd"/>
            <w:r w:rsidRPr="00B374C1">
              <w:rPr>
                <w:highlight w:val="white"/>
                <w:lang w:val="vi-VN"/>
              </w:rPr>
              <w:t xml:space="preserve"> trong thư mục gốc của </w:t>
            </w:r>
            <w:proofErr w:type="spellStart"/>
            <w:r w:rsidRPr="00B374C1">
              <w:rPr>
                <w:highlight w:val="white"/>
                <w:lang w:val="vi-VN"/>
              </w:rPr>
              <w:t>Magento</w:t>
            </w:r>
            <w:proofErr w:type="spellEnd"/>
            <w:r w:rsidRPr="00B374C1">
              <w:rPr>
                <w:highlight w:val="white"/>
                <w:lang w:val="vi-VN"/>
              </w:rPr>
              <w:t xml:space="preserve"> 2 chứa các mã và thư viện không dựa trên </w:t>
            </w:r>
            <w:proofErr w:type="spellStart"/>
            <w:r w:rsidRPr="00B374C1">
              <w:rPr>
                <w:highlight w:val="white"/>
                <w:lang w:val="vi-VN"/>
              </w:rPr>
              <w:t>module</w:t>
            </w:r>
            <w:proofErr w:type="spellEnd"/>
            <w:r w:rsidRPr="00B374C1">
              <w:rPr>
                <w:highlight w:val="white"/>
                <w:lang w:val="vi-VN"/>
              </w:rPr>
              <w:t xml:space="preserve">. Đây là một kho mã và thư viện ngoài lõi </w:t>
            </w:r>
            <w:proofErr w:type="spellStart"/>
            <w:r w:rsidRPr="00B374C1">
              <w:rPr>
                <w:highlight w:val="white"/>
                <w:lang w:val="vi-VN"/>
              </w:rPr>
              <w:t>Magento</w:t>
            </w:r>
            <w:proofErr w:type="spellEnd"/>
            <w:r w:rsidRPr="00B374C1">
              <w:rPr>
                <w:highlight w:val="white"/>
                <w:lang w:val="vi-VN"/>
              </w:rPr>
              <w:t>.</w:t>
            </w:r>
          </w:p>
          <w:p w14:paraId="14216AF6" w14:textId="77777777" w:rsidR="00FC6EDA" w:rsidRPr="00B374C1" w:rsidRDefault="00000000" w:rsidP="000E47FC">
            <w:pPr>
              <w:numPr>
                <w:ilvl w:val="0"/>
                <w:numId w:val="222"/>
              </w:numPr>
              <w:shd w:val="clear" w:color="auto" w:fill="FFFFFF"/>
              <w:tabs>
                <w:tab w:val="clear" w:pos="8920"/>
              </w:tabs>
              <w:spacing w:before="0" w:after="0"/>
              <w:rPr>
                <w:highlight w:val="white"/>
                <w:lang w:val="vi-VN"/>
              </w:rPr>
            </w:pPr>
            <w:r w:rsidRPr="00B374C1">
              <w:rPr>
                <w:highlight w:val="white"/>
                <w:lang w:val="vi-VN"/>
              </w:rPr>
              <w:t xml:space="preserve">Thư mục con </w:t>
            </w:r>
            <w:proofErr w:type="spellStart"/>
            <w:r w:rsidRPr="00B374C1">
              <w:rPr>
                <w:b/>
                <w:highlight w:val="white"/>
                <w:lang w:val="vi-VN"/>
              </w:rPr>
              <w:t>lib</w:t>
            </w:r>
            <w:proofErr w:type="spellEnd"/>
            <w:r w:rsidRPr="00B374C1">
              <w:rPr>
                <w:b/>
                <w:highlight w:val="white"/>
                <w:lang w:val="vi-VN"/>
              </w:rPr>
              <w:t>/</w:t>
            </w:r>
            <w:proofErr w:type="spellStart"/>
            <w:r w:rsidRPr="00B374C1">
              <w:rPr>
                <w:b/>
                <w:highlight w:val="white"/>
                <w:lang w:val="vi-VN"/>
              </w:rPr>
              <w:t>internal</w:t>
            </w:r>
            <w:proofErr w:type="spellEnd"/>
            <w:r w:rsidRPr="00B374C1">
              <w:rPr>
                <w:highlight w:val="white"/>
                <w:lang w:val="vi-VN"/>
              </w:rPr>
              <w:t xml:space="preserve"> chứa các thư viện và phông chữ phía máy chủ.</w:t>
            </w:r>
          </w:p>
          <w:p w14:paraId="61112AF8" w14:textId="77777777" w:rsidR="00FC6EDA" w:rsidRPr="00B374C1" w:rsidRDefault="00000000" w:rsidP="000E47FC">
            <w:pPr>
              <w:numPr>
                <w:ilvl w:val="0"/>
                <w:numId w:val="222"/>
              </w:numPr>
              <w:shd w:val="clear" w:color="auto" w:fill="FFFFFF"/>
              <w:tabs>
                <w:tab w:val="clear" w:pos="8920"/>
              </w:tabs>
              <w:spacing w:before="0" w:after="0"/>
              <w:rPr>
                <w:highlight w:val="white"/>
                <w:lang w:val="vi-VN"/>
              </w:rPr>
            </w:pPr>
            <w:r w:rsidRPr="00B374C1">
              <w:rPr>
                <w:highlight w:val="white"/>
                <w:lang w:val="vi-VN"/>
              </w:rPr>
              <w:t xml:space="preserve">Thư mục con </w:t>
            </w:r>
            <w:proofErr w:type="spellStart"/>
            <w:r w:rsidRPr="00B374C1">
              <w:rPr>
                <w:b/>
                <w:highlight w:val="white"/>
                <w:lang w:val="vi-VN"/>
              </w:rPr>
              <w:t>lib</w:t>
            </w:r>
            <w:proofErr w:type="spellEnd"/>
            <w:r w:rsidRPr="00B374C1">
              <w:rPr>
                <w:b/>
                <w:highlight w:val="white"/>
                <w:lang w:val="vi-VN"/>
              </w:rPr>
              <w:t>/</w:t>
            </w:r>
            <w:proofErr w:type="spellStart"/>
            <w:r w:rsidRPr="00B374C1">
              <w:rPr>
                <w:b/>
                <w:highlight w:val="white"/>
                <w:lang w:val="vi-VN"/>
              </w:rPr>
              <w:t>web</w:t>
            </w:r>
            <w:proofErr w:type="spellEnd"/>
            <w:r w:rsidRPr="00B374C1">
              <w:rPr>
                <w:highlight w:val="white"/>
                <w:lang w:val="vi-VN"/>
              </w:rPr>
              <w:t xml:space="preserve"> chứa các thư viện phía khách hàng dành riêng cho các tài nguyên lõi của </w:t>
            </w:r>
            <w:proofErr w:type="spellStart"/>
            <w:r w:rsidRPr="00B374C1">
              <w:rPr>
                <w:highlight w:val="white"/>
                <w:lang w:val="vi-VN"/>
              </w:rPr>
              <w:t>Magento</w:t>
            </w:r>
            <w:proofErr w:type="spellEnd"/>
            <w:r w:rsidRPr="00B374C1">
              <w:rPr>
                <w:highlight w:val="white"/>
                <w:lang w:val="vi-VN"/>
              </w:rPr>
              <w:t>.</w:t>
            </w:r>
          </w:p>
          <w:p w14:paraId="6AAA507F" w14:textId="77777777" w:rsidR="00FC6EDA" w:rsidRPr="00B374C1" w:rsidRDefault="00000000" w:rsidP="000E47FC">
            <w:pPr>
              <w:numPr>
                <w:ilvl w:val="0"/>
                <w:numId w:val="122"/>
              </w:numPr>
              <w:shd w:val="clear" w:color="auto" w:fill="FFFFFF"/>
              <w:tabs>
                <w:tab w:val="clear" w:pos="8920"/>
              </w:tabs>
              <w:spacing w:before="0" w:after="0"/>
              <w:rPr>
                <w:highlight w:val="white"/>
                <w:lang w:val="vi-VN"/>
              </w:rPr>
            </w:pPr>
            <w:proofErr w:type="spellStart"/>
            <w:r w:rsidRPr="00B374C1">
              <w:rPr>
                <w:highlight w:val="white"/>
                <w:lang w:val="vi-VN"/>
              </w:rPr>
              <w:t>phpserver</w:t>
            </w:r>
            <w:proofErr w:type="spellEnd"/>
          </w:p>
          <w:p w14:paraId="22DF0143" w14:textId="77777777" w:rsidR="00FC6EDA" w:rsidRPr="00B374C1" w:rsidRDefault="00000000" w:rsidP="000E47FC">
            <w:pPr>
              <w:numPr>
                <w:ilvl w:val="0"/>
                <w:numId w:val="141"/>
              </w:numPr>
              <w:shd w:val="clear" w:color="auto" w:fill="FFFFFF"/>
              <w:tabs>
                <w:tab w:val="clear" w:pos="8920"/>
              </w:tabs>
              <w:spacing w:before="0" w:after="0"/>
              <w:rPr>
                <w:highlight w:val="white"/>
                <w:lang w:val="vi-VN"/>
              </w:rPr>
            </w:pPr>
            <w:r w:rsidRPr="00B374C1">
              <w:rPr>
                <w:highlight w:val="white"/>
                <w:lang w:val="vi-VN"/>
              </w:rPr>
              <w:t xml:space="preserve">Thư mục </w:t>
            </w:r>
            <w:proofErr w:type="spellStart"/>
            <w:r w:rsidRPr="00B374C1">
              <w:rPr>
                <w:b/>
                <w:highlight w:val="white"/>
                <w:lang w:val="vi-VN"/>
              </w:rPr>
              <w:t>phpserver</w:t>
            </w:r>
            <w:proofErr w:type="spellEnd"/>
            <w:r w:rsidRPr="00B374C1">
              <w:rPr>
                <w:highlight w:val="white"/>
                <w:lang w:val="vi-VN"/>
              </w:rPr>
              <w:t xml:space="preserve"> chứa tệp </w:t>
            </w:r>
            <w:proofErr w:type="spellStart"/>
            <w:r w:rsidRPr="00B374C1">
              <w:rPr>
                <w:b/>
                <w:highlight w:val="white"/>
                <w:lang w:val="vi-VN"/>
              </w:rPr>
              <w:t>router.php</w:t>
            </w:r>
            <w:proofErr w:type="spellEnd"/>
            <w:r w:rsidRPr="00B374C1">
              <w:rPr>
                <w:highlight w:val="white"/>
                <w:lang w:val="vi-VN"/>
              </w:rPr>
              <w:t xml:space="preserve">, được sử dụng để triển khai PHP trong máy chủ </w:t>
            </w:r>
            <w:proofErr w:type="spellStart"/>
            <w:r w:rsidRPr="00B374C1">
              <w:rPr>
                <w:highlight w:val="white"/>
                <w:lang w:val="vi-VN"/>
              </w:rPr>
              <w:t>Magento</w:t>
            </w:r>
            <w:proofErr w:type="spellEnd"/>
            <w:r w:rsidRPr="00B374C1">
              <w:rPr>
                <w:highlight w:val="white"/>
                <w:lang w:val="vi-VN"/>
              </w:rPr>
              <w:t xml:space="preserve">. Không nên chỉnh sửa tệp </w:t>
            </w:r>
            <w:proofErr w:type="spellStart"/>
            <w:r w:rsidRPr="00B374C1">
              <w:rPr>
                <w:highlight w:val="white"/>
                <w:lang w:val="vi-VN"/>
              </w:rPr>
              <w:t>router.php</w:t>
            </w:r>
            <w:proofErr w:type="spellEnd"/>
            <w:r w:rsidRPr="00B374C1">
              <w:rPr>
                <w:highlight w:val="white"/>
                <w:lang w:val="vi-VN"/>
              </w:rPr>
              <w:t xml:space="preserve"> vì có thể dẫn đến lỗ hổng bảo mật trong hệ thống.</w:t>
            </w:r>
          </w:p>
          <w:p w14:paraId="60403B1C" w14:textId="77777777" w:rsidR="00FC6EDA" w:rsidRPr="00B374C1" w:rsidRDefault="00000000" w:rsidP="000E47FC">
            <w:pPr>
              <w:numPr>
                <w:ilvl w:val="0"/>
                <w:numId w:val="122"/>
              </w:numPr>
              <w:shd w:val="clear" w:color="auto" w:fill="FFFFFF"/>
              <w:tabs>
                <w:tab w:val="clear" w:pos="8920"/>
              </w:tabs>
              <w:spacing w:before="0" w:after="0"/>
              <w:rPr>
                <w:highlight w:val="white"/>
                <w:lang w:val="vi-VN"/>
              </w:rPr>
            </w:pPr>
            <w:proofErr w:type="spellStart"/>
            <w:r w:rsidRPr="00B374C1">
              <w:rPr>
                <w:highlight w:val="white"/>
                <w:lang w:val="vi-VN"/>
              </w:rPr>
              <w:t>pub</w:t>
            </w:r>
            <w:proofErr w:type="spellEnd"/>
          </w:p>
          <w:p w14:paraId="1B287DDC" w14:textId="77777777" w:rsidR="00FC6EDA" w:rsidRPr="00B374C1" w:rsidRDefault="00000000" w:rsidP="000E47FC">
            <w:pPr>
              <w:numPr>
                <w:ilvl w:val="0"/>
                <w:numId w:val="146"/>
              </w:numPr>
              <w:shd w:val="clear" w:color="auto" w:fill="FFFFFF"/>
              <w:tabs>
                <w:tab w:val="clear" w:pos="8920"/>
              </w:tabs>
              <w:spacing w:before="0" w:after="0"/>
              <w:rPr>
                <w:highlight w:val="white"/>
                <w:lang w:val="vi-VN"/>
              </w:rPr>
            </w:pPr>
            <w:r w:rsidRPr="00B374C1">
              <w:rPr>
                <w:highlight w:val="white"/>
                <w:lang w:val="vi-VN"/>
              </w:rPr>
              <w:t xml:space="preserve">Như tên gọi, thư mục </w:t>
            </w:r>
            <w:proofErr w:type="spellStart"/>
            <w:r w:rsidRPr="00B374C1">
              <w:rPr>
                <w:b/>
                <w:highlight w:val="white"/>
                <w:lang w:val="vi-VN"/>
              </w:rPr>
              <w:t>pub</w:t>
            </w:r>
            <w:proofErr w:type="spellEnd"/>
            <w:r w:rsidRPr="00B374C1">
              <w:rPr>
                <w:highlight w:val="white"/>
                <w:lang w:val="vi-VN"/>
              </w:rPr>
              <w:t xml:space="preserve"> chứa tất cả các tệp trong </w:t>
            </w:r>
            <w:proofErr w:type="spellStart"/>
            <w:r w:rsidRPr="00B374C1">
              <w:rPr>
                <w:highlight w:val="white"/>
                <w:lang w:val="vi-VN"/>
              </w:rPr>
              <w:t>Magento</w:t>
            </w:r>
            <w:proofErr w:type="spellEnd"/>
            <w:r w:rsidRPr="00B374C1">
              <w:rPr>
                <w:highlight w:val="white"/>
                <w:lang w:val="vi-VN"/>
              </w:rPr>
              <w:t xml:space="preserve"> 2 có thể truy cập công khai. Nó bao gồm mọi tài nguyên và tệp cần thiết, cũng như được </w:t>
            </w:r>
            <w:proofErr w:type="spellStart"/>
            <w:r w:rsidRPr="00B374C1">
              <w:rPr>
                <w:highlight w:val="white"/>
                <w:lang w:val="vi-VN"/>
              </w:rPr>
              <w:t>Magento</w:t>
            </w:r>
            <w:proofErr w:type="spellEnd"/>
            <w:r w:rsidRPr="00B374C1">
              <w:rPr>
                <w:highlight w:val="white"/>
                <w:lang w:val="vi-VN"/>
              </w:rPr>
              <w:t xml:space="preserve"> tạo ra để hiển thị giao diện người dùng. Tệp </w:t>
            </w:r>
            <w:proofErr w:type="spellStart"/>
            <w:r w:rsidRPr="00B374C1">
              <w:rPr>
                <w:b/>
                <w:highlight w:val="white"/>
                <w:lang w:val="vi-VN"/>
              </w:rPr>
              <w:t>index.php</w:t>
            </w:r>
            <w:proofErr w:type="spellEnd"/>
            <w:r w:rsidRPr="00B374C1">
              <w:rPr>
                <w:highlight w:val="white"/>
                <w:lang w:val="vi-VN"/>
              </w:rPr>
              <w:t xml:space="preserve"> cũng nằm trong thư mục này.</w:t>
            </w:r>
          </w:p>
          <w:p w14:paraId="7B712ED8" w14:textId="77777777" w:rsidR="00FC6EDA" w:rsidRPr="00B374C1" w:rsidRDefault="00000000" w:rsidP="000E47FC">
            <w:pPr>
              <w:numPr>
                <w:ilvl w:val="0"/>
                <w:numId w:val="122"/>
              </w:numPr>
              <w:shd w:val="clear" w:color="auto" w:fill="FFFFFF"/>
              <w:tabs>
                <w:tab w:val="clear" w:pos="8920"/>
              </w:tabs>
              <w:spacing w:before="0" w:after="0"/>
              <w:rPr>
                <w:highlight w:val="white"/>
                <w:lang w:val="vi-VN"/>
              </w:rPr>
            </w:pPr>
            <w:proofErr w:type="spellStart"/>
            <w:r w:rsidRPr="00B374C1">
              <w:rPr>
                <w:highlight w:val="white"/>
                <w:lang w:val="vi-VN"/>
              </w:rPr>
              <w:t>setup</w:t>
            </w:r>
            <w:proofErr w:type="spellEnd"/>
          </w:p>
          <w:p w14:paraId="401F1113" w14:textId="77777777" w:rsidR="00FC6EDA" w:rsidRPr="00B374C1" w:rsidRDefault="00000000" w:rsidP="000E47FC">
            <w:pPr>
              <w:numPr>
                <w:ilvl w:val="0"/>
                <w:numId w:val="126"/>
              </w:numPr>
              <w:shd w:val="clear" w:color="auto" w:fill="FFFFFF"/>
              <w:tabs>
                <w:tab w:val="clear" w:pos="8920"/>
              </w:tabs>
              <w:spacing w:before="0" w:after="0"/>
              <w:rPr>
                <w:highlight w:val="white"/>
                <w:lang w:val="vi-VN"/>
              </w:rPr>
            </w:pPr>
            <w:r w:rsidRPr="00B374C1">
              <w:rPr>
                <w:highlight w:val="white"/>
                <w:lang w:val="vi-VN"/>
              </w:rPr>
              <w:t xml:space="preserve">Thư mục </w:t>
            </w:r>
            <w:proofErr w:type="spellStart"/>
            <w:r w:rsidRPr="00B374C1">
              <w:rPr>
                <w:b/>
                <w:highlight w:val="white"/>
                <w:lang w:val="vi-VN"/>
              </w:rPr>
              <w:t>setup</w:t>
            </w:r>
            <w:proofErr w:type="spellEnd"/>
            <w:r w:rsidRPr="00B374C1">
              <w:rPr>
                <w:highlight w:val="white"/>
                <w:lang w:val="vi-VN"/>
              </w:rPr>
              <w:t xml:space="preserve"> trong thư mục gốc của </w:t>
            </w:r>
            <w:proofErr w:type="spellStart"/>
            <w:r w:rsidRPr="00B374C1">
              <w:rPr>
                <w:highlight w:val="white"/>
                <w:lang w:val="vi-VN"/>
              </w:rPr>
              <w:t>Magento</w:t>
            </w:r>
            <w:proofErr w:type="spellEnd"/>
            <w:r w:rsidRPr="00B374C1">
              <w:rPr>
                <w:highlight w:val="white"/>
                <w:lang w:val="vi-VN"/>
              </w:rPr>
              <w:t xml:space="preserve"> 2 chứa tất cả các tài nguyên và tệp cần thiết trong quá trình thiết lập </w:t>
            </w:r>
            <w:proofErr w:type="spellStart"/>
            <w:r w:rsidRPr="00B374C1">
              <w:rPr>
                <w:highlight w:val="white"/>
                <w:lang w:val="vi-VN"/>
              </w:rPr>
              <w:t>Magento</w:t>
            </w:r>
            <w:proofErr w:type="spellEnd"/>
            <w:r w:rsidRPr="00B374C1">
              <w:rPr>
                <w:highlight w:val="white"/>
                <w:lang w:val="vi-VN"/>
              </w:rPr>
              <w:t xml:space="preserve"> 2 sau khi cài đặt.</w:t>
            </w:r>
          </w:p>
          <w:p w14:paraId="02DEE271" w14:textId="77777777" w:rsidR="00FC6EDA" w:rsidRPr="00B374C1" w:rsidRDefault="00000000" w:rsidP="000E47FC">
            <w:pPr>
              <w:numPr>
                <w:ilvl w:val="0"/>
                <w:numId w:val="18"/>
              </w:numPr>
              <w:shd w:val="clear" w:color="auto" w:fill="FFFFFF"/>
              <w:tabs>
                <w:tab w:val="clear" w:pos="8920"/>
              </w:tabs>
              <w:spacing w:before="0" w:after="0"/>
              <w:rPr>
                <w:highlight w:val="white"/>
                <w:lang w:val="vi-VN"/>
              </w:rPr>
            </w:pPr>
            <w:proofErr w:type="spellStart"/>
            <w:r w:rsidRPr="00B374C1">
              <w:rPr>
                <w:highlight w:val="white"/>
                <w:lang w:val="vi-VN"/>
              </w:rPr>
              <w:t>var</w:t>
            </w:r>
            <w:proofErr w:type="spellEnd"/>
          </w:p>
          <w:p w14:paraId="3BA1C90A" w14:textId="77777777" w:rsidR="00FC6EDA" w:rsidRPr="00B374C1" w:rsidRDefault="00000000" w:rsidP="000E47FC">
            <w:pPr>
              <w:numPr>
                <w:ilvl w:val="0"/>
                <w:numId w:val="5"/>
              </w:numPr>
              <w:shd w:val="clear" w:color="auto" w:fill="FFFFFF"/>
              <w:tabs>
                <w:tab w:val="clear" w:pos="8920"/>
              </w:tabs>
              <w:spacing w:before="0" w:after="0"/>
              <w:rPr>
                <w:highlight w:val="white"/>
                <w:lang w:val="vi-VN"/>
              </w:rPr>
            </w:pPr>
            <w:r w:rsidRPr="00B374C1">
              <w:rPr>
                <w:highlight w:val="white"/>
                <w:lang w:val="vi-VN"/>
              </w:rPr>
              <w:t xml:space="preserve">Thư mục </w:t>
            </w:r>
            <w:proofErr w:type="spellStart"/>
            <w:r w:rsidRPr="00B374C1">
              <w:rPr>
                <w:b/>
                <w:highlight w:val="white"/>
                <w:lang w:val="vi-VN"/>
              </w:rPr>
              <w:t>var</w:t>
            </w:r>
            <w:proofErr w:type="spellEnd"/>
            <w:r w:rsidRPr="00B374C1">
              <w:rPr>
                <w:highlight w:val="white"/>
                <w:lang w:val="vi-VN"/>
              </w:rPr>
              <w:t xml:space="preserve"> chứa tất cả các nhật ký (</w:t>
            </w:r>
            <w:proofErr w:type="spellStart"/>
            <w:r w:rsidRPr="00B374C1">
              <w:rPr>
                <w:highlight w:val="white"/>
                <w:lang w:val="vi-VN"/>
              </w:rPr>
              <w:t>logs</w:t>
            </w:r>
            <w:proofErr w:type="spellEnd"/>
            <w:r w:rsidRPr="00B374C1">
              <w:rPr>
                <w:highlight w:val="white"/>
                <w:lang w:val="vi-VN"/>
              </w:rPr>
              <w:t>), bộ nhớ đệm (</w:t>
            </w:r>
            <w:proofErr w:type="spellStart"/>
            <w:r w:rsidRPr="00B374C1">
              <w:rPr>
                <w:highlight w:val="white"/>
                <w:lang w:val="vi-VN"/>
              </w:rPr>
              <w:t>cache</w:t>
            </w:r>
            <w:proofErr w:type="spellEnd"/>
            <w:r w:rsidRPr="00B374C1">
              <w:rPr>
                <w:highlight w:val="white"/>
                <w:lang w:val="vi-VN"/>
              </w:rPr>
              <w:t>), báo cáo lỗi của các phiên làm việc và các lớp được tạo tự động. Một số thư mục con phổ biến được tạo trong thư mục này bao gồm:</w:t>
            </w:r>
          </w:p>
          <w:p w14:paraId="48AA631F" w14:textId="77777777" w:rsidR="00FC6EDA" w:rsidRPr="00B374C1" w:rsidRDefault="00000000" w:rsidP="000E47FC">
            <w:pPr>
              <w:numPr>
                <w:ilvl w:val="0"/>
                <w:numId w:val="33"/>
              </w:numPr>
              <w:shd w:val="clear" w:color="auto" w:fill="FFFFFF"/>
              <w:tabs>
                <w:tab w:val="clear" w:pos="8920"/>
              </w:tabs>
              <w:spacing w:before="0" w:after="0"/>
              <w:rPr>
                <w:highlight w:val="white"/>
                <w:lang w:val="vi-VN"/>
              </w:rPr>
            </w:pPr>
            <w:r w:rsidRPr="00B374C1">
              <w:rPr>
                <w:highlight w:val="white"/>
                <w:lang w:val="vi-VN"/>
              </w:rPr>
              <w:t xml:space="preserve">Thư mục con </w:t>
            </w:r>
            <w:proofErr w:type="spellStart"/>
            <w:r w:rsidRPr="00B374C1">
              <w:rPr>
                <w:b/>
                <w:highlight w:val="white"/>
                <w:lang w:val="vi-VN"/>
              </w:rPr>
              <w:t>var</w:t>
            </w:r>
            <w:proofErr w:type="spellEnd"/>
            <w:r w:rsidRPr="00B374C1">
              <w:rPr>
                <w:b/>
                <w:highlight w:val="white"/>
                <w:lang w:val="vi-VN"/>
              </w:rPr>
              <w:t>/</w:t>
            </w:r>
            <w:proofErr w:type="spellStart"/>
            <w:r w:rsidRPr="00B374C1">
              <w:rPr>
                <w:b/>
                <w:highlight w:val="white"/>
                <w:lang w:val="vi-VN"/>
              </w:rPr>
              <w:t>log</w:t>
            </w:r>
            <w:proofErr w:type="spellEnd"/>
            <w:r w:rsidRPr="00B374C1">
              <w:rPr>
                <w:highlight w:val="white"/>
                <w:lang w:val="vi-VN"/>
              </w:rPr>
              <w:t xml:space="preserve"> chứa tất cả các tệp nhật ký được tạo trong các phiên làm việc, bao gồm </w:t>
            </w:r>
            <w:r w:rsidRPr="00B374C1">
              <w:rPr>
                <w:b/>
                <w:highlight w:val="white"/>
                <w:lang w:val="vi-VN"/>
              </w:rPr>
              <w:t>system.log</w:t>
            </w:r>
            <w:r w:rsidRPr="00B374C1">
              <w:rPr>
                <w:highlight w:val="white"/>
                <w:lang w:val="vi-VN"/>
              </w:rPr>
              <w:t xml:space="preserve"> và </w:t>
            </w:r>
            <w:r w:rsidRPr="00B374C1">
              <w:rPr>
                <w:b/>
                <w:highlight w:val="white"/>
                <w:lang w:val="vi-VN"/>
              </w:rPr>
              <w:t>exception.log</w:t>
            </w:r>
            <w:r w:rsidRPr="00B374C1">
              <w:rPr>
                <w:highlight w:val="white"/>
                <w:lang w:val="vi-VN"/>
              </w:rPr>
              <w:t>.</w:t>
            </w:r>
          </w:p>
          <w:p w14:paraId="4BA9689D" w14:textId="77777777" w:rsidR="00FC6EDA" w:rsidRPr="00B374C1" w:rsidRDefault="00000000" w:rsidP="000E47FC">
            <w:pPr>
              <w:numPr>
                <w:ilvl w:val="0"/>
                <w:numId w:val="33"/>
              </w:numPr>
              <w:shd w:val="clear" w:color="auto" w:fill="FFFFFF"/>
              <w:tabs>
                <w:tab w:val="clear" w:pos="8920"/>
              </w:tabs>
              <w:spacing w:before="0" w:after="0"/>
              <w:rPr>
                <w:highlight w:val="white"/>
                <w:lang w:val="vi-VN"/>
              </w:rPr>
            </w:pPr>
            <w:r w:rsidRPr="00B374C1">
              <w:rPr>
                <w:highlight w:val="white"/>
                <w:lang w:val="vi-VN"/>
              </w:rPr>
              <w:t xml:space="preserve">Thư mục con </w:t>
            </w:r>
            <w:proofErr w:type="spellStart"/>
            <w:r w:rsidRPr="00B374C1">
              <w:rPr>
                <w:b/>
                <w:highlight w:val="white"/>
                <w:lang w:val="vi-VN"/>
              </w:rPr>
              <w:t>var</w:t>
            </w:r>
            <w:proofErr w:type="spellEnd"/>
            <w:r w:rsidRPr="00B374C1">
              <w:rPr>
                <w:b/>
                <w:highlight w:val="white"/>
                <w:lang w:val="vi-VN"/>
              </w:rPr>
              <w:t>/</w:t>
            </w:r>
            <w:proofErr w:type="spellStart"/>
            <w:r w:rsidRPr="00B374C1">
              <w:rPr>
                <w:b/>
                <w:highlight w:val="white"/>
                <w:lang w:val="vi-VN"/>
              </w:rPr>
              <w:t>cache</w:t>
            </w:r>
            <w:proofErr w:type="spellEnd"/>
            <w:r w:rsidRPr="00B374C1">
              <w:rPr>
                <w:highlight w:val="white"/>
                <w:lang w:val="vi-VN"/>
              </w:rPr>
              <w:t xml:space="preserve"> chứa tất cả các tệp bộ nhớ đệm của </w:t>
            </w:r>
            <w:proofErr w:type="spellStart"/>
            <w:r w:rsidRPr="00B374C1">
              <w:rPr>
                <w:highlight w:val="white"/>
                <w:lang w:val="vi-VN"/>
              </w:rPr>
              <w:t>Magento</w:t>
            </w:r>
            <w:proofErr w:type="spellEnd"/>
            <w:r w:rsidRPr="00B374C1">
              <w:rPr>
                <w:highlight w:val="white"/>
                <w:lang w:val="vi-VN"/>
              </w:rPr>
              <w:t>.</w:t>
            </w:r>
          </w:p>
          <w:p w14:paraId="3D1F2C65" w14:textId="77777777" w:rsidR="00FC6EDA" w:rsidRPr="00B374C1" w:rsidRDefault="00000000" w:rsidP="000E47FC">
            <w:pPr>
              <w:numPr>
                <w:ilvl w:val="0"/>
                <w:numId w:val="18"/>
              </w:numPr>
              <w:shd w:val="clear" w:color="auto" w:fill="FFFFFF"/>
              <w:tabs>
                <w:tab w:val="clear" w:pos="8920"/>
              </w:tabs>
              <w:spacing w:before="0" w:after="0"/>
              <w:rPr>
                <w:highlight w:val="white"/>
                <w:lang w:val="vi-VN"/>
              </w:rPr>
            </w:pPr>
            <w:proofErr w:type="spellStart"/>
            <w:r w:rsidRPr="00B374C1">
              <w:rPr>
                <w:highlight w:val="white"/>
                <w:lang w:val="vi-VN"/>
              </w:rPr>
              <w:lastRenderedPageBreak/>
              <w:t>vendor</w:t>
            </w:r>
            <w:proofErr w:type="spellEnd"/>
          </w:p>
          <w:p w14:paraId="6FF704F7" w14:textId="77777777" w:rsidR="00FC6EDA" w:rsidRPr="00B374C1" w:rsidRDefault="00000000" w:rsidP="000E47FC">
            <w:pPr>
              <w:numPr>
                <w:ilvl w:val="0"/>
                <w:numId w:val="212"/>
              </w:numPr>
              <w:shd w:val="clear" w:color="auto" w:fill="FFFFFF"/>
              <w:tabs>
                <w:tab w:val="clear" w:pos="8920"/>
              </w:tabs>
              <w:spacing w:before="0"/>
              <w:rPr>
                <w:highlight w:val="white"/>
                <w:lang w:val="vi-VN"/>
              </w:rPr>
            </w:pPr>
            <w:r w:rsidRPr="00B374C1">
              <w:rPr>
                <w:highlight w:val="white"/>
                <w:lang w:val="vi-VN"/>
              </w:rPr>
              <w:t>Thư mục</w:t>
            </w:r>
            <w:r w:rsidRPr="00B374C1">
              <w:rPr>
                <w:b/>
                <w:highlight w:val="white"/>
                <w:lang w:val="vi-VN"/>
              </w:rPr>
              <w:t xml:space="preserve"> </w:t>
            </w:r>
            <w:proofErr w:type="spellStart"/>
            <w:r w:rsidRPr="00B374C1">
              <w:rPr>
                <w:b/>
                <w:highlight w:val="white"/>
                <w:lang w:val="vi-VN"/>
              </w:rPr>
              <w:t>vendor</w:t>
            </w:r>
            <w:proofErr w:type="spellEnd"/>
            <w:r w:rsidRPr="00B374C1">
              <w:rPr>
                <w:highlight w:val="white"/>
                <w:lang w:val="vi-VN"/>
              </w:rPr>
              <w:t xml:space="preserve"> chứa tệp </w:t>
            </w:r>
            <w:proofErr w:type="spellStart"/>
            <w:r w:rsidRPr="00B374C1">
              <w:rPr>
                <w:b/>
                <w:highlight w:val="white"/>
                <w:lang w:val="vi-VN"/>
              </w:rPr>
              <w:t>composer.json</w:t>
            </w:r>
            <w:proofErr w:type="spellEnd"/>
            <w:r w:rsidRPr="00B374C1">
              <w:rPr>
                <w:highlight w:val="white"/>
                <w:lang w:val="vi-VN"/>
              </w:rPr>
              <w:t xml:space="preserve">. Các tệp và thư mục nằm trong thư mục </w:t>
            </w:r>
            <w:proofErr w:type="spellStart"/>
            <w:r w:rsidRPr="00B374C1">
              <w:rPr>
                <w:highlight w:val="white"/>
                <w:lang w:val="vi-VN"/>
              </w:rPr>
              <w:t>vendor</w:t>
            </w:r>
            <w:proofErr w:type="spellEnd"/>
            <w:r w:rsidRPr="00B374C1">
              <w:rPr>
                <w:highlight w:val="white"/>
                <w:lang w:val="vi-VN"/>
              </w:rPr>
              <w:t xml:space="preserve"> được xác định bởi tệp </w:t>
            </w:r>
            <w:proofErr w:type="spellStart"/>
            <w:r w:rsidRPr="00B374C1">
              <w:rPr>
                <w:highlight w:val="white"/>
                <w:lang w:val="vi-VN"/>
              </w:rPr>
              <w:t>composer.json</w:t>
            </w:r>
            <w:proofErr w:type="spellEnd"/>
            <w:r w:rsidRPr="00B374C1">
              <w:rPr>
                <w:highlight w:val="white"/>
                <w:lang w:val="vi-VN"/>
              </w:rPr>
              <w:t>.</w:t>
            </w:r>
          </w:p>
        </w:tc>
      </w:tr>
      <w:tr w:rsidR="00FC6EDA" w:rsidRPr="00B374C1" w14:paraId="484274DA" w14:textId="77777777">
        <w:trPr>
          <w:trHeight w:val="270"/>
        </w:trPr>
        <w:tc>
          <w:tcPr>
            <w:tcW w:w="300" w:type="dxa"/>
            <w:tcBorders>
              <w:top w:val="nil"/>
              <w:left w:val="nil"/>
              <w:bottom w:val="nil"/>
              <w:right w:val="nil"/>
            </w:tcBorders>
            <w:tcMar>
              <w:top w:w="0" w:type="dxa"/>
              <w:left w:w="0" w:type="dxa"/>
              <w:bottom w:w="0" w:type="dxa"/>
              <w:right w:w="0" w:type="dxa"/>
            </w:tcMar>
            <w:vAlign w:val="center"/>
          </w:tcPr>
          <w:p w14:paraId="2B5AC182" w14:textId="77777777" w:rsidR="00FC6EDA" w:rsidRPr="00B374C1" w:rsidRDefault="00FC6EDA" w:rsidP="000E47FC">
            <w:pPr>
              <w:shd w:val="clear" w:color="auto" w:fill="FFFFFF"/>
              <w:tabs>
                <w:tab w:val="clear" w:pos="8920"/>
              </w:tabs>
              <w:spacing w:line="264" w:lineRule="auto"/>
              <w:ind w:right="240"/>
              <w:rPr>
                <w:highlight w:val="white"/>
                <w:lang w:val="vi-VN"/>
              </w:rPr>
            </w:pPr>
          </w:p>
        </w:tc>
        <w:tc>
          <w:tcPr>
            <w:tcW w:w="8625" w:type="dxa"/>
            <w:tcBorders>
              <w:top w:val="nil"/>
              <w:left w:val="nil"/>
              <w:bottom w:val="nil"/>
              <w:right w:val="nil"/>
            </w:tcBorders>
            <w:tcMar>
              <w:top w:w="0" w:type="dxa"/>
              <w:left w:w="0" w:type="dxa"/>
              <w:bottom w:w="0" w:type="dxa"/>
              <w:right w:w="0" w:type="dxa"/>
            </w:tcMar>
            <w:vAlign w:val="center"/>
          </w:tcPr>
          <w:p w14:paraId="53BE57FD" w14:textId="77777777" w:rsidR="00FC6EDA" w:rsidRPr="00B374C1" w:rsidRDefault="00FC6EDA" w:rsidP="000E47FC">
            <w:pPr>
              <w:shd w:val="clear" w:color="auto" w:fill="FFFFFF"/>
              <w:tabs>
                <w:tab w:val="clear" w:pos="8920"/>
              </w:tabs>
              <w:spacing w:line="264" w:lineRule="auto"/>
              <w:rPr>
                <w:highlight w:val="white"/>
                <w:lang w:val="vi-VN"/>
              </w:rPr>
            </w:pPr>
          </w:p>
        </w:tc>
      </w:tr>
    </w:tbl>
    <w:p w14:paraId="3889B746" w14:textId="77777777" w:rsidR="00FC6EDA" w:rsidRPr="00B374C1" w:rsidRDefault="00FC6EDA" w:rsidP="000E47FC">
      <w:pPr>
        <w:pStyle w:val="Heading4"/>
        <w:pBdr>
          <w:bottom w:val="none" w:sz="0" w:space="13" w:color="auto"/>
        </w:pBdr>
        <w:shd w:val="clear" w:color="auto" w:fill="FFFFFF"/>
        <w:tabs>
          <w:tab w:val="clear" w:pos="8920"/>
        </w:tabs>
        <w:spacing w:before="0" w:line="288" w:lineRule="auto"/>
        <w:rPr>
          <w:lang w:val="vi-VN"/>
        </w:rPr>
      </w:pPr>
      <w:bookmarkStart w:id="95" w:name="_s3x0n7sacwsv" w:colFirst="0" w:colLast="0"/>
      <w:bookmarkEnd w:id="95"/>
    </w:p>
    <w:p w14:paraId="1648B75F" w14:textId="77777777" w:rsidR="00FC6EDA" w:rsidRPr="00B374C1" w:rsidRDefault="00FC6EDA" w:rsidP="000E47FC">
      <w:pPr>
        <w:tabs>
          <w:tab w:val="clear" w:pos="8920"/>
        </w:tabs>
        <w:ind w:left="720"/>
        <w:rPr>
          <w:lang w:val="vi-VN"/>
        </w:rPr>
      </w:pPr>
    </w:p>
    <w:p w14:paraId="7EAF812A" w14:textId="77777777" w:rsidR="00FC6EDA" w:rsidRPr="00B374C1" w:rsidRDefault="00000000" w:rsidP="000E47FC">
      <w:pPr>
        <w:tabs>
          <w:tab w:val="clear" w:pos="8920"/>
        </w:tabs>
        <w:spacing w:after="100"/>
        <w:rPr>
          <w:b/>
          <w:lang w:val="vi-VN"/>
        </w:rPr>
      </w:pPr>
      <w:r w:rsidRPr="00B374C1">
        <w:rPr>
          <w:b/>
          <w:lang w:val="vi-VN"/>
        </w:rPr>
        <w:br/>
      </w:r>
      <w:r w:rsidRPr="00B374C1">
        <w:rPr>
          <w:lang w:val="vi-VN"/>
        </w:rPr>
        <w:br w:type="page"/>
      </w:r>
    </w:p>
    <w:p w14:paraId="2DFB174E" w14:textId="77777777" w:rsidR="00FC6EDA" w:rsidRPr="00B374C1" w:rsidRDefault="00000000" w:rsidP="000E47FC">
      <w:pPr>
        <w:tabs>
          <w:tab w:val="clear" w:pos="8920"/>
        </w:tabs>
        <w:spacing w:after="100"/>
        <w:jc w:val="center"/>
        <w:rPr>
          <w:b/>
          <w:lang w:val="vi-VN"/>
        </w:rPr>
      </w:pPr>
      <w:r w:rsidRPr="00B374C1">
        <w:rPr>
          <w:b/>
          <w:lang w:val="vi-VN"/>
        </w:rPr>
        <w:lastRenderedPageBreak/>
        <w:t xml:space="preserve">CHƯƠNG 3: Xây dựng </w:t>
      </w:r>
      <w:proofErr w:type="spellStart"/>
      <w:r w:rsidRPr="00B374C1">
        <w:rPr>
          <w:b/>
          <w:lang w:val="vi-VN"/>
        </w:rPr>
        <w:t>Website</w:t>
      </w:r>
      <w:proofErr w:type="spellEnd"/>
      <w:r w:rsidRPr="00B374C1">
        <w:rPr>
          <w:b/>
          <w:lang w:val="vi-VN"/>
        </w:rPr>
        <w:t xml:space="preserve"> bán xe đạp “</w:t>
      </w:r>
      <w:proofErr w:type="spellStart"/>
      <w:r w:rsidRPr="00B374C1">
        <w:rPr>
          <w:b/>
          <w:lang w:val="vi-VN"/>
        </w:rPr>
        <w:t>RidePassion</w:t>
      </w:r>
      <w:proofErr w:type="spellEnd"/>
      <w:r w:rsidRPr="00B374C1">
        <w:rPr>
          <w:b/>
          <w:lang w:val="vi-VN"/>
        </w:rPr>
        <w:t>”</w:t>
      </w:r>
    </w:p>
    <w:p w14:paraId="14B9C64F" w14:textId="77777777" w:rsidR="00FC6EDA" w:rsidRPr="00B374C1" w:rsidRDefault="00000000" w:rsidP="000E47FC">
      <w:pPr>
        <w:numPr>
          <w:ilvl w:val="0"/>
          <w:numId w:val="120"/>
        </w:numPr>
        <w:tabs>
          <w:tab w:val="clear" w:pos="8920"/>
        </w:tabs>
        <w:spacing w:after="0"/>
        <w:rPr>
          <w:b/>
          <w:lang w:val="vi-VN"/>
        </w:rPr>
      </w:pPr>
      <w:r w:rsidRPr="00B374C1">
        <w:rPr>
          <w:b/>
          <w:lang w:val="vi-VN"/>
        </w:rPr>
        <w:t xml:space="preserve">Quy trình nghiệp vụ và chức năng cơ bản của </w:t>
      </w:r>
      <w:proofErr w:type="spellStart"/>
      <w:r w:rsidRPr="00B374C1">
        <w:rPr>
          <w:b/>
          <w:lang w:val="vi-VN"/>
        </w:rPr>
        <w:t>website</w:t>
      </w:r>
      <w:proofErr w:type="spellEnd"/>
    </w:p>
    <w:p w14:paraId="35F9764D" w14:textId="77777777" w:rsidR="00FC6EDA" w:rsidRPr="00B374C1" w:rsidRDefault="00000000" w:rsidP="000E47FC">
      <w:pPr>
        <w:numPr>
          <w:ilvl w:val="1"/>
          <w:numId w:val="120"/>
        </w:numPr>
        <w:tabs>
          <w:tab w:val="clear" w:pos="8920"/>
        </w:tabs>
        <w:spacing w:before="0" w:after="0"/>
        <w:rPr>
          <w:b/>
          <w:lang w:val="vi-VN"/>
        </w:rPr>
      </w:pPr>
      <w:r w:rsidRPr="00B374C1">
        <w:rPr>
          <w:b/>
          <w:lang w:val="vi-VN"/>
        </w:rPr>
        <w:t>Quy trình nghiệp vụ</w:t>
      </w:r>
    </w:p>
    <w:p w14:paraId="3E3C4B41" w14:textId="77777777" w:rsidR="00FC6EDA" w:rsidRPr="00B374C1" w:rsidRDefault="00000000" w:rsidP="000E47FC">
      <w:pPr>
        <w:pStyle w:val="Heading3"/>
        <w:keepNext w:val="0"/>
        <w:keepLines w:val="0"/>
        <w:widowControl/>
        <w:numPr>
          <w:ilvl w:val="0"/>
          <w:numId w:val="62"/>
        </w:numPr>
        <w:tabs>
          <w:tab w:val="clear" w:pos="8920"/>
        </w:tabs>
        <w:spacing w:before="0" w:line="276" w:lineRule="auto"/>
        <w:rPr>
          <w:lang w:val="vi-VN"/>
        </w:rPr>
      </w:pPr>
      <w:bookmarkStart w:id="96" w:name="_3iscpo6zhjtv" w:colFirst="0" w:colLast="0"/>
      <w:bookmarkEnd w:id="96"/>
      <w:r w:rsidRPr="00B374C1">
        <w:rPr>
          <w:lang w:val="vi-VN"/>
        </w:rPr>
        <w:t>Quản lý sản phẩm và hàng tồn kho</w:t>
      </w:r>
    </w:p>
    <w:p w14:paraId="2A1FC9F1" w14:textId="77777777" w:rsidR="00FC6EDA" w:rsidRPr="00B374C1" w:rsidRDefault="00000000" w:rsidP="000E47FC">
      <w:pPr>
        <w:pStyle w:val="Heading4"/>
        <w:keepNext w:val="0"/>
        <w:keepLines w:val="0"/>
        <w:widowControl/>
        <w:tabs>
          <w:tab w:val="clear" w:pos="8920"/>
        </w:tabs>
        <w:spacing w:line="276" w:lineRule="auto"/>
        <w:ind w:left="720" w:firstLine="720"/>
        <w:rPr>
          <w:sz w:val="28"/>
          <w:szCs w:val="28"/>
          <w:lang w:val="vi-VN"/>
        </w:rPr>
      </w:pPr>
      <w:bookmarkStart w:id="97" w:name="_e6lh7o491xmw" w:colFirst="0" w:colLast="0"/>
      <w:bookmarkEnd w:id="97"/>
      <w:r w:rsidRPr="00B374C1">
        <w:rPr>
          <w:sz w:val="28"/>
          <w:szCs w:val="28"/>
          <w:lang w:val="vi-VN"/>
        </w:rPr>
        <w:t>Nhập và quản lý thông tin sản phẩm</w:t>
      </w:r>
    </w:p>
    <w:p w14:paraId="2092E76A" w14:textId="77777777" w:rsidR="00FC6EDA" w:rsidRPr="00B374C1" w:rsidRDefault="00000000" w:rsidP="000E47FC">
      <w:pPr>
        <w:widowControl/>
        <w:numPr>
          <w:ilvl w:val="0"/>
          <w:numId w:val="142"/>
        </w:numPr>
        <w:tabs>
          <w:tab w:val="clear" w:pos="8920"/>
        </w:tabs>
        <w:spacing w:after="0" w:line="276" w:lineRule="auto"/>
        <w:ind w:left="1440"/>
        <w:rPr>
          <w:rFonts w:ascii="Arial" w:eastAsia="Arial" w:hAnsi="Arial" w:cs="Arial"/>
          <w:lang w:val="vi-VN"/>
        </w:rPr>
      </w:pPr>
      <w:r w:rsidRPr="00B374C1">
        <w:rPr>
          <w:b/>
          <w:lang w:val="vi-VN"/>
        </w:rPr>
        <w:t>Nghiệp vụ</w:t>
      </w:r>
      <w:r w:rsidRPr="00B374C1">
        <w:rPr>
          <w:lang w:val="vi-VN"/>
        </w:rPr>
        <w:t xml:space="preserve">: </w:t>
      </w:r>
      <w:proofErr w:type="spellStart"/>
      <w:r w:rsidRPr="00B374C1">
        <w:rPr>
          <w:lang w:val="vi-VN"/>
        </w:rPr>
        <w:t>Admin</w:t>
      </w:r>
      <w:proofErr w:type="spellEnd"/>
      <w:r w:rsidRPr="00B374C1">
        <w:rPr>
          <w:lang w:val="vi-VN"/>
        </w:rPr>
        <w:t xml:space="preserve"> viên hoặc nhân viên quản lý kho sẽ kiểm tra số lượng có trong kho thông qua </w:t>
      </w:r>
      <w:proofErr w:type="spellStart"/>
      <w:r w:rsidRPr="00B374C1">
        <w:rPr>
          <w:lang w:val="vi-VN"/>
        </w:rPr>
        <w:t>qly</w:t>
      </w:r>
      <w:proofErr w:type="spellEnd"/>
      <w:r w:rsidRPr="00B374C1">
        <w:rPr>
          <w:lang w:val="vi-VN"/>
        </w:rPr>
        <w:t xml:space="preserve"> hàng tồn kho sau đó lập phiếu để thêm sản phẩm mới lên </w:t>
      </w:r>
      <w:proofErr w:type="spellStart"/>
      <w:r w:rsidRPr="00B374C1">
        <w:rPr>
          <w:lang w:val="vi-VN"/>
        </w:rPr>
        <w:t>website</w:t>
      </w:r>
      <w:proofErr w:type="spellEnd"/>
      <w:r w:rsidRPr="00B374C1">
        <w:rPr>
          <w:lang w:val="vi-VN"/>
        </w:rPr>
        <w:t>. Mỗi sản phẩm cần bao gồm tên, mô tả chi tiết, thông số kỹ thuật (kích thước, loại xe, trọng lượng, vật liệu), hình ảnh, giá bán và các thông tin liên quan.</w:t>
      </w:r>
    </w:p>
    <w:p w14:paraId="3EC47E36" w14:textId="77777777" w:rsidR="00FC6EDA" w:rsidRPr="00B374C1" w:rsidRDefault="00000000" w:rsidP="000E47FC">
      <w:pPr>
        <w:widowControl/>
        <w:numPr>
          <w:ilvl w:val="0"/>
          <w:numId w:val="142"/>
        </w:numPr>
        <w:tabs>
          <w:tab w:val="clear" w:pos="8920"/>
        </w:tabs>
        <w:spacing w:before="0" w:line="276" w:lineRule="auto"/>
        <w:ind w:left="1440"/>
        <w:rPr>
          <w:rFonts w:ascii="Arial" w:eastAsia="Arial" w:hAnsi="Arial" w:cs="Arial"/>
          <w:lang w:val="vi-VN"/>
        </w:rPr>
      </w:pPr>
      <w:r w:rsidRPr="00B374C1">
        <w:rPr>
          <w:b/>
          <w:lang w:val="vi-VN"/>
        </w:rPr>
        <w:t>Phân tích</w:t>
      </w:r>
      <w:r w:rsidRPr="00B374C1">
        <w:rPr>
          <w:lang w:val="vi-VN"/>
        </w:rPr>
        <w:t>: Việc cung cấp đầy đủ thông tin về sản phẩm giúp khách hàng đưa ra quyết định mua hàng chính xác hơn, từ đó tăng doanh số. Bên cạnh đó, việc cập nhật thông tin về hàng tồn kho theo thời gian thực là cực kỳ quan trọng để tránh tình trạng hết hàng.</w:t>
      </w:r>
    </w:p>
    <w:p w14:paraId="132ABA02" w14:textId="77777777" w:rsidR="00FC6EDA" w:rsidRPr="00B374C1" w:rsidRDefault="00000000" w:rsidP="000E47FC">
      <w:pPr>
        <w:pStyle w:val="Heading4"/>
        <w:keepNext w:val="0"/>
        <w:keepLines w:val="0"/>
        <w:widowControl/>
        <w:tabs>
          <w:tab w:val="clear" w:pos="8920"/>
        </w:tabs>
        <w:spacing w:line="276" w:lineRule="auto"/>
        <w:ind w:left="720"/>
        <w:rPr>
          <w:sz w:val="28"/>
          <w:szCs w:val="28"/>
          <w:lang w:val="vi-VN"/>
        </w:rPr>
      </w:pPr>
      <w:bookmarkStart w:id="98" w:name="_wgoscfr2lwc5" w:colFirst="0" w:colLast="0"/>
      <w:bookmarkEnd w:id="98"/>
      <w:r w:rsidRPr="00B374C1">
        <w:rPr>
          <w:sz w:val="28"/>
          <w:szCs w:val="28"/>
          <w:lang w:val="vi-VN"/>
        </w:rPr>
        <w:t xml:space="preserve"> </w:t>
      </w:r>
      <w:r w:rsidRPr="00B374C1">
        <w:rPr>
          <w:sz w:val="28"/>
          <w:szCs w:val="28"/>
          <w:lang w:val="vi-VN"/>
        </w:rPr>
        <w:tab/>
        <w:t>Quản lý hàng tồn kho</w:t>
      </w:r>
    </w:p>
    <w:p w14:paraId="692E90C7" w14:textId="77777777" w:rsidR="00FC6EDA" w:rsidRPr="00B374C1" w:rsidRDefault="00000000" w:rsidP="000E47FC">
      <w:pPr>
        <w:widowControl/>
        <w:numPr>
          <w:ilvl w:val="0"/>
          <w:numId w:val="38"/>
        </w:numPr>
        <w:tabs>
          <w:tab w:val="clear" w:pos="8920"/>
        </w:tabs>
        <w:spacing w:after="0" w:line="276" w:lineRule="auto"/>
        <w:ind w:left="1440"/>
        <w:rPr>
          <w:rFonts w:ascii="Arial" w:eastAsia="Arial" w:hAnsi="Arial" w:cs="Arial"/>
          <w:lang w:val="vi-VN"/>
        </w:rPr>
      </w:pPr>
      <w:r w:rsidRPr="00B374C1">
        <w:rPr>
          <w:b/>
          <w:lang w:val="vi-VN"/>
        </w:rPr>
        <w:t>Nghiệp vụ</w:t>
      </w:r>
      <w:r w:rsidRPr="00B374C1">
        <w:rPr>
          <w:lang w:val="vi-VN"/>
        </w:rPr>
        <w:t xml:space="preserve">: </w:t>
      </w:r>
      <w:proofErr w:type="spellStart"/>
      <w:r w:rsidRPr="00B374C1">
        <w:rPr>
          <w:lang w:val="vi-VN"/>
        </w:rPr>
        <w:t>Website</w:t>
      </w:r>
      <w:proofErr w:type="spellEnd"/>
      <w:r w:rsidRPr="00B374C1">
        <w:rPr>
          <w:lang w:val="vi-VN"/>
        </w:rPr>
        <w:t xml:space="preserve"> cần tích hợp hệ thống quản lý kho hàng để theo dõi lượng tồn kho của mỗi sản phẩm. Khi số lượng sản phẩm giảm xuống dưới mức tối thiểu, hệ thống sẽ gửi thông báo để nhà quản lý có thể bổ sung hàng.</w:t>
      </w:r>
    </w:p>
    <w:p w14:paraId="3A750905" w14:textId="77777777" w:rsidR="00FC6EDA" w:rsidRPr="00B374C1" w:rsidRDefault="00000000" w:rsidP="000E47FC">
      <w:pPr>
        <w:widowControl/>
        <w:numPr>
          <w:ilvl w:val="0"/>
          <w:numId w:val="38"/>
        </w:numPr>
        <w:tabs>
          <w:tab w:val="clear" w:pos="8920"/>
        </w:tabs>
        <w:spacing w:before="0" w:after="0" w:line="276" w:lineRule="auto"/>
        <w:ind w:left="1440"/>
        <w:rPr>
          <w:rFonts w:ascii="Arial" w:eastAsia="Arial" w:hAnsi="Arial" w:cs="Arial"/>
          <w:lang w:val="vi-VN"/>
        </w:rPr>
      </w:pPr>
      <w:r w:rsidRPr="00B374C1">
        <w:rPr>
          <w:b/>
          <w:lang w:val="vi-VN"/>
        </w:rPr>
        <w:t>Phân tích</w:t>
      </w:r>
      <w:r w:rsidRPr="00B374C1">
        <w:rPr>
          <w:lang w:val="vi-VN"/>
        </w:rPr>
        <w:t>: Quản lý kho hàng chặt chẽ giúp doanh nghiệp không chỉ đáp ứng kịp thời nhu cầu của khách hàng mà còn tránh được rủi ro về việc dư thừa hàng tồn kho, giảm chi phí lưu kho và bảo quản.</w:t>
      </w:r>
    </w:p>
    <w:p w14:paraId="36E7DFC8" w14:textId="77777777" w:rsidR="00FC6EDA" w:rsidRPr="00B374C1" w:rsidRDefault="00000000" w:rsidP="000E47FC">
      <w:pPr>
        <w:pStyle w:val="Heading3"/>
        <w:keepNext w:val="0"/>
        <w:keepLines w:val="0"/>
        <w:widowControl/>
        <w:numPr>
          <w:ilvl w:val="0"/>
          <w:numId w:val="40"/>
        </w:numPr>
        <w:tabs>
          <w:tab w:val="clear" w:pos="8920"/>
        </w:tabs>
        <w:spacing w:before="0" w:line="276" w:lineRule="auto"/>
        <w:rPr>
          <w:lang w:val="vi-VN"/>
        </w:rPr>
      </w:pPr>
      <w:bookmarkStart w:id="99" w:name="_38yu09uo313a" w:colFirst="0" w:colLast="0"/>
      <w:bookmarkEnd w:id="99"/>
      <w:r w:rsidRPr="00B374C1">
        <w:rPr>
          <w:lang w:val="vi-VN"/>
        </w:rPr>
        <w:t>Quản lý khách hàng</w:t>
      </w:r>
    </w:p>
    <w:p w14:paraId="7880C2C3" w14:textId="77777777" w:rsidR="00FC6EDA" w:rsidRPr="00B374C1" w:rsidRDefault="00000000" w:rsidP="000E47FC">
      <w:pPr>
        <w:pStyle w:val="Heading4"/>
        <w:keepNext w:val="0"/>
        <w:keepLines w:val="0"/>
        <w:widowControl/>
        <w:tabs>
          <w:tab w:val="clear" w:pos="8920"/>
        </w:tabs>
        <w:spacing w:line="276" w:lineRule="auto"/>
        <w:ind w:left="720" w:firstLine="720"/>
        <w:rPr>
          <w:sz w:val="28"/>
          <w:szCs w:val="28"/>
          <w:lang w:val="vi-VN"/>
        </w:rPr>
      </w:pPr>
      <w:bookmarkStart w:id="100" w:name="_2crzxbbha8mw" w:colFirst="0" w:colLast="0"/>
      <w:bookmarkEnd w:id="100"/>
      <w:r w:rsidRPr="00B374C1">
        <w:rPr>
          <w:sz w:val="28"/>
          <w:szCs w:val="28"/>
          <w:lang w:val="vi-VN"/>
        </w:rPr>
        <w:t xml:space="preserve"> Đăng ký và quản lý tài khoản người dùng</w:t>
      </w:r>
    </w:p>
    <w:p w14:paraId="7EBC9B23" w14:textId="77777777" w:rsidR="00FC6EDA" w:rsidRPr="00B374C1" w:rsidRDefault="00000000" w:rsidP="000E47FC">
      <w:pPr>
        <w:widowControl/>
        <w:numPr>
          <w:ilvl w:val="0"/>
          <w:numId w:val="129"/>
        </w:numPr>
        <w:tabs>
          <w:tab w:val="clear" w:pos="8920"/>
        </w:tabs>
        <w:spacing w:after="0" w:line="276" w:lineRule="auto"/>
        <w:ind w:left="1440"/>
        <w:rPr>
          <w:rFonts w:ascii="Arial" w:eastAsia="Arial" w:hAnsi="Arial" w:cs="Arial"/>
          <w:lang w:val="vi-VN"/>
        </w:rPr>
      </w:pPr>
      <w:r w:rsidRPr="00B374C1">
        <w:rPr>
          <w:b/>
          <w:lang w:val="vi-VN"/>
        </w:rPr>
        <w:t>Nghiệp vụ</w:t>
      </w:r>
      <w:r w:rsidRPr="00B374C1">
        <w:rPr>
          <w:lang w:val="vi-VN"/>
        </w:rPr>
        <w:t xml:space="preserve">: Người dùng có thể đăng ký tài khoản trên </w:t>
      </w:r>
      <w:proofErr w:type="spellStart"/>
      <w:r w:rsidRPr="00B374C1">
        <w:rPr>
          <w:lang w:val="vi-VN"/>
        </w:rPr>
        <w:t>website</w:t>
      </w:r>
      <w:proofErr w:type="spellEnd"/>
      <w:r w:rsidRPr="00B374C1">
        <w:rPr>
          <w:lang w:val="vi-VN"/>
        </w:rPr>
        <w:t xml:space="preserve"> để quản lý thông tin cá nhân, địa chỉ giao hàng, và lịch sử mua sắm. Họ có thể theo dõi tình trạng đơn hàng và cập nhật các thông tin quan trọng. Trong trường hợp khách hàng không muốn đăng nhập thì mà muốn vận chuyển ngay thì nó sẽ không thể nắm rõ được thông tin các đơn hàng của mình</w:t>
      </w:r>
    </w:p>
    <w:p w14:paraId="249887ED" w14:textId="77777777" w:rsidR="00FC6EDA" w:rsidRPr="00B374C1" w:rsidRDefault="00000000" w:rsidP="000E47FC">
      <w:pPr>
        <w:widowControl/>
        <w:numPr>
          <w:ilvl w:val="0"/>
          <w:numId w:val="129"/>
        </w:numPr>
        <w:tabs>
          <w:tab w:val="clear" w:pos="8920"/>
        </w:tabs>
        <w:spacing w:before="0" w:line="276" w:lineRule="auto"/>
        <w:ind w:left="1440"/>
        <w:rPr>
          <w:rFonts w:ascii="Arial" w:eastAsia="Arial" w:hAnsi="Arial" w:cs="Arial"/>
          <w:lang w:val="vi-VN"/>
        </w:rPr>
      </w:pPr>
      <w:r w:rsidRPr="00B374C1">
        <w:rPr>
          <w:b/>
          <w:lang w:val="vi-VN"/>
        </w:rPr>
        <w:t>Phân tích</w:t>
      </w:r>
      <w:r w:rsidRPr="00B374C1">
        <w:rPr>
          <w:lang w:val="vi-VN"/>
        </w:rPr>
        <w:t xml:space="preserve">: Việc cho phép người dùng tạo tài khoản giúp doanh nghiệp dễ dàng theo dõi hành vi mua sắm và tạo ra các chiến lược </w:t>
      </w:r>
      <w:proofErr w:type="spellStart"/>
      <w:r w:rsidRPr="00B374C1">
        <w:rPr>
          <w:lang w:val="vi-VN"/>
        </w:rPr>
        <w:t>marketing</w:t>
      </w:r>
      <w:proofErr w:type="spellEnd"/>
      <w:r w:rsidRPr="00B374C1">
        <w:rPr>
          <w:lang w:val="vi-VN"/>
        </w:rPr>
        <w:t xml:space="preserve"> cá nhân hóa như gửi ưu đãi hoặc giới thiệu sản phẩm dựa trên lịch sử mua hàng.</w:t>
      </w:r>
    </w:p>
    <w:p w14:paraId="0AA34C78" w14:textId="77777777" w:rsidR="00FC6EDA" w:rsidRPr="00B374C1" w:rsidRDefault="00000000" w:rsidP="000E47FC">
      <w:pPr>
        <w:pStyle w:val="Heading4"/>
        <w:keepNext w:val="0"/>
        <w:keepLines w:val="0"/>
        <w:widowControl/>
        <w:tabs>
          <w:tab w:val="clear" w:pos="8920"/>
        </w:tabs>
        <w:spacing w:line="276" w:lineRule="auto"/>
        <w:ind w:left="720" w:firstLine="720"/>
        <w:rPr>
          <w:sz w:val="28"/>
          <w:szCs w:val="28"/>
          <w:lang w:val="vi-VN"/>
        </w:rPr>
      </w:pPr>
      <w:bookmarkStart w:id="101" w:name="_5zaveopofkqz" w:colFirst="0" w:colLast="0"/>
      <w:bookmarkEnd w:id="101"/>
      <w:r w:rsidRPr="00B374C1">
        <w:rPr>
          <w:sz w:val="28"/>
          <w:szCs w:val="28"/>
          <w:lang w:val="vi-VN"/>
        </w:rPr>
        <w:lastRenderedPageBreak/>
        <w:t>Chăm sóc khách hàng</w:t>
      </w:r>
    </w:p>
    <w:p w14:paraId="35B94201" w14:textId="77777777" w:rsidR="00FC6EDA" w:rsidRPr="00B374C1" w:rsidRDefault="00000000" w:rsidP="000E47FC">
      <w:pPr>
        <w:widowControl/>
        <w:numPr>
          <w:ilvl w:val="0"/>
          <w:numId w:val="39"/>
        </w:numPr>
        <w:tabs>
          <w:tab w:val="clear" w:pos="8920"/>
        </w:tabs>
        <w:spacing w:after="0" w:line="276" w:lineRule="auto"/>
        <w:ind w:left="1440"/>
        <w:rPr>
          <w:rFonts w:ascii="Arial" w:eastAsia="Arial" w:hAnsi="Arial" w:cs="Arial"/>
          <w:lang w:val="vi-VN"/>
        </w:rPr>
      </w:pPr>
      <w:r w:rsidRPr="00B374C1">
        <w:rPr>
          <w:b/>
          <w:lang w:val="vi-VN"/>
        </w:rPr>
        <w:t>Nghiệp vụ</w:t>
      </w:r>
      <w:r w:rsidRPr="00B374C1">
        <w:rPr>
          <w:lang w:val="vi-VN"/>
        </w:rPr>
        <w:t xml:space="preserve">: </w:t>
      </w:r>
      <w:proofErr w:type="spellStart"/>
      <w:r w:rsidRPr="00B374C1">
        <w:rPr>
          <w:lang w:val="vi-VN"/>
        </w:rPr>
        <w:t>Website</w:t>
      </w:r>
      <w:proofErr w:type="spellEnd"/>
      <w:r w:rsidRPr="00B374C1">
        <w:rPr>
          <w:lang w:val="vi-VN"/>
        </w:rPr>
        <w:t xml:space="preserve"> có tích hợp các chức năng chăm sóc khách hàng qua </w:t>
      </w:r>
      <w:proofErr w:type="spellStart"/>
      <w:r w:rsidRPr="00B374C1">
        <w:rPr>
          <w:lang w:val="vi-VN"/>
        </w:rPr>
        <w:t>chatbot</w:t>
      </w:r>
      <w:proofErr w:type="spellEnd"/>
      <w:r w:rsidRPr="00B374C1">
        <w:rPr>
          <w:lang w:val="vi-VN"/>
        </w:rPr>
        <w:t xml:space="preserve">, </w:t>
      </w:r>
      <w:proofErr w:type="spellStart"/>
      <w:r w:rsidRPr="00B374C1">
        <w:rPr>
          <w:lang w:val="vi-VN"/>
        </w:rPr>
        <w:t>email</w:t>
      </w:r>
      <w:proofErr w:type="spellEnd"/>
      <w:r w:rsidRPr="00B374C1">
        <w:rPr>
          <w:lang w:val="vi-VN"/>
        </w:rPr>
        <w:t>, hoặc gọi điện trực tiếp để hỗ trợ giải đáp thắc mắc về sản phẩm, đơn hàng hoặc các chính sách đổi trả. Trong trường hợp khách hàng nhận được sản phẩm không vừa ý thì cần quan tâm kỹ hơn về vấn đề đổi trả.</w:t>
      </w:r>
    </w:p>
    <w:p w14:paraId="1F25F2DD" w14:textId="77777777" w:rsidR="00FC6EDA" w:rsidRPr="00B374C1" w:rsidRDefault="00000000" w:rsidP="000E47FC">
      <w:pPr>
        <w:widowControl/>
        <w:numPr>
          <w:ilvl w:val="0"/>
          <w:numId w:val="39"/>
        </w:numPr>
        <w:tabs>
          <w:tab w:val="clear" w:pos="8920"/>
        </w:tabs>
        <w:spacing w:before="0" w:after="0" w:line="276" w:lineRule="auto"/>
        <w:ind w:left="1440"/>
        <w:rPr>
          <w:rFonts w:ascii="Arial" w:eastAsia="Arial" w:hAnsi="Arial" w:cs="Arial"/>
          <w:lang w:val="vi-VN"/>
        </w:rPr>
      </w:pPr>
      <w:r w:rsidRPr="00B374C1">
        <w:rPr>
          <w:b/>
          <w:lang w:val="vi-VN"/>
        </w:rPr>
        <w:t>Phân tích</w:t>
      </w:r>
      <w:r w:rsidRPr="00B374C1">
        <w:rPr>
          <w:lang w:val="vi-VN"/>
        </w:rPr>
        <w:t>: Chăm sóc khách hàng hiệu quả giúp tăng sự hài lòng và tạo dựng lòng tin của khách hàng đối với thương hiệu, từ đó gia tăng tỷ lệ khách hàng quay lại mua hàng.</w:t>
      </w:r>
    </w:p>
    <w:p w14:paraId="0DE2BB3D" w14:textId="77777777" w:rsidR="00FC6EDA" w:rsidRPr="00B374C1" w:rsidRDefault="00000000" w:rsidP="000E47FC">
      <w:pPr>
        <w:pStyle w:val="Heading3"/>
        <w:keepNext w:val="0"/>
        <w:keepLines w:val="0"/>
        <w:widowControl/>
        <w:numPr>
          <w:ilvl w:val="0"/>
          <w:numId w:val="1"/>
        </w:numPr>
        <w:tabs>
          <w:tab w:val="clear" w:pos="8920"/>
        </w:tabs>
        <w:spacing w:before="0" w:line="276" w:lineRule="auto"/>
        <w:rPr>
          <w:lang w:val="vi-VN"/>
        </w:rPr>
      </w:pPr>
      <w:bookmarkStart w:id="102" w:name="_5b2g4bkzb7js" w:colFirst="0" w:colLast="0"/>
      <w:bookmarkEnd w:id="102"/>
      <w:r w:rsidRPr="00B374C1">
        <w:rPr>
          <w:lang w:val="vi-VN"/>
        </w:rPr>
        <w:t>Quản lý đơn hàng</w:t>
      </w:r>
    </w:p>
    <w:p w14:paraId="4E35DA6B" w14:textId="77777777" w:rsidR="00FC6EDA" w:rsidRPr="00B374C1" w:rsidRDefault="00000000" w:rsidP="000E47FC">
      <w:pPr>
        <w:pStyle w:val="Heading4"/>
        <w:keepNext w:val="0"/>
        <w:keepLines w:val="0"/>
        <w:widowControl/>
        <w:tabs>
          <w:tab w:val="clear" w:pos="8920"/>
        </w:tabs>
        <w:spacing w:line="276" w:lineRule="auto"/>
        <w:ind w:left="720" w:firstLine="720"/>
        <w:rPr>
          <w:sz w:val="28"/>
          <w:szCs w:val="28"/>
          <w:lang w:val="vi-VN"/>
        </w:rPr>
      </w:pPr>
      <w:bookmarkStart w:id="103" w:name="_lg9nxq4ud3nr" w:colFirst="0" w:colLast="0"/>
      <w:bookmarkEnd w:id="103"/>
      <w:r w:rsidRPr="00B374C1">
        <w:rPr>
          <w:sz w:val="28"/>
          <w:szCs w:val="28"/>
          <w:lang w:val="vi-VN"/>
        </w:rPr>
        <w:t>Đặt hàng và thanh toán</w:t>
      </w:r>
    </w:p>
    <w:p w14:paraId="03090AC0" w14:textId="77777777" w:rsidR="00FC6EDA" w:rsidRPr="00B374C1" w:rsidRDefault="00000000" w:rsidP="000E47FC">
      <w:pPr>
        <w:widowControl/>
        <w:numPr>
          <w:ilvl w:val="0"/>
          <w:numId w:val="70"/>
        </w:numPr>
        <w:tabs>
          <w:tab w:val="clear" w:pos="8920"/>
        </w:tabs>
        <w:spacing w:after="0" w:line="276" w:lineRule="auto"/>
        <w:ind w:left="1440"/>
        <w:rPr>
          <w:rFonts w:ascii="Arial" w:eastAsia="Arial" w:hAnsi="Arial" w:cs="Arial"/>
          <w:lang w:val="vi-VN"/>
        </w:rPr>
      </w:pPr>
      <w:r w:rsidRPr="00B374C1">
        <w:rPr>
          <w:b/>
          <w:lang w:val="vi-VN"/>
        </w:rPr>
        <w:t>Nghiệp vụ</w:t>
      </w:r>
      <w:r w:rsidRPr="00B374C1">
        <w:rPr>
          <w:lang w:val="vi-VN"/>
        </w:rPr>
        <w:t xml:space="preserve">: Khách hàng có thể chọn sản phẩm, thêm vào giỏ hàng, và thực hiện thanh toán trực tuyến. </w:t>
      </w:r>
      <w:proofErr w:type="spellStart"/>
      <w:r w:rsidRPr="00B374C1">
        <w:rPr>
          <w:lang w:val="vi-VN"/>
        </w:rPr>
        <w:t>Website</w:t>
      </w:r>
      <w:proofErr w:type="spellEnd"/>
      <w:r w:rsidRPr="00B374C1">
        <w:rPr>
          <w:lang w:val="vi-VN"/>
        </w:rPr>
        <w:t xml:space="preserve"> cần tích hợp nhiều phương thức thanh toán như thẻ tín dụng, ví điện tử (</w:t>
      </w:r>
      <w:proofErr w:type="spellStart"/>
      <w:r w:rsidRPr="00B374C1">
        <w:rPr>
          <w:lang w:val="vi-VN"/>
        </w:rPr>
        <w:t>MoMo</w:t>
      </w:r>
      <w:proofErr w:type="spellEnd"/>
      <w:r w:rsidRPr="00B374C1">
        <w:rPr>
          <w:lang w:val="vi-VN"/>
        </w:rPr>
        <w:t xml:space="preserve">, </w:t>
      </w:r>
      <w:proofErr w:type="spellStart"/>
      <w:r w:rsidRPr="00B374C1">
        <w:rPr>
          <w:lang w:val="vi-VN"/>
        </w:rPr>
        <w:t>ZaloPay</w:t>
      </w:r>
      <w:proofErr w:type="spellEnd"/>
      <w:r w:rsidRPr="00B374C1">
        <w:rPr>
          <w:lang w:val="vi-VN"/>
        </w:rPr>
        <w:t xml:space="preserve">), hoặc thanh toán khi nhận hàng (COD). </w:t>
      </w:r>
    </w:p>
    <w:p w14:paraId="0CEE0CFE" w14:textId="77777777" w:rsidR="00FC6EDA" w:rsidRPr="00B374C1" w:rsidRDefault="00000000" w:rsidP="000E47FC">
      <w:pPr>
        <w:widowControl/>
        <w:numPr>
          <w:ilvl w:val="0"/>
          <w:numId w:val="70"/>
        </w:numPr>
        <w:tabs>
          <w:tab w:val="clear" w:pos="8920"/>
        </w:tabs>
        <w:spacing w:before="0" w:line="276" w:lineRule="auto"/>
        <w:ind w:left="1440"/>
        <w:rPr>
          <w:rFonts w:ascii="Arial" w:eastAsia="Arial" w:hAnsi="Arial" w:cs="Arial"/>
          <w:lang w:val="vi-VN"/>
        </w:rPr>
      </w:pPr>
      <w:r w:rsidRPr="00B374C1">
        <w:rPr>
          <w:b/>
          <w:lang w:val="vi-VN"/>
        </w:rPr>
        <w:t>Phân tích</w:t>
      </w:r>
      <w:r w:rsidRPr="00B374C1">
        <w:rPr>
          <w:lang w:val="vi-VN"/>
        </w:rPr>
        <w:t>: Quá trình thanh toán cần đơn giản, dễ hiểu và an toàn để đảm bảo rằng khách hàng sẽ không bỏ dở quá trình mua sắm. Việc cung cấp nhiều tùy chọn thanh toán giúp đáp ứng nhu cầu của đa dạng khách hàng và tăng tỷ lệ chuyển đổi.</w:t>
      </w:r>
    </w:p>
    <w:p w14:paraId="23752A52" w14:textId="77777777" w:rsidR="00FC6EDA" w:rsidRPr="00B374C1" w:rsidRDefault="00000000" w:rsidP="000E47FC">
      <w:pPr>
        <w:pStyle w:val="Heading4"/>
        <w:keepNext w:val="0"/>
        <w:keepLines w:val="0"/>
        <w:widowControl/>
        <w:tabs>
          <w:tab w:val="clear" w:pos="8920"/>
        </w:tabs>
        <w:spacing w:line="276" w:lineRule="auto"/>
        <w:ind w:left="720" w:firstLine="720"/>
        <w:rPr>
          <w:sz w:val="28"/>
          <w:szCs w:val="28"/>
          <w:lang w:val="vi-VN"/>
        </w:rPr>
      </w:pPr>
      <w:bookmarkStart w:id="104" w:name="_rykbz4dxxv96" w:colFirst="0" w:colLast="0"/>
      <w:bookmarkEnd w:id="104"/>
      <w:r w:rsidRPr="00B374C1">
        <w:rPr>
          <w:sz w:val="28"/>
          <w:szCs w:val="28"/>
          <w:lang w:val="vi-VN"/>
        </w:rPr>
        <w:t>Quản lý đơn hàng</w:t>
      </w:r>
    </w:p>
    <w:p w14:paraId="60E53F2E" w14:textId="77777777" w:rsidR="00FC6EDA" w:rsidRPr="00B374C1" w:rsidRDefault="00000000" w:rsidP="000E47FC">
      <w:pPr>
        <w:widowControl/>
        <w:numPr>
          <w:ilvl w:val="0"/>
          <w:numId w:val="103"/>
        </w:numPr>
        <w:tabs>
          <w:tab w:val="clear" w:pos="8920"/>
        </w:tabs>
        <w:spacing w:after="0" w:line="276" w:lineRule="auto"/>
        <w:ind w:left="1440"/>
        <w:rPr>
          <w:rFonts w:ascii="Arial" w:eastAsia="Arial" w:hAnsi="Arial" w:cs="Arial"/>
          <w:lang w:val="vi-VN"/>
        </w:rPr>
      </w:pPr>
      <w:r w:rsidRPr="00B374C1">
        <w:rPr>
          <w:b/>
          <w:lang w:val="vi-VN"/>
        </w:rPr>
        <w:t>Nghiệp vụ</w:t>
      </w:r>
      <w:r w:rsidRPr="00B374C1">
        <w:rPr>
          <w:lang w:val="vi-VN"/>
        </w:rPr>
        <w:t>: Sau khi khách hàng hoàn tất thanh toán, hệ thống sẽ tạo mã đơn hàng và tự động cập nhật trạng thái của đơn hàng (chờ xác nhận, đang chuẩn bị hàng, đang giao hàng, đã giao hàng). Khách hàng có thể theo dõi trạng thái này trong tài khoản của mình.</w:t>
      </w:r>
    </w:p>
    <w:p w14:paraId="55B5A987" w14:textId="77777777" w:rsidR="00FC6EDA" w:rsidRPr="00B374C1" w:rsidRDefault="00000000" w:rsidP="000E47FC">
      <w:pPr>
        <w:widowControl/>
        <w:numPr>
          <w:ilvl w:val="0"/>
          <w:numId w:val="103"/>
        </w:numPr>
        <w:tabs>
          <w:tab w:val="clear" w:pos="8920"/>
        </w:tabs>
        <w:spacing w:before="0" w:line="276" w:lineRule="auto"/>
        <w:ind w:left="1440"/>
        <w:rPr>
          <w:rFonts w:ascii="Arial" w:eastAsia="Arial" w:hAnsi="Arial" w:cs="Arial"/>
          <w:lang w:val="vi-VN"/>
        </w:rPr>
      </w:pPr>
      <w:r w:rsidRPr="00B374C1">
        <w:rPr>
          <w:b/>
          <w:lang w:val="vi-VN"/>
        </w:rPr>
        <w:t>Phân tích</w:t>
      </w:r>
      <w:r w:rsidRPr="00B374C1">
        <w:rPr>
          <w:lang w:val="vi-VN"/>
        </w:rPr>
        <w:t>: Việc theo dõi và cập nhật đơn hàng theo thời gian thực giúp khách hàng yên tâm và giảm thiểu các khiếu nại liên quan đến việc giao hàng trễ hoặc thiếu chính xác.</w:t>
      </w:r>
    </w:p>
    <w:p w14:paraId="35359216" w14:textId="77777777" w:rsidR="00FC6EDA" w:rsidRPr="00B374C1" w:rsidRDefault="00000000" w:rsidP="000E47FC">
      <w:pPr>
        <w:pStyle w:val="Heading4"/>
        <w:keepNext w:val="0"/>
        <w:keepLines w:val="0"/>
        <w:widowControl/>
        <w:tabs>
          <w:tab w:val="clear" w:pos="8920"/>
        </w:tabs>
        <w:spacing w:line="276" w:lineRule="auto"/>
        <w:ind w:left="720" w:firstLine="720"/>
        <w:rPr>
          <w:sz w:val="28"/>
          <w:szCs w:val="28"/>
          <w:lang w:val="vi-VN"/>
        </w:rPr>
      </w:pPr>
      <w:bookmarkStart w:id="105" w:name="_aiqs70jqlrfp" w:colFirst="0" w:colLast="0"/>
      <w:bookmarkEnd w:id="105"/>
      <w:r w:rsidRPr="00B374C1">
        <w:rPr>
          <w:sz w:val="28"/>
          <w:szCs w:val="28"/>
          <w:lang w:val="vi-VN"/>
        </w:rPr>
        <w:t>Giao hàng</w:t>
      </w:r>
    </w:p>
    <w:p w14:paraId="63321B00" w14:textId="77777777" w:rsidR="00FC6EDA" w:rsidRPr="00B374C1" w:rsidRDefault="00000000" w:rsidP="000E47FC">
      <w:pPr>
        <w:widowControl/>
        <w:numPr>
          <w:ilvl w:val="0"/>
          <w:numId w:val="153"/>
        </w:numPr>
        <w:tabs>
          <w:tab w:val="clear" w:pos="8920"/>
        </w:tabs>
        <w:spacing w:after="0" w:line="276" w:lineRule="auto"/>
        <w:ind w:left="1440"/>
        <w:rPr>
          <w:rFonts w:ascii="Arial" w:eastAsia="Arial" w:hAnsi="Arial" w:cs="Arial"/>
          <w:lang w:val="vi-VN"/>
        </w:rPr>
      </w:pPr>
      <w:r w:rsidRPr="00B374C1">
        <w:rPr>
          <w:b/>
          <w:lang w:val="vi-VN"/>
        </w:rPr>
        <w:t>Nghiệp vụ</w:t>
      </w:r>
      <w:r w:rsidRPr="00B374C1">
        <w:rPr>
          <w:lang w:val="vi-VN"/>
        </w:rPr>
        <w:t>: Sau khi xác nhận đơn hàng, nhân viên kho sẽ chuẩn bị sản phẩm và giao cho đối tác vận chuyển (Giao hàng nhanh, Giao hàng tiết kiệm). Hệ thống sẽ tự động gửi thông tin vận chuyển và mã theo dõi cho khách hàng.</w:t>
      </w:r>
    </w:p>
    <w:p w14:paraId="1442B402" w14:textId="77777777" w:rsidR="00FC6EDA" w:rsidRPr="00B374C1" w:rsidRDefault="00000000" w:rsidP="000E47FC">
      <w:pPr>
        <w:widowControl/>
        <w:numPr>
          <w:ilvl w:val="0"/>
          <w:numId w:val="153"/>
        </w:numPr>
        <w:tabs>
          <w:tab w:val="clear" w:pos="8920"/>
        </w:tabs>
        <w:spacing w:before="0" w:after="0" w:line="276" w:lineRule="auto"/>
        <w:ind w:left="1440"/>
        <w:rPr>
          <w:rFonts w:ascii="Arial" w:eastAsia="Arial" w:hAnsi="Arial" w:cs="Arial"/>
          <w:lang w:val="vi-VN"/>
        </w:rPr>
      </w:pPr>
      <w:r w:rsidRPr="00B374C1">
        <w:rPr>
          <w:b/>
          <w:lang w:val="vi-VN"/>
        </w:rPr>
        <w:t>Phân tích</w:t>
      </w:r>
      <w:r w:rsidRPr="00B374C1">
        <w:rPr>
          <w:lang w:val="vi-VN"/>
        </w:rPr>
        <w:t xml:space="preserve">: Quản lý giao hàng hiệu quả sẽ giúp rút ngắn thời gian từ lúc đặt hàng đến lúc sản phẩm đến tay khách hàng. Điều này giúp </w:t>
      </w:r>
      <w:r w:rsidRPr="00B374C1">
        <w:rPr>
          <w:lang w:val="vi-VN"/>
        </w:rPr>
        <w:lastRenderedPageBreak/>
        <w:t>nâng cao trải nghiệm khách hàng và tăng khả năng giữ chân khách hàng.</w:t>
      </w:r>
    </w:p>
    <w:p w14:paraId="5E005E82" w14:textId="77777777" w:rsidR="00FC6EDA" w:rsidRPr="00B374C1" w:rsidRDefault="00000000" w:rsidP="000E47FC">
      <w:pPr>
        <w:pStyle w:val="Heading3"/>
        <w:keepNext w:val="0"/>
        <w:keepLines w:val="0"/>
        <w:widowControl/>
        <w:numPr>
          <w:ilvl w:val="0"/>
          <w:numId w:val="145"/>
        </w:numPr>
        <w:tabs>
          <w:tab w:val="clear" w:pos="8920"/>
        </w:tabs>
        <w:spacing w:before="0" w:line="276" w:lineRule="auto"/>
        <w:rPr>
          <w:lang w:val="vi-VN"/>
        </w:rPr>
      </w:pPr>
      <w:bookmarkStart w:id="106" w:name="_ykafsv5zh28n" w:colFirst="0" w:colLast="0"/>
      <w:bookmarkEnd w:id="106"/>
      <w:r w:rsidRPr="00B374C1">
        <w:rPr>
          <w:lang w:val="vi-VN"/>
        </w:rPr>
        <w:t>Quản lý thanh toán và tài chính</w:t>
      </w:r>
    </w:p>
    <w:p w14:paraId="4F367A64" w14:textId="77777777" w:rsidR="00FC6EDA" w:rsidRPr="00B374C1" w:rsidRDefault="00000000" w:rsidP="000E47FC">
      <w:pPr>
        <w:pStyle w:val="Heading4"/>
        <w:keepNext w:val="0"/>
        <w:keepLines w:val="0"/>
        <w:widowControl/>
        <w:tabs>
          <w:tab w:val="clear" w:pos="8920"/>
        </w:tabs>
        <w:spacing w:line="276" w:lineRule="auto"/>
        <w:ind w:left="720" w:firstLine="720"/>
        <w:rPr>
          <w:sz w:val="28"/>
          <w:szCs w:val="28"/>
          <w:lang w:val="vi-VN"/>
        </w:rPr>
      </w:pPr>
      <w:bookmarkStart w:id="107" w:name="_4gk9mfhp2f7z" w:colFirst="0" w:colLast="0"/>
      <w:bookmarkEnd w:id="107"/>
      <w:r w:rsidRPr="00B374C1">
        <w:rPr>
          <w:sz w:val="28"/>
          <w:szCs w:val="28"/>
          <w:lang w:val="vi-VN"/>
        </w:rPr>
        <w:t>Xử lý thanh toán</w:t>
      </w:r>
    </w:p>
    <w:p w14:paraId="78022E02" w14:textId="77777777" w:rsidR="00FC6EDA" w:rsidRPr="00B374C1" w:rsidRDefault="00000000" w:rsidP="000E47FC">
      <w:pPr>
        <w:widowControl/>
        <w:numPr>
          <w:ilvl w:val="0"/>
          <w:numId w:val="15"/>
        </w:numPr>
        <w:tabs>
          <w:tab w:val="clear" w:pos="8920"/>
        </w:tabs>
        <w:spacing w:after="0" w:line="276" w:lineRule="auto"/>
        <w:ind w:left="1440"/>
        <w:rPr>
          <w:rFonts w:ascii="Arial" w:eastAsia="Arial" w:hAnsi="Arial" w:cs="Arial"/>
          <w:lang w:val="vi-VN"/>
        </w:rPr>
      </w:pPr>
      <w:r w:rsidRPr="00B374C1">
        <w:rPr>
          <w:b/>
          <w:lang w:val="vi-VN"/>
        </w:rPr>
        <w:t>Nghiệp vụ</w:t>
      </w:r>
      <w:r w:rsidRPr="00B374C1">
        <w:rPr>
          <w:lang w:val="vi-VN"/>
        </w:rPr>
        <w:t xml:space="preserve">: </w:t>
      </w:r>
      <w:proofErr w:type="spellStart"/>
      <w:r w:rsidRPr="00B374C1">
        <w:rPr>
          <w:lang w:val="vi-VN"/>
        </w:rPr>
        <w:t>Website</w:t>
      </w:r>
      <w:proofErr w:type="spellEnd"/>
      <w:r w:rsidRPr="00B374C1">
        <w:rPr>
          <w:lang w:val="vi-VN"/>
        </w:rPr>
        <w:t xml:space="preserve"> cần kết nối với các cổng thanh toán trực tuyến để xử lý các giao dịch thanh toán của khách hàng một cách an toàn và nhanh chóng.</w:t>
      </w:r>
    </w:p>
    <w:p w14:paraId="06AC0136" w14:textId="77777777" w:rsidR="00FC6EDA" w:rsidRPr="00B374C1" w:rsidRDefault="00000000" w:rsidP="000E47FC">
      <w:pPr>
        <w:widowControl/>
        <w:numPr>
          <w:ilvl w:val="0"/>
          <w:numId w:val="15"/>
        </w:numPr>
        <w:tabs>
          <w:tab w:val="clear" w:pos="8920"/>
        </w:tabs>
        <w:spacing w:before="0" w:line="276" w:lineRule="auto"/>
        <w:ind w:left="1440"/>
        <w:rPr>
          <w:rFonts w:ascii="Arial" w:eastAsia="Arial" w:hAnsi="Arial" w:cs="Arial"/>
          <w:lang w:val="vi-VN"/>
        </w:rPr>
      </w:pPr>
      <w:r w:rsidRPr="00B374C1">
        <w:rPr>
          <w:b/>
          <w:lang w:val="vi-VN"/>
        </w:rPr>
        <w:t>Phân tích</w:t>
      </w:r>
      <w:r w:rsidRPr="00B374C1">
        <w:rPr>
          <w:lang w:val="vi-VN"/>
        </w:rPr>
        <w:t>: Hệ thống thanh toán phải bảo mật cao và thân thiện với người dùng để giảm rủi ro liên quan đến việc thanh toán và tránh việc mất khách hàng do các vấn đề liên quan đến quy trình thanh toán phức tạp.</w:t>
      </w:r>
    </w:p>
    <w:p w14:paraId="0FB7191C" w14:textId="77777777" w:rsidR="00FC6EDA" w:rsidRPr="00B374C1" w:rsidRDefault="00000000" w:rsidP="000E47FC">
      <w:pPr>
        <w:pStyle w:val="Heading4"/>
        <w:keepNext w:val="0"/>
        <w:keepLines w:val="0"/>
        <w:widowControl/>
        <w:tabs>
          <w:tab w:val="clear" w:pos="8920"/>
        </w:tabs>
        <w:spacing w:line="276" w:lineRule="auto"/>
        <w:ind w:left="720" w:firstLine="720"/>
        <w:rPr>
          <w:sz w:val="28"/>
          <w:szCs w:val="28"/>
          <w:lang w:val="vi-VN"/>
        </w:rPr>
      </w:pPr>
      <w:bookmarkStart w:id="108" w:name="_5wfrzoijztfi" w:colFirst="0" w:colLast="0"/>
      <w:bookmarkEnd w:id="108"/>
      <w:r w:rsidRPr="00B374C1">
        <w:rPr>
          <w:sz w:val="28"/>
          <w:szCs w:val="28"/>
          <w:lang w:val="vi-VN"/>
        </w:rPr>
        <w:t>Hoàn tiền và chính sách đổi trả</w:t>
      </w:r>
    </w:p>
    <w:p w14:paraId="7E4B0C41" w14:textId="77777777" w:rsidR="00FC6EDA" w:rsidRPr="00B374C1" w:rsidRDefault="00000000" w:rsidP="000E47FC">
      <w:pPr>
        <w:widowControl/>
        <w:numPr>
          <w:ilvl w:val="0"/>
          <w:numId w:val="132"/>
        </w:numPr>
        <w:tabs>
          <w:tab w:val="clear" w:pos="8920"/>
        </w:tabs>
        <w:spacing w:after="0" w:line="276" w:lineRule="auto"/>
        <w:ind w:left="1440"/>
        <w:rPr>
          <w:rFonts w:ascii="Arial" w:eastAsia="Arial" w:hAnsi="Arial" w:cs="Arial"/>
          <w:lang w:val="vi-VN"/>
        </w:rPr>
      </w:pPr>
      <w:r w:rsidRPr="00B374C1">
        <w:rPr>
          <w:b/>
          <w:lang w:val="vi-VN"/>
        </w:rPr>
        <w:t>Nghiệp vụ</w:t>
      </w:r>
      <w:r w:rsidRPr="00B374C1">
        <w:rPr>
          <w:lang w:val="vi-VN"/>
        </w:rPr>
        <w:t xml:space="preserve">: </w:t>
      </w:r>
      <w:proofErr w:type="spellStart"/>
      <w:r w:rsidRPr="00B374C1">
        <w:rPr>
          <w:lang w:val="vi-VN"/>
        </w:rPr>
        <w:t>Website</w:t>
      </w:r>
      <w:proofErr w:type="spellEnd"/>
      <w:r w:rsidRPr="00B374C1">
        <w:rPr>
          <w:lang w:val="vi-VN"/>
        </w:rPr>
        <w:t xml:space="preserve"> cần có quy trình hoàn tiền và đổi trả rõ ràng để khách hàng có thể yêu cầu đổi sản phẩm hoặc hoàn tiền nếu sản phẩm gặp lỗi hoặc không như mong đợi.</w:t>
      </w:r>
    </w:p>
    <w:p w14:paraId="20220596" w14:textId="77777777" w:rsidR="00FC6EDA" w:rsidRPr="00B374C1" w:rsidRDefault="00000000" w:rsidP="000E47FC">
      <w:pPr>
        <w:widowControl/>
        <w:numPr>
          <w:ilvl w:val="0"/>
          <w:numId w:val="132"/>
        </w:numPr>
        <w:tabs>
          <w:tab w:val="clear" w:pos="8920"/>
        </w:tabs>
        <w:spacing w:before="0" w:after="0" w:line="276" w:lineRule="auto"/>
        <w:ind w:left="1440"/>
        <w:rPr>
          <w:rFonts w:ascii="Arial" w:eastAsia="Arial" w:hAnsi="Arial" w:cs="Arial"/>
          <w:lang w:val="vi-VN"/>
        </w:rPr>
      </w:pPr>
      <w:r w:rsidRPr="00B374C1">
        <w:rPr>
          <w:b/>
          <w:lang w:val="vi-VN"/>
        </w:rPr>
        <w:t>Phân tích</w:t>
      </w:r>
      <w:r w:rsidRPr="00B374C1">
        <w:rPr>
          <w:lang w:val="vi-VN"/>
        </w:rPr>
        <w:t>: Chính sách hoàn tiền và đổi trả linh hoạt giúp xây dựng lòng tin của khách hàng, khiến họ sẵn lòng mua hàng hơn.</w:t>
      </w:r>
    </w:p>
    <w:p w14:paraId="543D1B97" w14:textId="77777777" w:rsidR="00FC6EDA" w:rsidRPr="00B374C1" w:rsidRDefault="00000000" w:rsidP="000E47FC">
      <w:pPr>
        <w:pStyle w:val="Heading3"/>
        <w:keepNext w:val="0"/>
        <w:keepLines w:val="0"/>
        <w:widowControl/>
        <w:numPr>
          <w:ilvl w:val="0"/>
          <w:numId w:val="28"/>
        </w:numPr>
        <w:tabs>
          <w:tab w:val="clear" w:pos="8920"/>
        </w:tabs>
        <w:spacing w:before="0" w:line="276" w:lineRule="auto"/>
        <w:rPr>
          <w:lang w:val="vi-VN"/>
        </w:rPr>
      </w:pPr>
      <w:bookmarkStart w:id="109" w:name="_99kuvcs0wtc5" w:colFirst="0" w:colLast="0"/>
      <w:bookmarkEnd w:id="109"/>
      <w:r w:rsidRPr="00B374C1">
        <w:rPr>
          <w:lang w:val="vi-VN"/>
        </w:rPr>
        <w:t xml:space="preserve">Phân tích dữ liệu và </w:t>
      </w:r>
      <w:proofErr w:type="spellStart"/>
      <w:r w:rsidRPr="00B374C1">
        <w:rPr>
          <w:lang w:val="vi-VN"/>
        </w:rPr>
        <w:t>marketing</w:t>
      </w:r>
      <w:proofErr w:type="spellEnd"/>
    </w:p>
    <w:p w14:paraId="4758505D" w14:textId="77777777" w:rsidR="00FC6EDA" w:rsidRPr="00B374C1" w:rsidRDefault="00000000" w:rsidP="000E47FC">
      <w:pPr>
        <w:pStyle w:val="Heading4"/>
        <w:keepNext w:val="0"/>
        <w:keepLines w:val="0"/>
        <w:widowControl/>
        <w:tabs>
          <w:tab w:val="clear" w:pos="8920"/>
        </w:tabs>
        <w:spacing w:line="276" w:lineRule="auto"/>
        <w:ind w:left="720" w:firstLine="720"/>
        <w:rPr>
          <w:sz w:val="28"/>
          <w:szCs w:val="28"/>
          <w:lang w:val="vi-VN"/>
        </w:rPr>
      </w:pPr>
      <w:bookmarkStart w:id="110" w:name="_qtlrm4vd4zuf" w:colFirst="0" w:colLast="0"/>
      <w:bookmarkEnd w:id="110"/>
      <w:r w:rsidRPr="00B374C1">
        <w:rPr>
          <w:sz w:val="28"/>
          <w:szCs w:val="28"/>
          <w:lang w:val="vi-VN"/>
        </w:rPr>
        <w:t>Phân tích dữ liệu khách hàng</w:t>
      </w:r>
    </w:p>
    <w:p w14:paraId="220FD7D4" w14:textId="77777777" w:rsidR="00FC6EDA" w:rsidRPr="00B374C1" w:rsidRDefault="00000000" w:rsidP="000E47FC">
      <w:pPr>
        <w:widowControl/>
        <w:numPr>
          <w:ilvl w:val="0"/>
          <w:numId w:val="30"/>
        </w:numPr>
        <w:tabs>
          <w:tab w:val="clear" w:pos="8920"/>
        </w:tabs>
        <w:spacing w:after="0" w:line="276" w:lineRule="auto"/>
        <w:ind w:left="1440"/>
        <w:rPr>
          <w:rFonts w:ascii="Arial" w:eastAsia="Arial" w:hAnsi="Arial" w:cs="Arial"/>
          <w:lang w:val="vi-VN"/>
        </w:rPr>
      </w:pPr>
      <w:r w:rsidRPr="00B374C1">
        <w:rPr>
          <w:b/>
          <w:lang w:val="vi-VN"/>
        </w:rPr>
        <w:t>Nghiệp vụ</w:t>
      </w:r>
      <w:r w:rsidRPr="00B374C1">
        <w:rPr>
          <w:lang w:val="vi-VN"/>
        </w:rPr>
        <w:t xml:space="preserve">: </w:t>
      </w:r>
      <w:proofErr w:type="spellStart"/>
      <w:r w:rsidRPr="00B374C1">
        <w:rPr>
          <w:lang w:val="vi-VN"/>
        </w:rPr>
        <w:t>Website</w:t>
      </w:r>
      <w:proofErr w:type="spellEnd"/>
      <w:r w:rsidRPr="00B374C1">
        <w:rPr>
          <w:lang w:val="vi-VN"/>
        </w:rPr>
        <w:t xml:space="preserve"> thu thập dữ liệu về hành vi mua sắm, lịch sử giao dịch, và thông tin cá nhân của khách hàng để phân tích và tìm hiểu xu hướng.</w:t>
      </w:r>
    </w:p>
    <w:p w14:paraId="54D7A3E6" w14:textId="77777777" w:rsidR="00FC6EDA" w:rsidRPr="00B374C1" w:rsidRDefault="00000000" w:rsidP="000E47FC">
      <w:pPr>
        <w:widowControl/>
        <w:numPr>
          <w:ilvl w:val="0"/>
          <w:numId w:val="30"/>
        </w:numPr>
        <w:tabs>
          <w:tab w:val="clear" w:pos="8920"/>
        </w:tabs>
        <w:spacing w:before="0" w:line="276" w:lineRule="auto"/>
        <w:ind w:left="1440"/>
        <w:rPr>
          <w:rFonts w:ascii="Arial" w:eastAsia="Arial" w:hAnsi="Arial" w:cs="Arial"/>
          <w:lang w:val="vi-VN"/>
        </w:rPr>
      </w:pPr>
      <w:r w:rsidRPr="00B374C1">
        <w:rPr>
          <w:b/>
          <w:lang w:val="vi-VN"/>
        </w:rPr>
        <w:t>Phân tích</w:t>
      </w:r>
      <w:r w:rsidRPr="00B374C1">
        <w:rPr>
          <w:lang w:val="vi-VN"/>
        </w:rPr>
        <w:t xml:space="preserve">: Các dữ liệu này giúp doanh nghiệp xây dựng các chiến lược </w:t>
      </w:r>
      <w:proofErr w:type="spellStart"/>
      <w:r w:rsidRPr="00B374C1">
        <w:rPr>
          <w:lang w:val="vi-VN"/>
        </w:rPr>
        <w:t>marketing</w:t>
      </w:r>
      <w:proofErr w:type="spellEnd"/>
      <w:r w:rsidRPr="00B374C1">
        <w:rPr>
          <w:lang w:val="vi-VN"/>
        </w:rPr>
        <w:t xml:space="preserve"> hiệu quả, bao gồm việc cá nhân hóa thông điệp và đưa ra các đề xuất sản phẩm phù hợp với nhu cầu của khách hàng.</w:t>
      </w:r>
    </w:p>
    <w:p w14:paraId="6FB79E1F" w14:textId="77777777" w:rsidR="00FC6EDA" w:rsidRPr="00B374C1" w:rsidRDefault="00000000" w:rsidP="000E47FC">
      <w:pPr>
        <w:pStyle w:val="Heading4"/>
        <w:keepNext w:val="0"/>
        <w:keepLines w:val="0"/>
        <w:widowControl/>
        <w:tabs>
          <w:tab w:val="clear" w:pos="8920"/>
        </w:tabs>
        <w:spacing w:line="276" w:lineRule="auto"/>
        <w:ind w:left="720" w:firstLine="720"/>
        <w:rPr>
          <w:sz w:val="28"/>
          <w:szCs w:val="28"/>
          <w:lang w:val="vi-VN"/>
        </w:rPr>
      </w:pPr>
      <w:bookmarkStart w:id="111" w:name="_z1oxpmp8rdvg" w:colFirst="0" w:colLast="0"/>
      <w:bookmarkEnd w:id="111"/>
      <w:proofErr w:type="spellStart"/>
      <w:r w:rsidRPr="00B374C1">
        <w:rPr>
          <w:sz w:val="28"/>
          <w:szCs w:val="28"/>
          <w:lang w:val="vi-VN"/>
        </w:rPr>
        <w:t>Marketing</w:t>
      </w:r>
      <w:proofErr w:type="spellEnd"/>
      <w:r w:rsidRPr="00B374C1">
        <w:rPr>
          <w:sz w:val="28"/>
          <w:szCs w:val="28"/>
          <w:lang w:val="vi-VN"/>
        </w:rPr>
        <w:t xml:space="preserve"> số và SEO</w:t>
      </w:r>
    </w:p>
    <w:p w14:paraId="7239F6DB" w14:textId="77777777" w:rsidR="00FC6EDA" w:rsidRPr="00B374C1" w:rsidRDefault="00000000" w:rsidP="000E47FC">
      <w:pPr>
        <w:widowControl/>
        <w:numPr>
          <w:ilvl w:val="0"/>
          <w:numId w:val="198"/>
        </w:numPr>
        <w:tabs>
          <w:tab w:val="clear" w:pos="8920"/>
        </w:tabs>
        <w:spacing w:after="0" w:line="276" w:lineRule="auto"/>
        <w:ind w:left="1440"/>
        <w:rPr>
          <w:rFonts w:ascii="Arial" w:eastAsia="Arial" w:hAnsi="Arial" w:cs="Arial"/>
          <w:lang w:val="vi-VN"/>
        </w:rPr>
      </w:pPr>
      <w:r w:rsidRPr="00B374C1">
        <w:rPr>
          <w:b/>
          <w:lang w:val="vi-VN"/>
        </w:rPr>
        <w:t>Nghiệp vụ</w:t>
      </w:r>
      <w:r w:rsidRPr="00B374C1">
        <w:rPr>
          <w:lang w:val="vi-VN"/>
        </w:rPr>
        <w:t xml:space="preserve">: </w:t>
      </w:r>
      <w:proofErr w:type="spellStart"/>
      <w:r w:rsidRPr="00B374C1">
        <w:rPr>
          <w:lang w:val="vi-VN"/>
        </w:rPr>
        <w:t>Website</w:t>
      </w:r>
      <w:proofErr w:type="spellEnd"/>
      <w:r w:rsidRPr="00B374C1">
        <w:rPr>
          <w:lang w:val="vi-VN"/>
        </w:rPr>
        <w:t xml:space="preserve"> cần tối ưu hóa SEO để đảm bảo xếp hạng cao trên các công cụ tìm kiếm, đồng thời triển khai các chiến dịch quảng cáo trực tuyến (</w:t>
      </w:r>
      <w:proofErr w:type="spellStart"/>
      <w:r w:rsidRPr="00B374C1">
        <w:rPr>
          <w:lang w:val="vi-VN"/>
        </w:rPr>
        <w:t>Google</w:t>
      </w:r>
      <w:proofErr w:type="spellEnd"/>
      <w:r w:rsidRPr="00B374C1">
        <w:rPr>
          <w:lang w:val="vi-VN"/>
        </w:rPr>
        <w:t xml:space="preserve"> </w:t>
      </w:r>
      <w:proofErr w:type="spellStart"/>
      <w:r w:rsidRPr="00B374C1">
        <w:rPr>
          <w:lang w:val="vi-VN"/>
        </w:rPr>
        <w:t>Ads</w:t>
      </w:r>
      <w:proofErr w:type="spellEnd"/>
      <w:r w:rsidRPr="00B374C1">
        <w:rPr>
          <w:lang w:val="vi-VN"/>
        </w:rPr>
        <w:t xml:space="preserve">, </w:t>
      </w:r>
      <w:proofErr w:type="spellStart"/>
      <w:r w:rsidRPr="00B374C1">
        <w:rPr>
          <w:lang w:val="vi-VN"/>
        </w:rPr>
        <w:t>Facebook</w:t>
      </w:r>
      <w:proofErr w:type="spellEnd"/>
      <w:r w:rsidRPr="00B374C1">
        <w:rPr>
          <w:lang w:val="vi-VN"/>
        </w:rPr>
        <w:t xml:space="preserve"> </w:t>
      </w:r>
      <w:proofErr w:type="spellStart"/>
      <w:r w:rsidRPr="00B374C1">
        <w:rPr>
          <w:lang w:val="vi-VN"/>
        </w:rPr>
        <w:t>Ads</w:t>
      </w:r>
      <w:proofErr w:type="spellEnd"/>
      <w:r w:rsidRPr="00B374C1">
        <w:rPr>
          <w:lang w:val="vi-VN"/>
        </w:rPr>
        <w:t>) để tiếp cận khách hàng tiềm năng.</w:t>
      </w:r>
    </w:p>
    <w:p w14:paraId="34C02978" w14:textId="77777777" w:rsidR="00FC6EDA" w:rsidRPr="00B374C1" w:rsidRDefault="00000000" w:rsidP="000E47FC">
      <w:pPr>
        <w:widowControl/>
        <w:numPr>
          <w:ilvl w:val="0"/>
          <w:numId w:val="198"/>
        </w:numPr>
        <w:tabs>
          <w:tab w:val="clear" w:pos="8920"/>
        </w:tabs>
        <w:spacing w:before="0" w:after="0" w:line="276" w:lineRule="auto"/>
        <w:ind w:left="1440"/>
        <w:rPr>
          <w:rFonts w:ascii="Arial" w:eastAsia="Arial" w:hAnsi="Arial" w:cs="Arial"/>
          <w:lang w:val="vi-VN"/>
        </w:rPr>
      </w:pPr>
      <w:r w:rsidRPr="00B374C1">
        <w:rPr>
          <w:b/>
          <w:lang w:val="vi-VN"/>
        </w:rPr>
        <w:t>Phân tích</w:t>
      </w:r>
      <w:r w:rsidRPr="00B374C1">
        <w:rPr>
          <w:lang w:val="vi-VN"/>
        </w:rPr>
        <w:t xml:space="preserve">: </w:t>
      </w:r>
      <w:proofErr w:type="spellStart"/>
      <w:r w:rsidRPr="00B374C1">
        <w:rPr>
          <w:lang w:val="vi-VN"/>
        </w:rPr>
        <w:t>Marketing</w:t>
      </w:r>
      <w:proofErr w:type="spellEnd"/>
      <w:r w:rsidRPr="00B374C1">
        <w:rPr>
          <w:lang w:val="vi-VN"/>
        </w:rPr>
        <w:t xml:space="preserve"> số giúp tăng lượng truy cập và doanh thu của </w:t>
      </w:r>
      <w:proofErr w:type="spellStart"/>
      <w:r w:rsidRPr="00B374C1">
        <w:rPr>
          <w:lang w:val="vi-VN"/>
        </w:rPr>
        <w:t>website</w:t>
      </w:r>
      <w:proofErr w:type="spellEnd"/>
      <w:r w:rsidRPr="00B374C1">
        <w:rPr>
          <w:lang w:val="vi-VN"/>
        </w:rPr>
        <w:t>. SEO tốt không chỉ cải thiện khả năng hiển thị mà còn giúp xây dựng uy tín của thương hiệu.</w:t>
      </w:r>
    </w:p>
    <w:p w14:paraId="4B03A873" w14:textId="77777777" w:rsidR="00FC6EDA" w:rsidRPr="00B374C1" w:rsidRDefault="00000000" w:rsidP="000E47FC">
      <w:pPr>
        <w:pStyle w:val="Heading3"/>
        <w:keepNext w:val="0"/>
        <w:keepLines w:val="0"/>
        <w:widowControl/>
        <w:numPr>
          <w:ilvl w:val="0"/>
          <w:numId w:val="82"/>
        </w:numPr>
        <w:tabs>
          <w:tab w:val="clear" w:pos="8920"/>
        </w:tabs>
        <w:spacing w:before="0" w:line="276" w:lineRule="auto"/>
        <w:rPr>
          <w:lang w:val="vi-VN"/>
        </w:rPr>
      </w:pPr>
      <w:bookmarkStart w:id="112" w:name="_mk5g24tzlktz" w:colFirst="0" w:colLast="0"/>
      <w:bookmarkEnd w:id="112"/>
      <w:r w:rsidRPr="00B374C1">
        <w:rPr>
          <w:lang w:val="vi-VN"/>
        </w:rPr>
        <w:lastRenderedPageBreak/>
        <w:t>Bảo mật và quản lý rủi ro</w:t>
      </w:r>
    </w:p>
    <w:p w14:paraId="66622508" w14:textId="77777777" w:rsidR="00FC6EDA" w:rsidRPr="00B374C1" w:rsidRDefault="00000000" w:rsidP="000E47FC">
      <w:pPr>
        <w:pStyle w:val="Heading4"/>
        <w:keepNext w:val="0"/>
        <w:keepLines w:val="0"/>
        <w:widowControl/>
        <w:tabs>
          <w:tab w:val="clear" w:pos="8920"/>
        </w:tabs>
        <w:spacing w:line="276" w:lineRule="auto"/>
        <w:ind w:left="720" w:firstLine="720"/>
        <w:rPr>
          <w:sz w:val="28"/>
          <w:szCs w:val="28"/>
          <w:lang w:val="vi-VN"/>
        </w:rPr>
      </w:pPr>
      <w:bookmarkStart w:id="113" w:name="_6istg0j1czyv" w:colFirst="0" w:colLast="0"/>
      <w:bookmarkEnd w:id="113"/>
      <w:r w:rsidRPr="00B374C1">
        <w:rPr>
          <w:sz w:val="28"/>
          <w:szCs w:val="28"/>
          <w:lang w:val="vi-VN"/>
        </w:rPr>
        <w:t>An ninh hệ thống</w:t>
      </w:r>
    </w:p>
    <w:p w14:paraId="5E339B44" w14:textId="77777777" w:rsidR="00FC6EDA" w:rsidRPr="00B374C1" w:rsidRDefault="00000000" w:rsidP="000E47FC">
      <w:pPr>
        <w:widowControl/>
        <w:numPr>
          <w:ilvl w:val="0"/>
          <w:numId w:val="120"/>
        </w:numPr>
        <w:tabs>
          <w:tab w:val="clear" w:pos="8920"/>
        </w:tabs>
        <w:spacing w:after="0" w:line="276" w:lineRule="auto"/>
        <w:ind w:left="1440"/>
        <w:rPr>
          <w:rFonts w:ascii="Arial" w:eastAsia="Arial" w:hAnsi="Arial" w:cs="Arial"/>
          <w:lang w:val="vi-VN"/>
        </w:rPr>
      </w:pPr>
      <w:r w:rsidRPr="00B374C1">
        <w:rPr>
          <w:b/>
          <w:lang w:val="vi-VN"/>
        </w:rPr>
        <w:t>Nghiệp vụ</w:t>
      </w:r>
      <w:r w:rsidRPr="00B374C1">
        <w:rPr>
          <w:lang w:val="vi-VN"/>
        </w:rPr>
        <w:t xml:space="preserve">: </w:t>
      </w:r>
      <w:proofErr w:type="spellStart"/>
      <w:r w:rsidRPr="00B374C1">
        <w:rPr>
          <w:lang w:val="vi-VN"/>
        </w:rPr>
        <w:t>Website</w:t>
      </w:r>
      <w:proofErr w:type="spellEnd"/>
      <w:r w:rsidRPr="00B374C1">
        <w:rPr>
          <w:lang w:val="vi-VN"/>
        </w:rPr>
        <w:t xml:space="preserve"> cần có các biện pháp bảo mật dữ liệu khách hàng và thông tin giao dịch bằng cách sử dụng mã hóa SSL, chứng chỉ bảo mật, và tuân thủ các tiêu chuẩn an ninh như PCI DSS.</w:t>
      </w:r>
    </w:p>
    <w:p w14:paraId="7CD8671A" w14:textId="77777777" w:rsidR="00FC6EDA" w:rsidRPr="00B374C1" w:rsidRDefault="00000000" w:rsidP="000E47FC">
      <w:pPr>
        <w:widowControl/>
        <w:numPr>
          <w:ilvl w:val="0"/>
          <w:numId w:val="120"/>
        </w:numPr>
        <w:tabs>
          <w:tab w:val="clear" w:pos="8920"/>
        </w:tabs>
        <w:spacing w:before="0" w:after="0" w:line="276" w:lineRule="auto"/>
        <w:ind w:left="1440"/>
        <w:rPr>
          <w:rFonts w:ascii="Arial" w:eastAsia="Arial" w:hAnsi="Arial" w:cs="Arial"/>
          <w:lang w:val="vi-VN"/>
        </w:rPr>
      </w:pPr>
      <w:r w:rsidRPr="00B374C1">
        <w:rPr>
          <w:b/>
          <w:lang w:val="vi-VN"/>
        </w:rPr>
        <w:t>Phân tích</w:t>
      </w:r>
      <w:r w:rsidRPr="00B374C1">
        <w:rPr>
          <w:lang w:val="vi-VN"/>
        </w:rPr>
        <w:t>: Bảo mật là yếu tố sống còn trong bất kỳ hệ thống thương mại điện tử nào, đặc biệt khi xử lý các giao dịch tài chính và dữ liệu nhạy cảm. Sự cố bảo mật có thể làm giảm uy tín thương hiệu và gây mất lòng tin từ khách hàng.</w:t>
      </w:r>
    </w:p>
    <w:p w14:paraId="14F843C3" w14:textId="77777777" w:rsidR="00FC6EDA" w:rsidRPr="00B374C1" w:rsidRDefault="00000000" w:rsidP="000E47FC">
      <w:pPr>
        <w:numPr>
          <w:ilvl w:val="1"/>
          <w:numId w:val="120"/>
        </w:numPr>
        <w:tabs>
          <w:tab w:val="clear" w:pos="8920"/>
        </w:tabs>
        <w:spacing w:before="0" w:after="0"/>
        <w:rPr>
          <w:b/>
          <w:lang w:val="vi-VN"/>
        </w:rPr>
      </w:pPr>
      <w:r w:rsidRPr="00B374C1">
        <w:rPr>
          <w:b/>
          <w:lang w:val="vi-VN"/>
        </w:rPr>
        <w:t>Yêu cầu chung, chức năng, đối tượng</w:t>
      </w:r>
    </w:p>
    <w:p w14:paraId="134C584C" w14:textId="77777777" w:rsidR="00FC6EDA" w:rsidRPr="00B374C1" w:rsidRDefault="00000000" w:rsidP="000E47FC">
      <w:pPr>
        <w:widowControl/>
        <w:numPr>
          <w:ilvl w:val="2"/>
          <w:numId w:val="120"/>
        </w:numPr>
        <w:tabs>
          <w:tab w:val="clear" w:pos="8920"/>
        </w:tabs>
        <w:spacing w:before="0" w:line="276" w:lineRule="auto"/>
        <w:rPr>
          <w:lang w:val="vi-VN"/>
        </w:rPr>
      </w:pPr>
      <w:r w:rsidRPr="00B374C1">
        <w:rPr>
          <w:lang w:val="vi-VN"/>
        </w:rPr>
        <w:t>Yêu cầu chung:</w:t>
      </w:r>
    </w:p>
    <w:p w14:paraId="72E427E2" w14:textId="77777777" w:rsidR="00FC6EDA" w:rsidRPr="00B374C1" w:rsidRDefault="00000000" w:rsidP="000E47FC">
      <w:pPr>
        <w:pStyle w:val="Heading4"/>
        <w:keepNext w:val="0"/>
        <w:keepLines w:val="0"/>
        <w:widowControl/>
        <w:tabs>
          <w:tab w:val="clear" w:pos="8920"/>
        </w:tabs>
        <w:spacing w:line="276" w:lineRule="auto"/>
        <w:ind w:left="1440" w:firstLine="720"/>
        <w:rPr>
          <w:sz w:val="28"/>
          <w:szCs w:val="28"/>
          <w:lang w:val="vi-VN"/>
        </w:rPr>
      </w:pPr>
      <w:bookmarkStart w:id="114" w:name="_9dyz37mo101q" w:colFirst="0" w:colLast="0"/>
      <w:bookmarkEnd w:id="114"/>
      <w:r w:rsidRPr="00B374C1">
        <w:rPr>
          <w:sz w:val="28"/>
          <w:szCs w:val="28"/>
          <w:lang w:val="vi-VN"/>
        </w:rPr>
        <w:t>Giao diện người dùng (UI/UX)</w:t>
      </w:r>
    </w:p>
    <w:p w14:paraId="35DB05DC" w14:textId="77777777" w:rsidR="00FC6EDA" w:rsidRPr="00B374C1" w:rsidRDefault="00000000" w:rsidP="000E47FC">
      <w:pPr>
        <w:widowControl/>
        <w:tabs>
          <w:tab w:val="clear" w:pos="8920"/>
        </w:tabs>
        <w:spacing w:line="276" w:lineRule="auto"/>
        <w:ind w:left="2160" w:firstLine="720"/>
        <w:rPr>
          <w:lang w:val="vi-VN"/>
        </w:rPr>
      </w:pPr>
      <w:r w:rsidRPr="00B374C1">
        <w:rPr>
          <w:b/>
          <w:lang w:val="vi-VN"/>
        </w:rPr>
        <w:t>Thiết kế thân thiện, dễ sử dụng</w:t>
      </w:r>
      <w:r w:rsidRPr="00B374C1">
        <w:rPr>
          <w:lang w:val="vi-VN"/>
        </w:rPr>
        <w:t xml:space="preserve">: </w:t>
      </w:r>
      <w:proofErr w:type="spellStart"/>
      <w:r w:rsidRPr="00B374C1">
        <w:rPr>
          <w:lang w:val="vi-VN"/>
        </w:rPr>
        <w:t>Website</w:t>
      </w:r>
      <w:proofErr w:type="spellEnd"/>
      <w:r w:rsidRPr="00B374C1">
        <w:rPr>
          <w:lang w:val="vi-VN"/>
        </w:rPr>
        <w:t xml:space="preserve"> cần có giao diện trực quan, thân thiện với người dùng, dễ dàng điều hướng và tìm kiếm sản phẩm.</w:t>
      </w:r>
    </w:p>
    <w:p w14:paraId="2E7C8D08" w14:textId="77777777" w:rsidR="00FC6EDA" w:rsidRPr="00B374C1" w:rsidRDefault="00000000" w:rsidP="000E47FC">
      <w:pPr>
        <w:widowControl/>
        <w:tabs>
          <w:tab w:val="clear" w:pos="8920"/>
        </w:tabs>
        <w:spacing w:line="276" w:lineRule="auto"/>
        <w:ind w:left="2160" w:firstLine="720"/>
        <w:rPr>
          <w:lang w:val="vi-VN"/>
        </w:rPr>
      </w:pPr>
      <w:r w:rsidRPr="00B374C1">
        <w:rPr>
          <w:b/>
          <w:lang w:val="vi-VN"/>
        </w:rPr>
        <w:t>Đa nền tảng</w:t>
      </w:r>
      <w:r w:rsidRPr="00B374C1">
        <w:rPr>
          <w:lang w:val="vi-VN"/>
        </w:rPr>
        <w:t xml:space="preserve">: </w:t>
      </w:r>
      <w:proofErr w:type="spellStart"/>
      <w:r w:rsidRPr="00B374C1">
        <w:rPr>
          <w:lang w:val="vi-VN"/>
        </w:rPr>
        <w:t>Website</w:t>
      </w:r>
      <w:proofErr w:type="spellEnd"/>
      <w:r w:rsidRPr="00B374C1">
        <w:rPr>
          <w:lang w:val="vi-VN"/>
        </w:rPr>
        <w:t xml:space="preserve"> cần tối ưu hóa cho cả máy tính để bàn, máy tính bảng và thiết bị di động (nếu làm được).</w:t>
      </w:r>
    </w:p>
    <w:p w14:paraId="7B3B4A03" w14:textId="77777777" w:rsidR="00FC6EDA" w:rsidRPr="00B374C1" w:rsidRDefault="00000000" w:rsidP="000E47FC">
      <w:pPr>
        <w:widowControl/>
        <w:tabs>
          <w:tab w:val="clear" w:pos="8920"/>
        </w:tabs>
        <w:spacing w:line="276" w:lineRule="auto"/>
        <w:ind w:left="2160" w:firstLine="720"/>
        <w:rPr>
          <w:lang w:val="vi-VN"/>
        </w:rPr>
      </w:pPr>
      <w:r w:rsidRPr="00B374C1">
        <w:rPr>
          <w:b/>
          <w:lang w:val="vi-VN"/>
        </w:rPr>
        <w:t>Tốc độ tải trang nhanh</w:t>
      </w:r>
      <w:r w:rsidRPr="00B374C1">
        <w:rPr>
          <w:lang w:val="vi-VN"/>
        </w:rPr>
        <w:t xml:space="preserve">: </w:t>
      </w:r>
      <w:proofErr w:type="spellStart"/>
      <w:r w:rsidRPr="00B374C1">
        <w:rPr>
          <w:lang w:val="vi-VN"/>
        </w:rPr>
        <w:t>Website</w:t>
      </w:r>
      <w:proofErr w:type="spellEnd"/>
      <w:r w:rsidRPr="00B374C1">
        <w:rPr>
          <w:lang w:val="vi-VN"/>
        </w:rPr>
        <w:t xml:space="preserve"> cần được tối ưu hóa để tải nhanh nhằm cải thiện trải nghiệm người dùng và tăng khả năng giữ chân khách hàng.</w:t>
      </w:r>
    </w:p>
    <w:p w14:paraId="2C935AB0" w14:textId="77777777" w:rsidR="00FC6EDA" w:rsidRPr="00B374C1" w:rsidRDefault="00000000" w:rsidP="000E47FC">
      <w:pPr>
        <w:widowControl/>
        <w:tabs>
          <w:tab w:val="clear" w:pos="8920"/>
        </w:tabs>
        <w:spacing w:line="276" w:lineRule="auto"/>
        <w:ind w:left="2160" w:firstLine="720"/>
        <w:rPr>
          <w:lang w:val="vi-VN"/>
        </w:rPr>
      </w:pPr>
      <w:r w:rsidRPr="00B374C1">
        <w:rPr>
          <w:b/>
          <w:lang w:val="vi-VN"/>
        </w:rPr>
        <w:t>Đa ngôn ngữ và tiền tệ</w:t>
      </w:r>
      <w:r w:rsidRPr="00B374C1">
        <w:rPr>
          <w:lang w:val="vi-VN"/>
        </w:rPr>
        <w:t>: Hỗ trợ nhiều ngôn ngữ và đơn vị tiền tệ nếu bán hàng quốc tế (nếu được còn không thì để tiền tệ là VND và ngôn ngữ Việt Nam).</w:t>
      </w:r>
    </w:p>
    <w:p w14:paraId="2C0AE6AF" w14:textId="77777777" w:rsidR="00FC6EDA" w:rsidRPr="00B374C1" w:rsidRDefault="00000000" w:rsidP="000E47FC">
      <w:pPr>
        <w:pStyle w:val="Heading4"/>
        <w:keepNext w:val="0"/>
        <w:keepLines w:val="0"/>
        <w:widowControl/>
        <w:tabs>
          <w:tab w:val="clear" w:pos="8920"/>
        </w:tabs>
        <w:spacing w:line="276" w:lineRule="auto"/>
        <w:ind w:left="1440" w:firstLine="720"/>
        <w:rPr>
          <w:b w:val="0"/>
          <w:color w:val="666666"/>
          <w:sz w:val="28"/>
          <w:szCs w:val="28"/>
          <w:lang w:val="vi-VN"/>
        </w:rPr>
      </w:pPr>
      <w:bookmarkStart w:id="115" w:name="_e8qn4byt71q2" w:colFirst="0" w:colLast="0"/>
      <w:bookmarkEnd w:id="115"/>
      <w:r w:rsidRPr="00B374C1">
        <w:rPr>
          <w:sz w:val="28"/>
          <w:szCs w:val="28"/>
          <w:lang w:val="vi-VN"/>
        </w:rPr>
        <w:t>Bảo mật và an ninh (Có thể là khá khó hiểu còn nếu muốn sâu thì nghiên cứu kĩ hơn)</w:t>
      </w:r>
    </w:p>
    <w:p w14:paraId="39408BC2" w14:textId="77777777" w:rsidR="00FC6EDA" w:rsidRPr="00B374C1" w:rsidRDefault="00000000" w:rsidP="000E47FC">
      <w:pPr>
        <w:widowControl/>
        <w:tabs>
          <w:tab w:val="clear" w:pos="8920"/>
        </w:tabs>
        <w:spacing w:line="276" w:lineRule="auto"/>
        <w:ind w:left="2160" w:firstLine="720"/>
        <w:rPr>
          <w:lang w:val="vi-VN"/>
        </w:rPr>
      </w:pPr>
      <w:r w:rsidRPr="00B374C1">
        <w:rPr>
          <w:b/>
          <w:lang w:val="vi-VN"/>
        </w:rPr>
        <w:t>Mã hóa SSL</w:t>
      </w:r>
      <w:r w:rsidRPr="00B374C1">
        <w:rPr>
          <w:lang w:val="vi-VN"/>
        </w:rPr>
        <w:t xml:space="preserve">: </w:t>
      </w:r>
      <w:proofErr w:type="spellStart"/>
      <w:r w:rsidRPr="00B374C1">
        <w:rPr>
          <w:lang w:val="vi-VN"/>
        </w:rPr>
        <w:t>Website</w:t>
      </w:r>
      <w:proofErr w:type="spellEnd"/>
      <w:r w:rsidRPr="00B374C1">
        <w:rPr>
          <w:lang w:val="vi-VN"/>
        </w:rPr>
        <w:t xml:space="preserve"> cần sử dụng chứng chỉ SSL để bảo vệ thông tin người dùng và giao dịch (Muốn biết SSL thì nghiên cứu thêm).</w:t>
      </w:r>
    </w:p>
    <w:p w14:paraId="7C3E768D" w14:textId="77777777" w:rsidR="00FC6EDA" w:rsidRPr="00B374C1" w:rsidRDefault="00000000" w:rsidP="000E47FC">
      <w:pPr>
        <w:widowControl/>
        <w:tabs>
          <w:tab w:val="clear" w:pos="8920"/>
        </w:tabs>
        <w:spacing w:line="276" w:lineRule="auto"/>
        <w:ind w:left="2160" w:firstLine="720"/>
        <w:rPr>
          <w:lang w:val="vi-VN"/>
        </w:rPr>
      </w:pPr>
      <w:r w:rsidRPr="00B374C1">
        <w:rPr>
          <w:b/>
          <w:lang w:val="vi-VN"/>
        </w:rPr>
        <w:t>Bảo mật thanh toán</w:t>
      </w:r>
      <w:r w:rsidRPr="00B374C1">
        <w:rPr>
          <w:lang w:val="vi-VN"/>
        </w:rPr>
        <w:t>: Hỗ trợ các cổng thanh toán bảo mật và tuân thủ các tiêu chuẩn an toàn như PCI DSS.</w:t>
      </w:r>
    </w:p>
    <w:p w14:paraId="035700B4" w14:textId="77777777" w:rsidR="00FC6EDA" w:rsidRPr="00B374C1" w:rsidRDefault="00000000" w:rsidP="000E47FC">
      <w:pPr>
        <w:widowControl/>
        <w:tabs>
          <w:tab w:val="clear" w:pos="8920"/>
        </w:tabs>
        <w:spacing w:line="276" w:lineRule="auto"/>
        <w:ind w:left="2160" w:firstLine="720"/>
        <w:rPr>
          <w:lang w:val="vi-VN"/>
        </w:rPr>
      </w:pPr>
      <w:r w:rsidRPr="00B374C1">
        <w:rPr>
          <w:b/>
          <w:lang w:val="vi-VN"/>
        </w:rPr>
        <w:lastRenderedPageBreak/>
        <w:t>Bảo mật dữ liệu cá nhân</w:t>
      </w:r>
      <w:r w:rsidRPr="00B374C1">
        <w:rPr>
          <w:lang w:val="vi-VN"/>
        </w:rPr>
        <w:t>: Cần tuân thủ các quy định bảo vệ dữ liệu như GDPR hoặc CCPA, đảm bảo người dùng biết và kiểm soát được việc sử dụng dữ liệu cá nhân của họ.</w:t>
      </w:r>
    </w:p>
    <w:p w14:paraId="3BC2A812" w14:textId="77777777" w:rsidR="00FC6EDA" w:rsidRPr="00B374C1" w:rsidRDefault="00000000" w:rsidP="000E47FC">
      <w:pPr>
        <w:pStyle w:val="Heading4"/>
        <w:keepNext w:val="0"/>
        <w:keepLines w:val="0"/>
        <w:widowControl/>
        <w:tabs>
          <w:tab w:val="clear" w:pos="8920"/>
        </w:tabs>
        <w:spacing w:line="276" w:lineRule="auto"/>
        <w:ind w:left="2160" w:hanging="360"/>
        <w:rPr>
          <w:sz w:val="28"/>
          <w:szCs w:val="28"/>
          <w:lang w:val="vi-VN"/>
        </w:rPr>
      </w:pPr>
      <w:bookmarkStart w:id="116" w:name="_kl3mqz2x1aps" w:colFirst="0" w:colLast="0"/>
      <w:bookmarkEnd w:id="116"/>
      <w:r w:rsidRPr="00B374C1">
        <w:rPr>
          <w:sz w:val="28"/>
          <w:szCs w:val="28"/>
          <w:lang w:val="vi-VN"/>
        </w:rPr>
        <w:t>Khả năng mở rộng và tích hợp</w:t>
      </w:r>
    </w:p>
    <w:p w14:paraId="35B69A99" w14:textId="77777777" w:rsidR="00FC6EDA" w:rsidRPr="00B374C1" w:rsidRDefault="00000000" w:rsidP="000E47FC">
      <w:pPr>
        <w:widowControl/>
        <w:tabs>
          <w:tab w:val="clear" w:pos="8920"/>
        </w:tabs>
        <w:spacing w:line="276" w:lineRule="auto"/>
        <w:ind w:left="2160" w:firstLine="720"/>
        <w:rPr>
          <w:lang w:val="vi-VN"/>
        </w:rPr>
      </w:pPr>
      <w:r w:rsidRPr="00B374C1">
        <w:rPr>
          <w:b/>
          <w:lang w:val="vi-VN"/>
        </w:rPr>
        <w:t>Khả năng mở rộng</w:t>
      </w:r>
      <w:r w:rsidRPr="00B374C1">
        <w:rPr>
          <w:lang w:val="vi-VN"/>
        </w:rPr>
        <w:t xml:space="preserve">: </w:t>
      </w:r>
      <w:proofErr w:type="spellStart"/>
      <w:r w:rsidRPr="00B374C1">
        <w:rPr>
          <w:lang w:val="vi-VN"/>
        </w:rPr>
        <w:t>Website</w:t>
      </w:r>
      <w:proofErr w:type="spellEnd"/>
      <w:r w:rsidRPr="00B374C1">
        <w:rPr>
          <w:lang w:val="vi-VN"/>
        </w:rPr>
        <w:t xml:space="preserve"> cần có khả năng mở rộng để đáp ứng nhu cầu tăng trưởng trong tương lai, bao gồm việc bổ sung các tính năng và mở rộng kho sản phẩm.</w:t>
      </w:r>
    </w:p>
    <w:p w14:paraId="3955B42D" w14:textId="77777777" w:rsidR="00FC6EDA" w:rsidRPr="00B374C1" w:rsidRDefault="00000000" w:rsidP="000E47FC">
      <w:pPr>
        <w:widowControl/>
        <w:tabs>
          <w:tab w:val="clear" w:pos="8920"/>
        </w:tabs>
        <w:spacing w:line="276" w:lineRule="auto"/>
        <w:ind w:left="2160" w:firstLine="720"/>
        <w:rPr>
          <w:lang w:val="vi-VN"/>
        </w:rPr>
      </w:pPr>
      <w:r w:rsidRPr="00B374C1">
        <w:rPr>
          <w:b/>
          <w:lang w:val="vi-VN"/>
        </w:rPr>
        <w:t>Tích hợp hệ thống</w:t>
      </w:r>
      <w:r w:rsidRPr="00B374C1">
        <w:rPr>
          <w:lang w:val="vi-VN"/>
        </w:rPr>
        <w:t>: Tích hợp với các phần mềm quản lý kho, hệ thống CRM (quản lý quan hệ khách hàng), và các nền tảng phân tích để hỗ trợ hoạt động kinh doanh.</w:t>
      </w:r>
    </w:p>
    <w:p w14:paraId="27EDFEF6" w14:textId="77777777" w:rsidR="00FC6EDA" w:rsidRPr="00B374C1" w:rsidRDefault="00000000" w:rsidP="000E47FC">
      <w:pPr>
        <w:widowControl/>
        <w:numPr>
          <w:ilvl w:val="2"/>
          <w:numId w:val="120"/>
        </w:numPr>
        <w:tabs>
          <w:tab w:val="clear" w:pos="8920"/>
        </w:tabs>
        <w:spacing w:line="276" w:lineRule="auto"/>
        <w:rPr>
          <w:lang w:val="vi-VN"/>
        </w:rPr>
      </w:pPr>
      <w:r w:rsidRPr="00B374C1">
        <w:rPr>
          <w:lang w:val="vi-VN"/>
        </w:rPr>
        <w:t>Chức năng chính:</w:t>
      </w:r>
    </w:p>
    <w:p w14:paraId="705AEA52" w14:textId="77777777" w:rsidR="00FC6EDA" w:rsidRPr="00B374C1" w:rsidRDefault="00000000" w:rsidP="000E47FC">
      <w:pPr>
        <w:pStyle w:val="Heading4"/>
        <w:keepNext w:val="0"/>
        <w:keepLines w:val="0"/>
        <w:widowControl/>
        <w:tabs>
          <w:tab w:val="clear" w:pos="8920"/>
        </w:tabs>
        <w:spacing w:line="276" w:lineRule="auto"/>
        <w:ind w:left="1440" w:firstLine="720"/>
        <w:rPr>
          <w:sz w:val="28"/>
          <w:szCs w:val="28"/>
          <w:lang w:val="vi-VN"/>
        </w:rPr>
      </w:pPr>
      <w:bookmarkStart w:id="117" w:name="_yzt79me4bjfv" w:colFirst="0" w:colLast="0"/>
      <w:bookmarkEnd w:id="117"/>
      <w:r w:rsidRPr="00B374C1">
        <w:rPr>
          <w:sz w:val="28"/>
          <w:szCs w:val="28"/>
          <w:lang w:val="vi-VN"/>
        </w:rPr>
        <w:t>Chức năng quản lý sản phẩm</w:t>
      </w:r>
    </w:p>
    <w:p w14:paraId="6ADC4C83" w14:textId="77777777" w:rsidR="00FC6EDA" w:rsidRPr="00B374C1" w:rsidRDefault="00000000" w:rsidP="000E47FC">
      <w:pPr>
        <w:widowControl/>
        <w:tabs>
          <w:tab w:val="clear" w:pos="8920"/>
        </w:tabs>
        <w:spacing w:line="276" w:lineRule="auto"/>
        <w:ind w:left="2160" w:firstLine="720"/>
        <w:rPr>
          <w:lang w:val="vi-VN"/>
        </w:rPr>
      </w:pPr>
      <w:r w:rsidRPr="00B374C1">
        <w:rPr>
          <w:b/>
          <w:lang w:val="vi-VN"/>
        </w:rPr>
        <w:t>Danh mục sản phẩm</w:t>
      </w:r>
      <w:r w:rsidRPr="00B374C1">
        <w:rPr>
          <w:lang w:val="vi-VN"/>
        </w:rPr>
        <w:t>: Hiển thị danh mục các loại xe đạp, phụ kiện, và các sản phẩm liên quan.</w:t>
      </w:r>
    </w:p>
    <w:p w14:paraId="20704031" w14:textId="77777777" w:rsidR="00FC6EDA" w:rsidRPr="00B374C1" w:rsidRDefault="00000000" w:rsidP="000E47FC">
      <w:pPr>
        <w:widowControl/>
        <w:tabs>
          <w:tab w:val="clear" w:pos="8920"/>
        </w:tabs>
        <w:spacing w:line="276" w:lineRule="auto"/>
        <w:ind w:left="2160" w:firstLine="720"/>
        <w:rPr>
          <w:lang w:val="vi-VN"/>
        </w:rPr>
      </w:pPr>
      <w:r w:rsidRPr="00B374C1">
        <w:rPr>
          <w:b/>
          <w:lang w:val="vi-VN"/>
        </w:rPr>
        <w:t>Tìm kiếm và bộ lọc</w:t>
      </w:r>
      <w:r w:rsidRPr="00B374C1">
        <w:rPr>
          <w:lang w:val="vi-VN"/>
        </w:rPr>
        <w:t>: Hỗ trợ tính năng tìm kiếm sản phẩm theo từ khóa, thương hiệu, giá cả, loại xe, kích thước, màu sắc.</w:t>
      </w:r>
    </w:p>
    <w:p w14:paraId="0D5B625C" w14:textId="77777777" w:rsidR="00FC6EDA" w:rsidRPr="00B374C1" w:rsidRDefault="00000000" w:rsidP="000E47FC">
      <w:pPr>
        <w:widowControl/>
        <w:tabs>
          <w:tab w:val="clear" w:pos="8920"/>
        </w:tabs>
        <w:spacing w:line="276" w:lineRule="auto"/>
        <w:ind w:left="2160" w:firstLine="720"/>
        <w:rPr>
          <w:lang w:val="vi-VN"/>
        </w:rPr>
      </w:pPr>
      <w:r w:rsidRPr="00B374C1">
        <w:rPr>
          <w:b/>
          <w:lang w:val="vi-VN"/>
        </w:rPr>
        <w:t>Chi tiết sản phẩm</w:t>
      </w:r>
      <w:r w:rsidRPr="00B374C1">
        <w:rPr>
          <w:lang w:val="vi-VN"/>
        </w:rPr>
        <w:t>: Hiển thị chi tiết sản phẩm bao gồm hình ảnh, mô tả, thông số kỹ thuật, giá cả, và đánh giá từ người dùng.</w:t>
      </w:r>
    </w:p>
    <w:p w14:paraId="05D90CA3" w14:textId="77777777" w:rsidR="00FC6EDA" w:rsidRPr="00B374C1" w:rsidRDefault="00000000" w:rsidP="000E47FC">
      <w:pPr>
        <w:widowControl/>
        <w:tabs>
          <w:tab w:val="clear" w:pos="8920"/>
        </w:tabs>
        <w:spacing w:line="276" w:lineRule="auto"/>
        <w:ind w:left="2160" w:firstLine="720"/>
        <w:rPr>
          <w:lang w:val="vi-VN"/>
        </w:rPr>
      </w:pPr>
      <w:r w:rsidRPr="00B374C1">
        <w:rPr>
          <w:b/>
          <w:lang w:val="vi-VN"/>
        </w:rPr>
        <w:t xml:space="preserve">Đánh giá sản phẩm: </w:t>
      </w:r>
      <w:r w:rsidRPr="00B374C1">
        <w:rPr>
          <w:lang w:val="vi-VN"/>
        </w:rPr>
        <w:t>Cần có đánh giá của khách hàng nhằm đem lại sự tin tưởng cho khách hàng khác</w:t>
      </w:r>
    </w:p>
    <w:p w14:paraId="72C678F1" w14:textId="77777777" w:rsidR="00FC6EDA" w:rsidRPr="00B374C1" w:rsidRDefault="00000000" w:rsidP="000E47FC">
      <w:pPr>
        <w:widowControl/>
        <w:tabs>
          <w:tab w:val="clear" w:pos="8920"/>
        </w:tabs>
        <w:spacing w:line="276" w:lineRule="auto"/>
        <w:ind w:left="2160" w:firstLine="720"/>
        <w:rPr>
          <w:lang w:val="vi-VN"/>
        </w:rPr>
      </w:pPr>
      <w:r w:rsidRPr="00B374C1">
        <w:rPr>
          <w:b/>
          <w:lang w:val="vi-VN"/>
        </w:rPr>
        <w:t>Sản phẩm liên quan</w:t>
      </w:r>
      <w:r w:rsidRPr="00B374C1">
        <w:rPr>
          <w:lang w:val="vi-VN"/>
        </w:rPr>
        <w:t>: Gợi ý các sản phẩm tương tự hoặc sản phẩm thường được mua cùng nhau. (nếu có thể làm được)</w:t>
      </w:r>
    </w:p>
    <w:p w14:paraId="431AAA70" w14:textId="77777777" w:rsidR="00FC6EDA" w:rsidRPr="00B374C1" w:rsidRDefault="00000000" w:rsidP="000E47FC">
      <w:pPr>
        <w:pStyle w:val="Heading4"/>
        <w:keepNext w:val="0"/>
        <w:keepLines w:val="0"/>
        <w:widowControl/>
        <w:tabs>
          <w:tab w:val="clear" w:pos="8920"/>
        </w:tabs>
        <w:spacing w:line="276" w:lineRule="auto"/>
        <w:ind w:left="1440" w:firstLine="720"/>
        <w:rPr>
          <w:sz w:val="28"/>
          <w:szCs w:val="28"/>
          <w:lang w:val="vi-VN"/>
        </w:rPr>
      </w:pPr>
      <w:bookmarkStart w:id="118" w:name="_6o1a82woj2a" w:colFirst="0" w:colLast="0"/>
      <w:bookmarkEnd w:id="118"/>
      <w:r w:rsidRPr="00B374C1">
        <w:rPr>
          <w:sz w:val="28"/>
          <w:szCs w:val="28"/>
          <w:lang w:val="vi-VN"/>
        </w:rPr>
        <w:t>Giỏ hàng và thanh toán</w:t>
      </w:r>
    </w:p>
    <w:p w14:paraId="71097250" w14:textId="77777777" w:rsidR="00FC6EDA" w:rsidRPr="00B374C1" w:rsidRDefault="00000000" w:rsidP="000E47FC">
      <w:pPr>
        <w:widowControl/>
        <w:tabs>
          <w:tab w:val="clear" w:pos="8920"/>
        </w:tabs>
        <w:spacing w:line="276" w:lineRule="auto"/>
        <w:ind w:left="2160" w:firstLine="720"/>
        <w:rPr>
          <w:lang w:val="vi-VN"/>
        </w:rPr>
      </w:pPr>
      <w:r w:rsidRPr="00B374C1">
        <w:rPr>
          <w:b/>
          <w:lang w:val="vi-VN"/>
        </w:rPr>
        <w:t>Giỏ hàng</w:t>
      </w:r>
      <w:r w:rsidRPr="00B374C1">
        <w:rPr>
          <w:lang w:val="vi-VN"/>
        </w:rPr>
        <w:t>: Cho phép người dùng thêm, xóa hoặc cập nhật số lượng sản phẩm trong giỏ hàng.</w:t>
      </w:r>
    </w:p>
    <w:p w14:paraId="127348EC" w14:textId="77777777" w:rsidR="00FC6EDA" w:rsidRPr="00B374C1" w:rsidRDefault="00000000" w:rsidP="000E47FC">
      <w:pPr>
        <w:widowControl/>
        <w:tabs>
          <w:tab w:val="clear" w:pos="8920"/>
        </w:tabs>
        <w:spacing w:line="276" w:lineRule="auto"/>
        <w:ind w:left="2160" w:firstLine="720"/>
        <w:rPr>
          <w:lang w:val="vi-VN"/>
        </w:rPr>
      </w:pPr>
      <w:r w:rsidRPr="00B374C1">
        <w:rPr>
          <w:b/>
          <w:lang w:val="vi-VN"/>
        </w:rPr>
        <w:t>Thanh toán trực tuyến</w:t>
      </w:r>
      <w:r w:rsidRPr="00B374C1">
        <w:rPr>
          <w:lang w:val="vi-VN"/>
        </w:rPr>
        <w:t xml:space="preserve">: Tích hợp các phương thức thanh toán như thẻ tín dụng, thẻ ghi nợ, ví điện tử, chuyển </w:t>
      </w:r>
      <w:r w:rsidRPr="00B374C1">
        <w:rPr>
          <w:lang w:val="vi-VN"/>
        </w:rPr>
        <w:lastRenderedPageBreak/>
        <w:t>khoản ngân hàng, và các cổng thanh toán phổ biến (</w:t>
      </w:r>
      <w:proofErr w:type="spellStart"/>
      <w:r w:rsidRPr="00B374C1">
        <w:rPr>
          <w:lang w:val="vi-VN"/>
        </w:rPr>
        <w:t>PayPal</w:t>
      </w:r>
      <w:proofErr w:type="spellEnd"/>
      <w:r w:rsidRPr="00B374C1">
        <w:rPr>
          <w:lang w:val="vi-VN"/>
        </w:rPr>
        <w:t xml:space="preserve">, </w:t>
      </w:r>
      <w:proofErr w:type="spellStart"/>
      <w:r w:rsidRPr="00B374C1">
        <w:rPr>
          <w:lang w:val="vi-VN"/>
        </w:rPr>
        <w:t>MoMo</w:t>
      </w:r>
      <w:proofErr w:type="spellEnd"/>
      <w:r w:rsidRPr="00B374C1">
        <w:rPr>
          <w:lang w:val="vi-VN"/>
        </w:rPr>
        <w:t xml:space="preserve">, </w:t>
      </w:r>
      <w:proofErr w:type="spellStart"/>
      <w:r w:rsidRPr="00B374C1">
        <w:rPr>
          <w:lang w:val="vi-VN"/>
        </w:rPr>
        <w:t>ZaloPay</w:t>
      </w:r>
      <w:proofErr w:type="spellEnd"/>
      <w:r w:rsidRPr="00B374C1">
        <w:rPr>
          <w:lang w:val="vi-VN"/>
        </w:rPr>
        <w:t>).</w:t>
      </w:r>
    </w:p>
    <w:p w14:paraId="6BC141E6" w14:textId="77777777" w:rsidR="00FC6EDA" w:rsidRPr="00B374C1" w:rsidRDefault="00000000" w:rsidP="000E47FC">
      <w:pPr>
        <w:widowControl/>
        <w:tabs>
          <w:tab w:val="clear" w:pos="8920"/>
        </w:tabs>
        <w:spacing w:line="276" w:lineRule="auto"/>
        <w:ind w:left="2160" w:firstLine="720"/>
        <w:rPr>
          <w:lang w:val="vi-VN"/>
        </w:rPr>
      </w:pPr>
      <w:r w:rsidRPr="00B374C1">
        <w:rPr>
          <w:b/>
          <w:lang w:val="vi-VN"/>
        </w:rPr>
        <w:t>Xác nhận đơn hàng</w:t>
      </w:r>
      <w:r w:rsidRPr="00B374C1">
        <w:rPr>
          <w:lang w:val="vi-VN"/>
        </w:rPr>
        <w:t xml:space="preserve">: Sau khi thanh toán, người dùng sẽ nhận được xác nhận qua </w:t>
      </w:r>
      <w:proofErr w:type="spellStart"/>
      <w:r w:rsidRPr="00B374C1">
        <w:rPr>
          <w:lang w:val="vi-VN"/>
        </w:rPr>
        <w:t>email</w:t>
      </w:r>
      <w:proofErr w:type="spellEnd"/>
      <w:r w:rsidRPr="00B374C1">
        <w:rPr>
          <w:lang w:val="vi-VN"/>
        </w:rPr>
        <w:t xml:space="preserve"> hoặc SMS về thông tin đơn hàng.</w:t>
      </w:r>
    </w:p>
    <w:p w14:paraId="700A0F49" w14:textId="77777777" w:rsidR="00FC6EDA" w:rsidRPr="00B374C1" w:rsidRDefault="00000000" w:rsidP="000E47FC">
      <w:pPr>
        <w:widowControl/>
        <w:tabs>
          <w:tab w:val="clear" w:pos="8920"/>
        </w:tabs>
        <w:spacing w:line="276" w:lineRule="auto"/>
        <w:ind w:left="2160" w:firstLine="720"/>
        <w:rPr>
          <w:lang w:val="vi-VN"/>
        </w:rPr>
      </w:pPr>
      <w:r w:rsidRPr="00B374C1">
        <w:rPr>
          <w:b/>
          <w:lang w:val="vi-VN"/>
        </w:rPr>
        <w:t>Theo dõi đơn hàng</w:t>
      </w:r>
      <w:r w:rsidRPr="00B374C1">
        <w:rPr>
          <w:lang w:val="vi-VN"/>
        </w:rPr>
        <w:t>: Cung cấp tính năng để khách hàng có thể theo dõi trạng thái đơn hàng và lịch trình giao hàng.</w:t>
      </w:r>
    </w:p>
    <w:p w14:paraId="4CF951BD" w14:textId="77777777" w:rsidR="00FC6EDA" w:rsidRPr="00B374C1" w:rsidRDefault="00000000" w:rsidP="000E47FC">
      <w:pPr>
        <w:pStyle w:val="Heading4"/>
        <w:keepNext w:val="0"/>
        <w:keepLines w:val="0"/>
        <w:widowControl/>
        <w:tabs>
          <w:tab w:val="clear" w:pos="8920"/>
        </w:tabs>
        <w:spacing w:line="276" w:lineRule="auto"/>
        <w:ind w:left="1440" w:firstLine="720"/>
        <w:rPr>
          <w:sz w:val="28"/>
          <w:szCs w:val="28"/>
          <w:lang w:val="vi-VN"/>
        </w:rPr>
      </w:pPr>
      <w:bookmarkStart w:id="119" w:name="_8k828ekh8slr" w:colFirst="0" w:colLast="0"/>
      <w:bookmarkEnd w:id="119"/>
      <w:r w:rsidRPr="00B374C1">
        <w:rPr>
          <w:sz w:val="28"/>
          <w:szCs w:val="28"/>
          <w:lang w:val="vi-VN"/>
        </w:rPr>
        <w:t>Tài khoản người dùng</w:t>
      </w:r>
    </w:p>
    <w:p w14:paraId="13C1A0FF" w14:textId="77777777" w:rsidR="00FC6EDA" w:rsidRPr="00B374C1" w:rsidRDefault="00000000" w:rsidP="000E47FC">
      <w:pPr>
        <w:widowControl/>
        <w:tabs>
          <w:tab w:val="clear" w:pos="8920"/>
        </w:tabs>
        <w:spacing w:line="276" w:lineRule="auto"/>
        <w:ind w:left="2160" w:firstLine="720"/>
        <w:rPr>
          <w:lang w:val="vi-VN"/>
        </w:rPr>
      </w:pPr>
      <w:r w:rsidRPr="00B374C1">
        <w:rPr>
          <w:b/>
          <w:lang w:val="vi-VN"/>
        </w:rPr>
        <w:t>Đăng ký và đăng nhập</w:t>
      </w:r>
      <w:r w:rsidRPr="00B374C1">
        <w:rPr>
          <w:lang w:val="vi-VN"/>
        </w:rPr>
        <w:t>: Cho phép khách hàng tạo tài khoản hoặc đăng nhập để quản lý đơn hàng, danh sách yêu thích, và thông tin cá nhân.</w:t>
      </w:r>
    </w:p>
    <w:p w14:paraId="064A083E" w14:textId="77777777" w:rsidR="00FC6EDA" w:rsidRPr="00B374C1" w:rsidRDefault="00000000" w:rsidP="000E47FC">
      <w:pPr>
        <w:widowControl/>
        <w:tabs>
          <w:tab w:val="clear" w:pos="8920"/>
        </w:tabs>
        <w:spacing w:line="276" w:lineRule="auto"/>
        <w:ind w:left="2160" w:firstLine="720"/>
        <w:rPr>
          <w:lang w:val="vi-VN"/>
        </w:rPr>
      </w:pPr>
      <w:r w:rsidRPr="00B374C1">
        <w:rPr>
          <w:b/>
          <w:lang w:val="vi-VN"/>
        </w:rPr>
        <w:t>Quản lý thông tin cá nhân</w:t>
      </w:r>
      <w:r w:rsidRPr="00B374C1">
        <w:rPr>
          <w:lang w:val="vi-VN"/>
        </w:rPr>
        <w:t>: Người dùng có thể cập nhật địa chỉ giao hàng, thông tin thanh toán, và lịch sử mua hàng.</w:t>
      </w:r>
    </w:p>
    <w:p w14:paraId="612AEF70" w14:textId="77777777" w:rsidR="00FC6EDA" w:rsidRPr="00B374C1" w:rsidRDefault="00000000" w:rsidP="000E47FC">
      <w:pPr>
        <w:widowControl/>
        <w:tabs>
          <w:tab w:val="clear" w:pos="8920"/>
        </w:tabs>
        <w:spacing w:line="276" w:lineRule="auto"/>
        <w:ind w:left="2160" w:firstLine="720"/>
        <w:rPr>
          <w:lang w:val="vi-VN"/>
        </w:rPr>
      </w:pPr>
      <w:r w:rsidRPr="00B374C1">
        <w:rPr>
          <w:b/>
          <w:lang w:val="vi-VN"/>
        </w:rPr>
        <w:t>Danh sách yêu thích</w:t>
      </w:r>
      <w:r w:rsidRPr="00B374C1">
        <w:rPr>
          <w:lang w:val="vi-VN"/>
        </w:rPr>
        <w:t>: Người dùng có thể lưu sản phẩm vào danh sách yêu thích để mua sau.</w:t>
      </w:r>
    </w:p>
    <w:p w14:paraId="47308F60" w14:textId="77777777" w:rsidR="00FC6EDA" w:rsidRPr="00B374C1" w:rsidRDefault="00000000" w:rsidP="000E47FC">
      <w:pPr>
        <w:pStyle w:val="Heading4"/>
        <w:keepNext w:val="0"/>
        <w:keepLines w:val="0"/>
        <w:widowControl/>
        <w:tabs>
          <w:tab w:val="clear" w:pos="8920"/>
        </w:tabs>
        <w:spacing w:line="276" w:lineRule="auto"/>
        <w:ind w:left="1440" w:firstLine="720"/>
        <w:rPr>
          <w:sz w:val="28"/>
          <w:szCs w:val="28"/>
          <w:lang w:val="vi-VN"/>
        </w:rPr>
      </w:pPr>
      <w:bookmarkStart w:id="120" w:name="_2yrk2474yk72" w:colFirst="0" w:colLast="0"/>
      <w:bookmarkEnd w:id="120"/>
      <w:r w:rsidRPr="00B374C1">
        <w:rPr>
          <w:sz w:val="28"/>
          <w:szCs w:val="28"/>
          <w:lang w:val="vi-VN"/>
        </w:rPr>
        <w:t>Quản lý đơn hàng và vận chuyển</w:t>
      </w:r>
    </w:p>
    <w:p w14:paraId="2CF94119" w14:textId="77777777" w:rsidR="00FC6EDA" w:rsidRPr="00B374C1" w:rsidRDefault="00000000" w:rsidP="000E47FC">
      <w:pPr>
        <w:widowControl/>
        <w:tabs>
          <w:tab w:val="clear" w:pos="8920"/>
        </w:tabs>
        <w:spacing w:line="276" w:lineRule="auto"/>
        <w:ind w:left="2160" w:firstLine="720"/>
        <w:rPr>
          <w:lang w:val="vi-VN"/>
        </w:rPr>
      </w:pPr>
      <w:r w:rsidRPr="00B374C1">
        <w:rPr>
          <w:b/>
          <w:lang w:val="vi-VN"/>
        </w:rPr>
        <w:t>Quản lý đơn hàng</w:t>
      </w:r>
      <w:r w:rsidRPr="00B374C1">
        <w:rPr>
          <w:lang w:val="vi-VN"/>
        </w:rPr>
        <w:t>: Người dùng và quản trị viên có thể xem lịch sử đơn hàng, theo dõi trạng thái giao hàng, và quản lý các yêu cầu đổi/trả hàng.</w:t>
      </w:r>
    </w:p>
    <w:p w14:paraId="71433325" w14:textId="77777777" w:rsidR="00FC6EDA" w:rsidRPr="00B374C1" w:rsidRDefault="00000000" w:rsidP="000E47FC">
      <w:pPr>
        <w:widowControl/>
        <w:tabs>
          <w:tab w:val="clear" w:pos="8920"/>
        </w:tabs>
        <w:spacing w:line="276" w:lineRule="auto"/>
        <w:ind w:left="2160" w:firstLine="720"/>
        <w:rPr>
          <w:lang w:val="vi-VN"/>
        </w:rPr>
      </w:pPr>
      <w:r w:rsidRPr="00B374C1">
        <w:rPr>
          <w:b/>
          <w:lang w:val="vi-VN"/>
        </w:rPr>
        <w:t>Tính phí vận chuyển</w:t>
      </w:r>
      <w:r w:rsidRPr="00B374C1">
        <w:rPr>
          <w:lang w:val="vi-VN"/>
        </w:rPr>
        <w:t>: Tính toán chi phí vận chuyển dựa trên địa điểm giao hàng và phương thức vận chuyển.</w:t>
      </w:r>
    </w:p>
    <w:p w14:paraId="3A0E1531" w14:textId="77777777" w:rsidR="00FC6EDA" w:rsidRPr="00B374C1" w:rsidRDefault="00000000" w:rsidP="000E47FC">
      <w:pPr>
        <w:widowControl/>
        <w:tabs>
          <w:tab w:val="clear" w:pos="8920"/>
        </w:tabs>
        <w:spacing w:line="276" w:lineRule="auto"/>
        <w:ind w:left="2160" w:firstLine="720"/>
        <w:rPr>
          <w:lang w:val="vi-VN"/>
        </w:rPr>
      </w:pPr>
      <w:r w:rsidRPr="00B374C1">
        <w:rPr>
          <w:b/>
          <w:lang w:val="vi-VN"/>
        </w:rPr>
        <w:t>Lựa chọn đối tác vận chuyển</w:t>
      </w:r>
      <w:r w:rsidRPr="00B374C1">
        <w:rPr>
          <w:lang w:val="vi-VN"/>
        </w:rPr>
        <w:t>: Hỗ trợ lựa chọn đơn vị vận chuyển (Giao hàng nhanh, Giao hàng tiết kiệm) với thời gian giao hàng dự kiến.</w:t>
      </w:r>
    </w:p>
    <w:p w14:paraId="494FD14A" w14:textId="77777777" w:rsidR="00FC6EDA" w:rsidRPr="00B374C1" w:rsidRDefault="00000000" w:rsidP="000E47FC">
      <w:pPr>
        <w:pStyle w:val="Heading4"/>
        <w:keepNext w:val="0"/>
        <w:keepLines w:val="0"/>
        <w:widowControl/>
        <w:tabs>
          <w:tab w:val="clear" w:pos="8920"/>
        </w:tabs>
        <w:spacing w:line="276" w:lineRule="auto"/>
        <w:ind w:left="1440" w:firstLine="720"/>
        <w:rPr>
          <w:sz w:val="28"/>
          <w:szCs w:val="28"/>
          <w:lang w:val="vi-VN"/>
        </w:rPr>
      </w:pPr>
      <w:bookmarkStart w:id="121" w:name="_svfc07n19qju" w:colFirst="0" w:colLast="0"/>
      <w:bookmarkEnd w:id="121"/>
      <w:r w:rsidRPr="00B374C1">
        <w:rPr>
          <w:sz w:val="28"/>
          <w:szCs w:val="28"/>
          <w:lang w:val="vi-VN"/>
        </w:rPr>
        <w:t>Hỗ trợ khách hàng</w:t>
      </w:r>
    </w:p>
    <w:p w14:paraId="331AD528" w14:textId="77777777" w:rsidR="00FC6EDA" w:rsidRPr="00B374C1" w:rsidRDefault="00000000" w:rsidP="000E47FC">
      <w:pPr>
        <w:widowControl/>
        <w:tabs>
          <w:tab w:val="clear" w:pos="8920"/>
        </w:tabs>
        <w:spacing w:line="276" w:lineRule="auto"/>
        <w:ind w:left="2160" w:firstLine="720"/>
        <w:rPr>
          <w:lang w:val="vi-VN"/>
        </w:rPr>
      </w:pPr>
      <w:r w:rsidRPr="00B374C1">
        <w:rPr>
          <w:b/>
          <w:lang w:val="vi-VN"/>
        </w:rPr>
        <w:t>Liên hệ</w:t>
      </w:r>
      <w:r w:rsidRPr="00B374C1">
        <w:rPr>
          <w:lang w:val="vi-VN"/>
        </w:rPr>
        <w:t xml:space="preserve">: Cung cấp </w:t>
      </w:r>
      <w:proofErr w:type="spellStart"/>
      <w:r w:rsidRPr="00B374C1">
        <w:rPr>
          <w:lang w:val="vi-VN"/>
        </w:rPr>
        <w:t>form</w:t>
      </w:r>
      <w:proofErr w:type="spellEnd"/>
      <w:r w:rsidRPr="00B374C1">
        <w:rPr>
          <w:lang w:val="vi-VN"/>
        </w:rPr>
        <w:t xml:space="preserve"> liên hệ và thông tin liên lạc chi tiết để khách hàng gửi yêu cầu hỗ trợ (phía dưới).</w:t>
      </w:r>
    </w:p>
    <w:p w14:paraId="27701E19" w14:textId="77777777" w:rsidR="00FC6EDA" w:rsidRPr="00B374C1" w:rsidRDefault="00000000" w:rsidP="000E47FC">
      <w:pPr>
        <w:pStyle w:val="Heading4"/>
        <w:keepNext w:val="0"/>
        <w:keepLines w:val="0"/>
        <w:widowControl/>
        <w:tabs>
          <w:tab w:val="clear" w:pos="8920"/>
        </w:tabs>
        <w:spacing w:line="276" w:lineRule="auto"/>
        <w:ind w:left="1440" w:firstLine="720"/>
        <w:rPr>
          <w:sz w:val="28"/>
          <w:szCs w:val="28"/>
          <w:lang w:val="vi-VN"/>
        </w:rPr>
      </w:pPr>
      <w:bookmarkStart w:id="122" w:name="_tokd7ht2n4mg" w:colFirst="0" w:colLast="0"/>
      <w:bookmarkEnd w:id="122"/>
      <w:proofErr w:type="spellStart"/>
      <w:r w:rsidRPr="00B374C1">
        <w:rPr>
          <w:sz w:val="28"/>
          <w:szCs w:val="28"/>
          <w:lang w:val="vi-VN"/>
        </w:rPr>
        <w:t>Marketing</w:t>
      </w:r>
      <w:proofErr w:type="spellEnd"/>
      <w:r w:rsidRPr="00B374C1">
        <w:rPr>
          <w:sz w:val="28"/>
          <w:szCs w:val="28"/>
          <w:lang w:val="vi-VN"/>
        </w:rPr>
        <w:t xml:space="preserve"> và khuyến mãi</w:t>
      </w:r>
    </w:p>
    <w:p w14:paraId="133F7243" w14:textId="77777777" w:rsidR="00FC6EDA" w:rsidRPr="00B374C1" w:rsidRDefault="00000000" w:rsidP="000E47FC">
      <w:pPr>
        <w:widowControl/>
        <w:tabs>
          <w:tab w:val="clear" w:pos="8920"/>
        </w:tabs>
        <w:spacing w:line="276" w:lineRule="auto"/>
        <w:ind w:left="2160" w:firstLine="720"/>
        <w:rPr>
          <w:lang w:val="vi-VN"/>
        </w:rPr>
      </w:pPr>
      <w:r w:rsidRPr="00B374C1">
        <w:rPr>
          <w:b/>
          <w:lang w:val="vi-VN"/>
        </w:rPr>
        <w:lastRenderedPageBreak/>
        <w:t>Chương trình khuyến mãi</w:t>
      </w:r>
      <w:r w:rsidRPr="00B374C1">
        <w:rPr>
          <w:lang w:val="vi-VN"/>
        </w:rPr>
        <w:t xml:space="preserve">: Hỗ trợ quản lý mã giảm giá, khuyến mãi và ưu đãi cho khách hàng (có trường hợp có nhiều loại hay kiểu giảm giá nhưng ưu tiên chọn giảm theo % sản phẩm hoặc % </w:t>
      </w:r>
      <w:proofErr w:type="spellStart"/>
      <w:r w:rsidRPr="00B374C1">
        <w:rPr>
          <w:lang w:val="vi-VN"/>
        </w:rPr>
        <w:t>bill</w:t>
      </w:r>
      <w:proofErr w:type="spellEnd"/>
      <w:r w:rsidRPr="00B374C1">
        <w:rPr>
          <w:lang w:val="vi-VN"/>
        </w:rPr>
        <w:t>).</w:t>
      </w:r>
    </w:p>
    <w:p w14:paraId="040F2B44" w14:textId="77777777" w:rsidR="00FC6EDA" w:rsidRPr="00B374C1" w:rsidRDefault="00000000" w:rsidP="000E47FC">
      <w:pPr>
        <w:widowControl/>
        <w:tabs>
          <w:tab w:val="clear" w:pos="8920"/>
        </w:tabs>
        <w:spacing w:line="276" w:lineRule="auto"/>
        <w:ind w:left="2160" w:firstLine="720"/>
        <w:rPr>
          <w:lang w:val="vi-VN"/>
        </w:rPr>
      </w:pPr>
      <w:r w:rsidRPr="00B374C1">
        <w:rPr>
          <w:b/>
          <w:lang w:val="vi-VN"/>
        </w:rPr>
        <w:t>Đánh giá và phản hồi</w:t>
      </w:r>
      <w:r w:rsidRPr="00B374C1">
        <w:rPr>
          <w:lang w:val="vi-VN"/>
        </w:rPr>
        <w:t>: Người dùng có thể đánh giá sản phẩm và viết nhận xét, giúp tạo dựng uy tín và thu hút thêm khách hàng.</w:t>
      </w:r>
    </w:p>
    <w:p w14:paraId="54FB88A6" w14:textId="77777777" w:rsidR="00FC6EDA" w:rsidRPr="00B374C1" w:rsidRDefault="00000000" w:rsidP="000E47FC">
      <w:pPr>
        <w:widowControl/>
        <w:tabs>
          <w:tab w:val="clear" w:pos="8920"/>
        </w:tabs>
        <w:spacing w:line="276" w:lineRule="auto"/>
        <w:ind w:left="2160" w:firstLine="720"/>
        <w:rPr>
          <w:lang w:val="vi-VN"/>
        </w:rPr>
      </w:pPr>
      <w:r w:rsidRPr="00B374C1">
        <w:rPr>
          <w:b/>
          <w:lang w:val="vi-VN"/>
        </w:rPr>
        <w:t xml:space="preserve">Thông báo và </w:t>
      </w:r>
      <w:proofErr w:type="spellStart"/>
      <w:r w:rsidRPr="00B374C1">
        <w:rPr>
          <w:b/>
          <w:lang w:val="vi-VN"/>
        </w:rPr>
        <w:t>email</w:t>
      </w:r>
      <w:proofErr w:type="spellEnd"/>
      <w:r w:rsidRPr="00B374C1">
        <w:rPr>
          <w:b/>
          <w:lang w:val="vi-VN"/>
        </w:rPr>
        <w:t xml:space="preserve"> </w:t>
      </w:r>
      <w:proofErr w:type="spellStart"/>
      <w:r w:rsidRPr="00B374C1">
        <w:rPr>
          <w:b/>
          <w:lang w:val="vi-VN"/>
        </w:rPr>
        <w:t>marketing</w:t>
      </w:r>
      <w:proofErr w:type="spellEnd"/>
      <w:r w:rsidRPr="00B374C1">
        <w:rPr>
          <w:lang w:val="vi-VN"/>
        </w:rPr>
        <w:t xml:space="preserve">: Gửi thông báo về chương trình khuyến mãi hoặc sản phẩm mới qua </w:t>
      </w:r>
      <w:proofErr w:type="spellStart"/>
      <w:r w:rsidRPr="00B374C1">
        <w:rPr>
          <w:lang w:val="vi-VN"/>
        </w:rPr>
        <w:t>email</w:t>
      </w:r>
      <w:proofErr w:type="spellEnd"/>
      <w:r w:rsidRPr="00B374C1">
        <w:rPr>
          <w:lang w:val="vi-VN"/>
        </w:rPr>
        <w:t xml:space="preserve"> và thông báo trực tiếp trên </w:t>
      </w:r>
      <w:proofErr w:type="spellStart"/>
      <w:r w:rsidRPr="00B374C1">
        <w:rPr>
          <w:lang w:val="vi-VN"/>
        </w:rPr>
        <w:t>website</w:t>
      </w:r>
      <w:proofErr w:type="spellEnd"/>
      <w:r w:rsidRPr="00B374C1">
        <w:rPr>
          <w:lang w:val="vi-VN"/>
        </w:rPr>
        <w:t>.</w:t>
      </w:r>
    </w:p>
    <w:p w14:paraId="50B623F1" w14:textId="77777777" w:rsidR="00FC6EDA" w:rsidRPr="00B374C1" w:rsidRDefault="00000000" w:rsidP="000E47FC">
      <w:pPr>
        <w:widowControl/>
        <w:numPr>
          <w:ilvl w:val="2"/>
          <w:numId w:val="120"/>
        </w:numPr>
        <w:tabs>
          <w:tab w:val="clear" w:pos="8920"/>
        </w:tabs>
        <w:spacing w:line="276" w:lineRule="auto"/>
        <w:rPr>
          <w:lang w:val="vi-VN"/>
        </w:rPr>
      </w:pPr>
      <w:r w:rsidRPr="00B374C1">
        <w:rPr>
          <w:lang w:val="vi-VN"/>
        </w:rPr>
        <w:t>Đối tượng người dùng</w:t>
      </w:r>
    </w:p>
    <w:p w14:paraId="768DB402" w14:textId="77777777" w:rsidR="00FC6EDA" w:rsidRPr="00B374C1" w:rsidRDefault="00000000" w:rsidP="000E47FC">
      <w:pPr>
        <w:pStyle w:val="Heading4"/>
        <w:keepNext w:val="0"/>
        <w:keepLines w:val="0"/>
        <w:widowControl/>
        <w:tabs>
          <w:tab w:val="clear" w:pos="8920"/>
        </w:tabs>
        <w:spacing w:line="276" w:lineRule="auto"/>
        <w:ind w:left="1440" w:firstLine="720"/>
        <w:rPr>
          <w:sz w:val="28"/>
          <w:szCs w:val="28"/>
          <w:lang w:val="vi-VN"/>
        </w:rPr>
      </w:pPr>
      <w:bookmarkStart w:id="123" w:name="_8h6z6j1kfo37" w:colFirst="0" w:colLast="0"/>
      <w:bookmarkEnd w:id="123"/>
      <w:r w:rsidRPr="00B374C1">
        <w:rPr>
          <w:sz w:val="28"/>
          <w:szCs w:val="28"/>
          <w:lang w:val="vi-VN"/>
        </w:rPr>
        <w:t>Khách hàng</w:t>
      </w:r>
    </w:p>
    <w:p w14:paraId="353F9A4D" w14:textId="77777777" w:rsidR="00FC6EDA" w:rsidRPr="00B374C1" w:rsidRDefault="00000000" w:rsidP="000E47FC">
      <w:pPr>
        <w:widowControl/>
        <w:tabs>
          <w:tab w:val="clear" w:pos="8920"/>
        </w:tabs>
        <w:spacing w:line="276" w:lineRule="auto"/>
        <w:ind w:left="2160" w:firstLine="720"/>
        <w:rPr>
          <w:lang w:val="vi-VN"/>
        </w:rPr>
      </w:pPr>
      <w:r w:rsidRPr="00B374C1">
        <w:rPr>
          <w:b/>
          <w:lang w:val="vi-VN"/>
        </w:rPr>
        <w:t>Người tiêu dùng cá nhân</w:t>
      </w:r>
      <w:r w:rsidRPr="00B374C1">
        <w:rPr>
          <w:lang w:val="vi-VN"/>
        </w:rPr>
        <w:t>: Những khách hàng mua xe đạp hoặc phụ kiện cho mục đích cá nhân, gia đình, hoặc giải trí.</w:t>
      </w:r>
    </w:p>
    <w:p w14:paraId="640F5343" w14:textId="77777777" w:rsidR="00FC6EDA" w:rsidRPr="00B374C1" w:rsidRDefault="00000000" w:rsidP="000E47FC">
      <w:pPr>
        <w:widowControl/>
        <w:tabs>
          <w:tab w:val="clear" w:pos="8920"/>
        </w:tabs>
        <w:spacing w:line="276" w:lineRule="auto"/>
        <w:ind w:left="2160" w:firstLine="720"/>
        <w:rPr>
          <w:lang w:val="vi-VN"/>
        </w:rPr>
      </w:pPr>
      <w:r w:rsidRPr="00B374C1">
        <w:rPr>
          <w:b/>
          <w:lang w:val="vi-VN"/>
        </w:rPr>
        <w:t>Người tiêu dùng chuyên nghiệp</w:t>
      </w:r>
      <w:r w:rsidRPr="00B374C1">
        <w:rPr>
          <w:lang w:val="vi-VN"/>
        </w:rPr>
        <w:t>: Những người tìm kiếm xe đạp chất lượng cao hoặc xe đạp thể thao cho mục đích tập luyện chuyên nghiệp.</w:t>
      </w:r>
    </w:p>
    <w:p w14:paraId="3AFA22A2" w14:textId="77777777" w:rsidR="00FC6EDA" w:rsidRPr="00B374C1" w:rsidRDefault="00000000" w:rsidP="000E47FC">
      <w:pPr>
        <w:widowControl/>
        <w:tabs>
          <w:tab w:val="clear" w:pos="8920"/>
        </w:tabs>
        <w:spacing w:line="276" w:lineRule="auto"/>
        <w:ind w:left="2160" w:firstLine="720"/>
        <w:rPr>
          <w:lang w:val="vi-VN"/>
        </w:rPr>
      </w:pPr>
      <w:r w:rsidRPr="00B374C1">
        <w:rPr>
          <w:b/>
          <w:lang w:val="vi-VN"/>
        </w:rPr>
        <w:t>Người tiêu dùng yêu thích công nghệ</w:t>
      </w:r>
      <w:r w:rsidRPr="00B374C1">
        <w:rPr>
          <w:lang w:val="vi-VN"/>
        </w:rPr>
        <w:t>: Những người có xu hướng mua sắm trực tuyến, sử dụng thiết bị di động, và muốn trải nghiệm mua sắm tiện lợi.</w:t>
      </w:r>
    </w:p>
    <w:p w14:paraId="6359E44E" w14:textId="60634DC9" w:rsidR="00FC6EDA" w:rsidRPr="00B374C1" w:rsidRDefault="00000000" w:rsidP="000E47FC">
      <w:pPr>
        <w:pStyle w:val="Heading4"/>
        <w:keepNext w:val="0"/>
        <w:keepLines w:val="0"/>
        <w:widowControl/>
        <w:tabs>
          <w:tab w:val="clear" w:pos="8920"/>
        </w:tabs>
        <w:spacing w:line="276" w:lineRule="auto"/>
        <w:ind w:left="1440" w:firstLine="720"/>
        <w:rPr>
          <w:sz w:val="28"/>
          <w:szCs w:val="28"/>
          <w:lang w:val="vi-VN"/>
        </w:rPr>
      </w:pPr>
      <w:bookmarkStart w:id="124" w:name="_gv7eo45zwny2" w:colFirst="0" w:colLast="0"/>
      <w:bookmarkStart w:id="125" w:name="_gega2xs4mluz" w:colFirst="0" w:colLast="0"/>
      <w:bookmarkEnd w:id="124"/>
      <w:bookmarkEnd w:id="125"/>
      <w:r w:rsidRPr="00B374C1">
        <w:rPr>
          <w:sz w:val="28"/>
          <w:szCs w:val="28"/>
          <w:lang w:val="vi-VN"/>
        </w:rPr>
        <w:t xml:space="preserve">Đối tác vận chuyển </w:t>
      </w:r>
    </w:p>
    <w:p w14:paraId="0A987016" w14:textId="77777777" w:rsidR="00FC6EDA" w:rsidRPr="00B374C1" w:rsidRDefault="00000000" w:rsidP="000E47FC">
      <w:pPr>
        <w:widowControl/>
        <w:tabs>
          <w:tab w:val="clear" w:pos="8920"/>
        </w:tabs>
        <w:spacing w:line="276" w:lineRule="auto"/>
        <w:ind w:left="2160" w:firstLine="720"/>
        <w:rPr>
          <w:lang w:val="vi-VN"/>
        </w:rPr>
      </w:pPr>
      <w:r w:rsidRPr="00B374C1">
        <w:rPr>
          <w:b/>
          <w:lang w:val="vi-VN"/>
        </w:rPr>
        <w:t>Đơn vị vận chuyển</w:t>
      </w:r>
      <w:r w:rsidRPr="00B374C1">
        <w:rPr>
          <w:lang w:val="vi-VN"/>
        </w:rPr>
        <w:t>: Cung cấp dịch vụ giao hàng từ kho đến địa chỉ của khách hàng, liên kết với hệ thống để cập nhật trạng thái đơn hàng.</w:t>
      </w:r>
    </w:p>
    <w:p w14:paraId="3D4D9313" w14:textId="77777777" w:rsidR="00FC6EDA" w:rsidRPr="00B374C1" w:rsidRDefault="00000000" w:rsidP="000E47FC">
      <w:pPr>
        <w:numPr>
          <w:ilvl w:val="1"/>
          <w:numId w:val="120"/>
        </w:numPr>
        <w:tabs>
          <w:tab w:val="clear" w:pos="8920"/>
        </w:tabs>
        <w:spacing w:after="0"/>
        <w:rPr>
          <w:b/>
          <w:lang w:val="vi-VN"/>
        </w:rPr>
      </w:pPr>
      <w:r w:rsidRPr="00B374C1">
        <w:rPr>
          <w:b/>
          <w:lang w:val="vi-VN"/>
        </w:rPr>
        <w:t xml:space="preserve">Thiết kế </w:t>
      </w:r>
      <w:proofErr w:type="spellStart"/>
      <w:r w:rsidRPr="00B374C1">
        <w:rPr>
          <w:b/>
          <w:lang w:val="vi-VN"/>
        </w:rPr>
        <w:t>user</w:t>
      </w:r>
      <w:proofErr w:type="spellEnd"/>
      <w:r w:rsidRPr="00B374C1">
        <w:rPr>
          <w:b/>
          <w:lang w:val="vi-VN"/>
        </w:rPr>
        <w:t xml:space="preserve"> </w:t>
      </w:r>
      <w:proofErr w:type="spellStart"/>
      <w:r w:rsidRPr="00B374C1">
        <w:rPr>
          <w:b/>
          <w:lang w:val="vi-VN"/>
        </w:rPr>
        <w:t>story</w:t>
      </w:r>
      <w:proofErr w:type="spellEnd"/>
    </w:p>
    <w:p w14:paraId="64101AF0" w14:textId="77777777" w:rsidR="00FC6EDA" w:rsidRPr="00B374C1" w:rsidRDefault="00000000" w:rsidP="000E47FC">
      <w:pPr>
        <w:widowControl/>
        <w:numPr>
          <w:ilvl w:val="0"/>
          <w:numId w:val="10"/>
        </w:numPr>
        <w:tabs>
          <w:tab w:val="clear" w:pos="8920"/>
        </w:tabs>
        <w:spacing w:before="0" w:after="0" w:line="276" w:lineRule="auto"/>
        <w:rPr>
          <w:lang w:val="vi-VN"/>
        </w:rPr>
      </w:pPr>
      <w:r w:rsidRPr="00B374C1">
        <w:rPr>
          <w:lang w:val="vi-VN"/>
        </w:rPr>
        <w:t>Khách hàng:</w:t>
      </w:r>
    </w:p>
    <w:p w14:paraId="58E65DA0" w14:textId="77777777" w:rsidR="00FC6EDA" w:rsidRPr="00B374C1" w:rsidRDefault="00000000" w:rsidP="000E47FC">
      <w:pPr>
        <w:widowControl/>
        <w:numPr>
          <w:ilvl w:val="0"/>
          <w:numId w:val="2"/>
        </w:numPr>
        <w:tabs>
          <w:tab w:val="clear" w:pos="8920"/>
        </w:tabs>
        <w:spacing w:before="0" w:after="0" w:line="276" w:lineRule="auto"/>
        <w:ind w:left="2160"/>
        <w:rPr>
          <w:lang w:val="vi-VN"/>
        </w:rPr>
      </w:pPr>
      <w:r w:rsidRPr="00B374C1">
        <w:rPr>
          <w:lang w:val="vi-VN"/>
        </w:rPr>
        <w:t xml:space="preserve">Là một khách hàng tôi muốn đăng ký tài khoản trên </w:t>
      </w:r>
      <w:proofErr w:type="spellStart"/>
      <w:r w:rsidRPr="00B374C1">
        <w:rPr>
          <w:lang w:val="vi-VN"/>
        </w:rPr>
        <w:t>web</w:t>
      </w:r>
      <w:proofErr w:type="spellEnd"/>
      <w:r w:rsidRPr="00B374C1">
        <w:rPr>
          <w:lang w:val="vi-VN"/>
        </w:rPr>
        <w:t xml:space="preserve"> để có thể lưu trữ thông tin cá nhân, theo dõi đơn hàng và nhận các ưu đãi đặc biệt.</w:t>
      </w:r>
    </w:p>
    <w:p w14:paraId="18A2A74F" w14:textId="77777777" w:rsidR="00FC6EDA" w:rsidRPr="00B374C1" w:rsidRDefault="00000000" w:rsidP="000E47FC">
      <w:pPr>
        <w:widowControl/>
        <w:numPr>
          <w:ilvl w:val="0"/>
          <w:numId w:val="2"/>
        </w:numPr>
        <w:tabs>
          <w:tab w:val="clear" w:pos="8920"/>
        </w:tabs>
        <w:spacing w:before="0" w:after="0" w:line="276" w:lineRule="auto"/>
        <w:ind w:left="2160"/>
        <w:rPr>
          <w:lang w:val="vi-VN"/>
        </w:rPr>
      </w:pPr>
      <w:r w:rsidRPr="00B374C1">
        <w:rPr>
          <w:lang w:val="vi-VN"/>
        </w:rPr>
        <w:lastRenderedPageBreak/>
        <w:t>Là một khách hàng tôi muốn tìm kiếm và lọc sản phẩm theo loại xe, hãng xe, giá tiền, màu sắc, tính năng để có thể tìm được chính xác hơn.</w:t>
      </w:r>
    </w:p>
    <w:p w14:paraId="32F92F8E" w14:textId="77777777" w:rsidR="00FC6EDA" w:rsidRPr="00B374C1" w:rsidRDefault="00000000" w:rsidP="000E47FC">
      <w:pPr>
        <w:widowControl/>
        <w:numPr>
          <w:ilvl w:val="0"/>
          <w:numId w:val="2"/>
        </w:numPr>
        <w:tabs>
          <w:tab w:val="clear" w:pos="8920"/>
        </w:tabs>
        <w:spacing w:before="0" w:after="0" w:line="276" w:lineRule="auto"/>
        <w:ind w:left="2160"/>
        <w:rPr>
          <w:lang w:val="vi-VN"/>
        </w:rPr>
      </w:pPr>
      <w:r w:rsidRPr="00B374C1">
        <w:rPr>
          <w:lang w:val="vi-VN"/>
        </w:rPr>
        <w:t>Là một khách hàng tôi muốn biết chi tiết về từng chiếc xe để có thể đánh giá đặc điểm, thông số kỹ thuật, giá cả, và xem đánh giá từ người mua trước.</w:t>
      </w:r>
    </w:p>
    <w:p w14:paraId="1CA23AB9" w14:textId="77777777" w:rsidR="00FC6EDA" w:rsidRPr="00B374C1" w:rsidRDefault="00000000" w:rsidP="000E47FC">
      <w:pPr>
        <w:widowControl/>
        <w:numPr>
          <w:ilvl w:val="0"/>
          <w:numId w:val="2"/>
        </w:numPr>
        <w:tabs>
          <w:tab w:val="clear" w:pos="8920"/>
        </w:tabs>
        <w:spacing w:before="0" w:after="0" w:line="276" w:lineRule="auto"/>
        <w:ind w:left="2160"/>
        <w:rPr>
          <w:lang w:val="vi-VN"/>
        </w:rPr>
      </w:pPr>
      <w:r w:rsidRPr="00B374C1">
        <w:rPr>
          <w:lang w:val="vi-VN"/>
        </w:rPr>
        <w:t>Là một khách hàng tôi muốn có thể thêm 1 hoặc nhiều chiếc xe vào giỏ hàng để tôi có thể thanh toán sau.</w:t>
      </w:r>
    </w:p>
    <w:p w14:paraId="16B38069" w14:textId="77777777" w:rsidR="00FC6EDA" w:rsidRPr="00B374C1" w:rsidRDefault="00000000" w:rsidP="000E47FC">
      <w:pPr>
        <w:widowControl/>
        <w:numPr>
          <w:ilvl w:val="0"/>
          <w:numId w:val="2"/>
        </w:numPr>
        <w:tabs>
          <w:tab w:val="clear" w:pos="8920"/>
        </w:tabs>
        <w:spacing w:before="0" w:after="0" w:line="276" w:lineRule="auto"/>
        <w:ind w:left="2160"/>
        <w:rPr>
          <w:lang w:val="vi-VN"/>
        </w:rPr>
      </w:pPr>
      <w:r w:rsidRPr="00B374C1">
        <w:rPr>
          <w:lang w:val="vi-VN"/>
        </w:rPr>
        <w:t>Là một khách hàng tôi muốn chỉnh sửa giỏ hàng để có thể quản lý được số lượng, giá cả của sản phẩm mà tôi chọn</w:t>
      </w:r>
    </w:p>
    <w:p w14:paraId="7F51EE45" w14:textId="77777777" w:rsidR="00FC6EDA" w:rsidRPr="00B374C1" w:rsidRDefault="00000000" w:rsidP="000E47FC">
      <w:pPr>
        <w:widowControl/>
        <w:numPr>
          <w:ilvl w:val="0"/>
          <w:numId w:val="2"/>
        </w:numPr>
        <w:tabs>
          <w:tab w:val="clear" w:pos="8920"/>
        </w:tabs>
        <w:spacing w:before="0" w:after="0" w:line="276" w:lineRule="auto"/>
        <w:ind w:left="2160"/>
        <w:rPr>
          <w:lang w:val="vi-VN"/>
        </w:rPr>
      </w:pPr>
      <w:r w:rsidRPr="00B374C1">
        <w:rPr>
          <w:lang w:val="vi-VN"/>
        </w:rPr>
        <w:t>Là một khách hàng tôi muốn có thể thanh toán sản phẩm một cách nhanh chóng, có thể thanh toán bằng chuyển khoản và có thể thanh toán bằng tiền mặt để hoàn tất việc mua hàng.</w:t>
      </w:r>
    </w:p>
    <w:p w14:paraId="052EBAC4" w14:textId="77777777" w:rsidR="00FC6EDA" w:rsidRPr="00B374C1" w:rsidRDefault="00000000" w:rsidP="000E47FC">
      <w:pPr>
        <w:widowControl/>
        <w:numPr>
          <w:ilvl w:val="0"/>
          <w:numId w:val="2"/>
        </w:numPr>
        <w:tabs>
          <w:tab w:val="clear" w:pos="8920"/>
        </w:tabs>
        <w:spacing w:before="0" w:after="0" w:line="276" w:lineRule="auto"/>
        <w:ind w:left="2160"/>
        <w:rPr>
          <w:lang w:val="vi-VN"/>
        </w:rPr>
      </w:pPr>
      <w:r w:rsidRPr="00B374C1">
        <w:rPr>
          <w:lang w:val="vi-VN"/>
        </w:rPr>
        <w:t>Là một khách hàng đã đặt hàng tôi muốn theo dõi tình trạng đơn hàng của mình để có thể nắm bắt được khi nào sản phẩm của tôi sẽ được giao.</w:t>
      </w:r>
    </w:p>
    <w:p w14:paraId="6CBFA1AE" w14:textId="77777777" w:rsidR="00FC6EDA" w:rsidRPr="00B374C1" w:rsidRDefault="00000000" w:rsidP="000E47FC">
      <w:pPr>
        <w:widowControl/>
        <w:numPr>
          <w:ilvl w:val="0"/>
          <w:numId w:val="2"/>
        </w:numPr>
        <w:tabs>
          <w:tab w:val="clear" w:pos="8920"/>
        </w:tabs>
        <w:spacing w:before="0" w:after="0" w:line="276" w:lineRule="auto"/>
        <w:ind w:left="2160"/>
        <w:rPr>
          <w:lang w:val="vi-VN"/>
        </w:rPr>
      </w:pPr>
      <w:r w:rsidRPr="00B374C1">
        <w:rPr>
          <w:lang w:val="vi-VN"/>
        </w:rPr>
        <w:t>Là một khách hàng tôi muốn đánh giá sản phẩm mà tôi đã mua để có thể chia sẻ trải nghiệm của mình với người dùng khác.</w:t>
      </w:r>
    </w:p>
    <w:p w14:paraId="0EAA7E0F" w14:textId="77777777" w:rsidR="00FC6EDA" w:rsidRPr="00B374C1" w:rsidRDefault="00000000" w:rsidP="000E47FC">
      <w:pPr>
        <w:widowControl/>
        <w:numPr>
          <w:ilvl w:val="0"/>
          <w:numId w:val="2"/>
        </w:numPr>
        <w:tabs>
          <w:tab w:val="clear" w:pos="8920"/>
        </w:tabs>
        <w:spacing w:before="0" w:line="276" w:lineRule="auto"/>
        <w:ind w:left="2160"/>
        <w:rPr>
          <w:lang w:val="vi-VN"/>
        </w:rPr>
      </w:pPr>
      <w:r w:rsidRPr="00B374C1">
        <w:rPr>
          <w:lang w:val="vi-VN"/>
        </w:rPr>
        <w:t xml:space="preserve">Là một khách hàng sử dụng </w:t>
      </w:r>
      <w:proofErr w:type="spellStart"/>
      <w:r w:rsidRPr="00B374C1">
        <w:rPr>
          <w:lang w:val="vi-VN"/>
        </w:rPr>
        <w:t>sp</w:t>
      </w:r>
      <w:proofErr w:type="spellEnd"/>
      <w:r w:rsidRPr="00B374C1">
        <w:rPr>
          <w:lang w:val="vi-VN"/>
        </w:rPr>
        <w:t xml:space="preserve"> có vấn đề tôi muốn có thể tiến hành hoàn trả để có thể sử dụng tốt sản phẩm.</w:t>
      </w:r>
    </w:p>
    <w:p w14:paraId="3DB2C404" w14:textId="77777777" w:rsidR="00FC6EDA" w:rsidRPr="00B374C1" w:rsidRDefault="00FC6EDA" w:rsidP="000E47FC">
      <w:pPr>
        <w:widowControl/>
        <w:tabs>
          <w:tab w:val="clear" w:pos="8920"/>
        </w:tabs>
        <w:spacing w:line="276" w:lineRule="auto"/>
        <w:ind w:left="720"/>
        <w:rPr>
          <w:lang w:val="vi-VN"/>
        </w:rPr>
      </w:pPr>
    </w:p>
    <w:p w14:paraId="0E169AA2" w14:textId="77777777" w:rsidR="00FC6EDA" w:rsidRPr="00B374C1" w:rsidRDefault="00000000" w:rsidP="000E47FC">
      <w:pPr>
        <w:widowControl/>
        <w:numPr>
          <w:ilvl w:val="0"/>
          <w:numId w:val="23"/>
        </w:numPr>
        <w:tabs>
          <w:tab w:val="clear" w:pos="8920"/>
        </w:tabs>
        <w:spacing w:after="0" w:line="276" w:lineRule="auto"/>
        <w:ind w:left="1440"/>
        <w:rPr>
          <w:lang w:val="vi-VN"/>
        </w:rPr>
      </w:pPr>
      <w:r w:rsidRPr="00B374C1">
        <w:rPr>
          <w:lang w:val="vi-VN"/>
        </w:rPr>
        <w:t>Quản trị viên:</w:t>
      </w:r>
    </w:p>
    <w:p w14:paraId="1436EFC7" w14:textId="77777777" w:rsidR="00FC6EDA" w:rsidRPr="00B374C1" w:rsidRDefault="00000000" w:rsidP="000E47FC">
      <w:pPr>
        <w:widowControl/>
        <w:numPr>
          <w:ilvl w:val="0"/>
          <w:numId w:val="96"/>
        </w:numPr>
        <w:tabs>
          <w:tab w:val="clear" w:pos="8920"/>
        </w:tabs>
        <w:spacing w:before="0" w:after="0" w:line="276" w:lineRule="auto"/>
        <w:rPr>
          <w:lang w:val="vi-VN"/>
        </w:rPr>
      </w:pPr>
      <w:r w:rsidRPr="00B374C1">
        <w:rPr>
          <w:lang w:val="vi-VN"/>
        </w:rPr>
        <w:t>Là một quản trị viên, tôi muốn có khả năng thêm, chỉnh sửa, và xóa sản phẩm trong danh mục để cập nhật thông tin sản phẩm bán trên hệ thống.</w:t>
      </w:r>
    </w:p>
    <w:p w14:paraId="1A995E3E" w14:textId="77777777" w:rsidR="00FC6EDA" w:rsidRPr="00B374C1" w:rsidRDefault="00000000" w:rsidP="000E47FC">
      <w:pPr>
        <w:widowControl/>
        <w:numPr>
          <w:ilvl w:val="0"/>
          <w:numId w:val="96"/>
        </w:numPr>
        <w:tabs>
          <w:tab w:val="clear" w:pos="8920"/>
        </w:tabs>
        <w:spacing w:before="0" w:after="0" w:line="276" w:lineRule="auto"/>
        <w:rPr>
          <w:lang w:val="vi-VN"/>
        </w:rPr>
      </w:pPr>
      <w:r w:rsidRPr="00B374C1">
        <w:rPr>
          <w:lang w:val="vi-VN"/>
        </w:rPr>
        <w:t>Là một quản trị viên, tôi muốn có khả năng xem, thêm, chỉnh sửa, và xóa tài khoản người dùng để quản lý danh sách khách hàng một cách hiệu quả.</w:t>
      </w:r>
    </w:p>
    <w:p w14:paraId="08C125CD" w14:textId="77777777" w:rsidR="00FC6EDA" w:rsidRPr="00B374C1" w:rsidRDefault="00000000" w:rsidP="000E47FC">
      <w:pPr>
        <w:widowControl/>
        <w:numPr>
          <w:ilvl w:val="0"/>
          <w:numId w:val="96"/>
        </w:numPr>
        <w:tabs>
          <w:tab w:val="clear" w:pos="8920"/>
        </w:tabs>
        <w:spacing w:before="0" w:after="0" w:line="276" w:lineRule="auto"/>
        <w:rPr>
          <w:lang w:val="vi-VN"/>
        </w:rPr>
      </w:pPr>
      <w:r w:rsidRPr="00B374C1">
        <w:rPr>
          <w:lang w:val="vi-VN"/>
        </w:rPr>
        <w:t>Là một quản trị viên, tôi muốn có thể tạo và xem báo cáo doanh thu để theo dõi tình hình kinh doanh của công ty.</w:t>
      </w:r>
    </w:p>
    <w:p w14:paraId="74D3E291" w14:textId="77777777" w:rsidR="00FC6EDA" w:rsidRPr="00B374C1" w:rsidRDefault="00000000" w:rsidP="000E47FC">
      <w:pPr>
        <w:widowControl/>
        <w:numPr>
          <w:ilvl w:val="0"/>
          <w:numId w:val="96"/>
        </w:numPr>
        <w:tabs>
          <w:tab w:val="clear" w:pos="8920"/>
        </w:tabs>
        <w:spacing w:before="0" w:after="0" w:line="276" w:lineRule="auto"/>
        <w:rPr>
          <w:lang w:val="vi-VN"/>
        </w:rPr>
      </w:pPr>
      <w:r w:rsidRPr="00B374C1">
        <w:rPr>
          <w:lang w:val="vi-VN"/>
        </w:rPr>
        <w:t>Là một quản trị viên tôi muốn biết được sản phẩm nào được đánh giá tốt, sản phẩm nào được đánh giá xấu để cải thiện hoặc xóa sản phẩm.</w:t>
      </w:r>
    </w:p>
    <w:p w14:paraId="7FA7BE3F" w14:textId="77777777" w:rsidR="00FC6EDA" w:rsidRPr="00B374C1" w:rsidRDefault="00000000" w:rsidP="000E47FC">
      <w:pPr>
        <w:widowControl/>
        <w:numPr>
          <w:ilvl w:val="0"/>
          <w:numId w:val="96"/>
        </w:numPr>
        <w:tabs>
          <w:tab w:val="clear" w:pos="8920"/>
        </w:tabs>
        <w:spacing w:before="0" w:after="0" w:line="276" w:lineRule="auto"/>
        <w:rPr>
          <w:lang w:val="vi-VN"/>
        </w:rPr>
      </w:pPr>
      <w:r w:rsidRPr="00B374C1">
        <w:rPr>
          <w:lang w:val="vi-VN"/>
        </w:rPr>
        <w:t>Là một quản trị viên, tôi muốn có khả năng theo dõi và quản lý trạng thái đơn hàng để đảm bảo khách hàng nhận được sản phẩm đúng hạn.</w:t>
      </w:r>
    </w:p>
    <w:p w14:paraId="613A748A" w14:textId="77777777" w:rsidR="00FC6EDA" w:rsidRPr="00B374C1" w:rsidRDefault="00000000" w:rsidP="000E47FC">
      <w:pPr>
        <w:widowControl/>
        <w:numPr>
          <w:ilvl w:val="0"/>
          <w:numId w:val="96"/>
        </w:numPr>
        <w:tabs>
          <w:tab w:val="clear" w:pos="8920"/>
        </w:tabs>
        <w:spacing w:before="0" w:line="276" w:lineRule="auto"/>
        <w:rPr>
          <w:lang w:val="vi-VN"/>
        </w:rPr>
      </w:pPr>
      <w:r w:rsidRPr="00B374C1">
        <w:rPr>
          <w:lang w:val="vi-VN"/>
        </w:rPr>
        <w:lastRenderedPageBreak/>
        <w:t xml:space="preserve">Là một quản trị viên, tôi muốn tạo và quản lý các </w:t>
      </w:r>
      <w:proofErr w:type="spellStart"/>
      <w:r w:rsidRPr="00B374C1">
        <w:rPr>
          <w:lang w:val="vi-VN"/>
        </w:rPr>
        <w:t>voucher</w:t>
      </w:r>
      <w:proofErr w:type="spellEnd"/>
      <w:r w:rsidRPr="00B374C1">
        <w:rPr>
          <w:lang w:val="vi-VN"/>
        </w:rPr>
        <w:t xml:space="preserve"> để thu hút khách hàng và tăng doanh số.</w:t>
      </w:r>
    </w:p>
    <w:p w14:paraId="7E79D884" w14:textId="77777777" w:rsidR="00FC6EDA" w:rsidRPr="00B374C1" w:rsidRDefault="00000000" w:rsidP="000E47FC">
      <w:pPr>
        <w:numPr>
          <w:ilvl w:val="0"/>
          <w:numId w:val="120"/>
        </w:numPr>
        <w:tabs>
          <w:tab w:val="clear" w:pos="8920"/>
        </w:tabs>
        <w:spacing w:after="0"/>
        <w:rPr>
          <w:b/>
          <w:lang w:val="vi-VN"/>
        </w:rPr>
      </w:pPr>
      <w:r w:rsidRPr="00B374C1">
        <w:rPr>
          <w:b/>
          <w:lang w:val="vi-VN"/>
        </w:rPr>
        <w:t xml:space="preserve">Tìm hiểu về giao diện </w:t>
      </w:r>
      <w:proofErr w:type="spellStart"/>
      <w:r w:rsidRPr="00B374C1">
        <w:rPr>
          <w:b/>
          <w:lang w:val="vi-VN"/>
        </w:rPr>
        <w:t>Etrend</w:t>
      </w:r>
      <w:proofErr w:type="spellEnd"/>
      <w:r w:rsidRPr="00B374C1">
        <w:rPr>
          <w:b/>
          <w:lang w:val="vi-VN"/>
        </w:rPr>
        <w:t xml:space="preserve"> </w:t>
      </w:r>
      <w:proofErr w:type="spellStart"/>
      <w:r w:rsidRPr="00B374C1">
        <w:rPr>
          <w:b/>
          <w:lang w:val="vi-VN"/>
        </w:rPr>
        <w:t>Lite</w:t>
      </w:r>
      <w:proofErr w:type="spellEnd"/>
      <w:r w:rsidRPr="00B374C1">
        <w:rPr>
          <w:b/>
          <w:lang w:val="vi-VN"/>
        </w:rPr>
        <w:t xml:space="preserve"> và cách cài đặt</w:t>
      </w:r>
    </w:p>
    <w:p w14:paraId="23744A0C" w14:textId="77777777" w:rsidR="00FC6EDA" w:rsidRPr="00B374C1" w:rsidRDefault="00000000" w:rsidP="000E47FC">
      <w:pPr>
        <w:numPr>
          <w:ilvl w:val="1"/>
          <w:numId w:val="120"/>
        </w:numPr>
        <w:tabs>
          <w:tab w:val="clear" w:pos="8920"/>
        </w:tabs>
        <w:spacing w:before="0" w:after="100"/>
        <w:rPr>
          <w:b/>
          <w:lang w:val="vi-VN"/>
        </w:rPr>
      </w:pPr>
      <w:r w:rsidRPr="00B374C1">
        <w:rPr>
          <w:b/>
          <w:lang w:val="vi-VN"/>
        </w:rPr>
        <w:t xml:space="preserve">Tìm hiểu về </w:t>
      </w:r>
      <w:proofErr w:type="spellStart"/>
      <w:r w:rsidRPr="00B374C1">
        <w:rPr>
          <w:b/>
          <w:lang w:val="vi-VN"/>
        </w:rPr>
        <w:t>Etrend</w:t>
      </w:r>
      <w:proofErr w:type="spellEnd"/>
      <w:r w:rsidRPr="00B374C1">
        <w:rPr>
          <w:b/>
          <w:lang w:val="vi-VN"/>
        </w:rPr>
        <w:t xml:space="preserve"> </w:t>
      </w:r>
      <w:proofErr w:type="spellStart"/>
      <w:r w:rsidRPr="00B374C1">
        <w:rPr>
          <w:b/>
          <w:lang w:val="vi-VN"/>
        </w:rPr>
        <w:t>Lite</w:t>
      </w:r>
      <w:proofErr w:type="spellEnd"/>
    </w:p>
    <w:p w14:paraId="3F497F35" w14:textId="77777777" w:rsidR="00FC6EDA" w:rsidRPr="00B374C1" w:rsidRDefault="00000000" w:rsidP="000E47FC">
      <w:pPr>
        <w:tabs>
          <w:tab w:val="clear" w:pos="8920"/>
        </w:tabs>
        <w:spacing w:after="100"/>
        <w:jc w:val="both"/>
        <w:rPr>
          <w:lang w:val="vi-VN"/>
        </w:rPr>
      </w:pPr>
      <w:proofErr w:type="spellStart"/>
      <w:r w:rsidRPr="00B374C1">
        <w:rPr>
          <w:lang w:val="vi-VN"/>
        </w:rPr>
        <w:t>Etrend</w:t>
      </w:r>
      <w:proofErr w:type="spellEnd"/>
      <w:r w:rsidRPr="00B374C1">
        <w:rPr>
          <w:lang w:val="vi-VN"/>
        </w:rPr>
        <w:t xml:space="preserve"> </w:t>
      </w:r>
      <w:proofErr w:type="spellStart"/>
      <w:r w:rsidRPr="00B374C1">
        <w:rPr>
          <w:lang w:val="vi-VN"/>
        </w:rPr>
        <w:t>Lite</w:t>
      </w:r>
      <w:proofErr w:type="spellEnd"/>
      <w:r w:rsidRPr="00B374C1">
        <w:rPr>
          <w:lang w:val="vi-VN"/>
        </w:rPr>
        <w:t xml:space="preserve"> là giao diện miễn phí dành cho </w:t>
      </w:r>
      <w:proofErr w:type="spellStart"/>
      <w:r w:rsidRPr="00B374C1">
        <w:rPr>
          <w:lang w:val="vi-VN"/>
        </w:rPr>
        <w:t>Magento</w:t>
      </w:r>
      <w:proofErr w:type="spellEnd"/>
      <w:r w:rsidRPr="00B374C1">
        <w:rPr>
          <w:lang w:val="vi-VN"/>
        </w:rPr>
        <w:t xml:space="preserve"> 2, được thiết kế độc đáo và tối ưu cho các cửa hàng trực tuyến. Giao diện này mang đến một phong cách hiện đại và đẹp mắt, phù hợp hoàn hảo cho nhiều loại cửa hàng khác nhau nhờ vào giao diện gọn gàng, linh hoạt và thu hút.</w:t>
      </w:r>
    </w:p>
    <w:p w14:paraId="01A1EDB9" w14:textId="77777777" w:rsidR="00FC6EDA" w:rsidRPr="00B374C1" w:rsidRDefault="00000000" w:rsidP="000E47FC">
      <w:pPr>
        <w:tabs>
          <w:tab w:val="clear" w:pos="8920"/>
        </w:tabs>
        <w:jc w:val="both"/>
        <w:rPr>
          <w:lang w:val="vi-VN"/>
        </w:rPr>
      </w:pPr>
      <w:proofErr w:type="spellStart"/>
      <w:r w:rsidRPr="00B374C1">
        <w:rPr>
          <w:lang w:val="vi-VN"/>
        </w:rPr>
        <w:t>Etrend</w:t>
      </w:r>
      <w:proofErr w:type="spellEnd"/>
      <w:r w:rsidRPr="00B374C1">
        <w:rPr>
          <w:lang w:val="vi-VN"/>
        </w:rPr>
        <w:t xml:space="preserve"> </w:t>
      </w:r>
      <w:proofErr w:type="spellStart"/>
      <w:r w:rsidRPr="00B374C1">
        <w:rPr>
          <w:lang w:val="vi-VN"/>
        </w:rPr>
        <w:t>Lite</w:t>
      </w:r>
      <w:proofErr w:type="spellEnd"/>
      <w:r w:rsidRPr="00B374C1">
        <w:rPr>
          <w:lang w:val="vi-VN"/>
        </w:rPr>
        <w:t xml:space="preserve"> có đầy đủ các tính năng giúp bạn thúc đẩy doanh số bán hàng. Đồng thời hỗ trợ bạn thu hút mọi khách hàng tiềm năng nhờ thiết kế tương thích trên cả máy tính để bàn, máy tính bảng và điện thoại. </w:t>
      </w:r>
    </w:p>
    <w:p w14:paraId="3C29810A" w14:textId="77777777" w:rsidR="00FC6EDA" w:rsidRPr="00B374C1" w:rsidRDefault="00000000" w:rsidP="000E47FC">
      <w:pPr>
        <w:tabs>
          <w:tab w:val="clear" w:pos="8920"/>
        </w:tabs>
        <w:jc w:val="both"/>
        <w:rPr>
          <w:lang w:val="vi-VN"/>
        </w:rPr>
      </w:pPr>
      <w:proofErr w:type="spellStart"/>
      <w:r w:rsidRPr="00B374C1">
        <w:rPr>
          <w:lang w:val="vi-VN"/>
        </w:rPr>
        <w:t>Etrend</w:t>
      </w:r>
      <w:proofErr w:type="spellEnd"/>
      <w:r w:rsidRPr="00B374C1">
        <w:rPr>
          <w:lang w:val="vi-VN"/>
        </w:rPr>
        <w:t xml:space="preserve"> </w:t>
      </w:r>
      <w:proofErr w:type="spellStart"/>
      <w:r w:rsidRPr="00B374C1">
        <w:rPr>
          <w:lang w:val="vi-VN"/>
        </w:rPr>
        <w:t>Lite</w:t>
      </w:r>
      <w:proofErr w:type="spellEnd"/>
      <w:r w:rsidRPr="00B374C1">
        <w:rPr>
          <w:lang w:val="vi-VN"/>
        </w:rPr>
        <w:t xml:space="preserve"> sở hữu các tính năng mạnh mẽ để nâng tầm cửa hàng trực tuyến của bạn. Thu hút sự chú ý của khách hàng với nhãn sản phẩm Mới và Đang giảm giá – những nhãn này giúp quảng bá sản phẩm hiệu quả. Trình bày dễ dàng các đặc điểm sản phẩm với </w:t>
      </w:r>
      <w:proofErr w:type="spellStart"/>
      <w:r w:rsidRPr="00B374C1">
        <w:rPr>
          <w:lang w:val="vi-VN"/>
        </w:rPr>
        <w:t>Tab</w:t>
      </w:r>
      <w:proofErr w:type="spellEnd"/>
      <w:r w:rsidRPr="00B374C1">
        <w:rPr>
          <w:lang w:val="vi-VN"/>
        </w:rPr>
        <w:t xml:space="preserve"> Sản phẩm. Đem đến trải nghiệm mua sắm dễ nhớ cho khách hàng toàn cầu bằng cách hiển thị biểu tượng ngôn ngữ bằng cờ quốc gia. Quảng bá ưu đãi của bạn với thanh thông báo ở đầu trang để tăng doanh số.</w:t>
      </w:r>
    </w:p>
    <w:p w14:paraId="1F482445" w14:textId="77777777" w:rsidR="00FC6EDA" w:rsidRPr="00B374C1" w:rsidRDefault="00000000" w:rsidP="000E47FC">
      <w:pPr>
        <w:tabs>
          <w:tab w:val="clear" w:pos="8920"/>
        </w:tabs>
        <w:jc w:val="both"/>
        <w:rPr>
          <w:lang w:val="vi-VN"/>
        </w:rPr>
      </w:pPr>
      <w:r w:rsidRPr="00B374C1">
        <w:rPr>
          <w:lang w:val="vi-VN"/>
        </w:rPr>
        <w:t xml:space="preserve">Xây dựng cửa hàng trực tuyến của bạn với </w:t>
      </w:r>
      <w:proofErr w:type="spellStart"/>
      <w:r w:rsidRPr="00B374C1">
        <w:rPr>
          <w:lang w:val="vi-VN"/>
        </w:rPr>
        <w:t>Etrend</w:t>
      </w:r>
      <w:proofErr w:type="spellEnd"/>
      <w:r w:rsidRPr="00B374C1">
        <w:rPr>
          <w:lang w:val="vi-VN"/>
        </w:rPr>
        <w:t xml:space="preserve"> </w:t>
      </w:r>
      <w:proofErr w:type="spellStart"/>
      <w:r w:rsidRPr="00B374C1">
        <w:rPr>
          <w:lang w:val="vi-VN"/>
        </w:rPr>
        <w:t>Lite</w:t>
      </w:r>
      <w:proofErr w:type="spellEnd"/>
      <w:r w:rsidRPr="00B374C1">
        <w:rPr>
          <w:lang w:val="vi-VN"/>
        </w:rPr>
        <w:t xml:space="preserve"> </w:t>
      </w:r>
      <w:proofErr w:type="spellStart"/>
      <w:r w:rsidRPr="00B374C1">
        <w:rPr>
          <w:lang w:val="vi-VN"/>
        </w:rPr>
        <w:t>Free</w:t>
      </w:r>
      <w:proofErr w:type="spellEnd"/>
      <w:r w:rsidRPr="00B374C1">
        <w:rPr>
          <w:lang w:val="vi-VN"/>
        </w:rPr>
        <w:t xml:space="preserve"> </w:t>
      </w:r>
      <w:proofErr w:type="spellStart"/>
      <w:r w:rsidRPr="00B374C1">
        <w:rPr>
          <w:lang w:val="vi-VN"/>
        </w:rPr>
        <w:t>Magento</w:t>
      </w:r>
      <w:proofErr w:type="spellEnd"/>
      <w:r w:rsidRPr="00B374C1">
        <w:rPr>
          <w:lang w:val="vi-VN"/>
        </w:rPr>
        <w:t xml:space="preserve"> 2 và mang lại trải nghiệm thương mại điện tử đẳng cấp thế giới cho khách hàng. </w:t>
      </w:r>
      <w:proofErr w:type="spellStart"/>
      <w:r w:rsidRPr="00B374C1">
        <w:rPr>
          <w:lang w:val="vi-VN"/>
        </w:rPr>
        <w:t>Etrend</w:t>
      </w:r>
      <w:proofErr w:type="spellEnd"/>
      <w:r w:rsidRPr="00B374C1">
        <w:rPr>
          <w:lang w:val="vi-VN"/>
        </w:rPr>
        <w:t xml:space="preserve"> </w:t>
      </w:r>
      <w:proofErr w:type="spellStart"/>
      <w:r w:rsidRPr="00B374C1">
        <w:rPr>
          <w:lang w:val="vi-VN"/>
        </w:rPr>
        <w:t>Lite</w:t>
      </w:r>
      <w:proofErr w:type="spellEnd"/>
      <w:r w:rsidRPr="00B374C1">
        <w:rPr>
          <w:lang w:val="vi-VN"/>
        </w:rPr>
        <w:t xml:space="preserve"> thực sự được thiết kế để thúc đẩy chuyển đổi tối ưu!</w:t>
      </w:r>
    </w:p>
    <w:p w14:paraId="2DA41C85" w14:textId="77777777" w:rsidR="00FC6EDA" w:rsidRPr="00B374C1" w:rsidRDefault="00000000" w:rsidP="000E47FC">
      <w:pPr>
        <w:numPr>
          <w:ilvl w:val="1"/>
          <w:numId w:val="120"/>
        </w:numPr>
        <w:tabs>
          <w:tab w:val="clear" w:pos="8920"/>
        </w:tabs>
        <w:spacing w:after="100"/>
        <w:rPr>
          <w:b/>
          <w:lang w:val="vi-VN"/>
        </w:rPr>
      </w:pPr>
      <w:r w:rsidRPr="00B374C1">
        <w:rPr>
          <w:b/>
          <w:lang w:val="vi-VN"/>
        </w:rPr>
        <w:t xml:space="preserve">Cài đặt </w:t>
      </w:r>
      <w:proofErr w:type="spellStart"/>
      <w:r w:rsidRPr="00B374C1">
        <w:rPr>
          <w:b/>
          <w:lang w:val="vi-VN"/>
        </w:rPr>
        <w:t>theme</w:t>
      </w:r>
      <w:proofErr w:type="spellEnd"/>
      <w:r w:rsidRPr="00B374C1">
        <w:rPr>
          <w:b/>
          <w:lang w:val="vi-VN"/>
        </w:rPr>
        <w:t xml:space="preserve"> hỗ trợ xây dựng </w:t>
      </w:r>
      <w:proofErr w:type="spellStart"/>
      <w:r w:rsidRPr="00B374C1">
        <w:rPr>
          <w:b/>
          <w:lang w:val="vi-VN"/>
        </w:rPr>
        <w:t>website</w:t>
      </w:r>
      <w:proofErr w:type="spellEnd"/>
    </w:p>
    <w:p w14:paraId="0BE6EFAA" w14:textId="77777777" w:rsidR="00FC6EDA" w:rsidRPr="00B374C1" w:rsidRDefault="00000000" w:rsidP="000E47FC">
      <w:pPr>
        <w:tabs>
          <w:tab w:val="clear" w:pos="8920"/>
        </w:tabs>
        <w:spacing w:after="100"/>
        <w:rPr>
          <w:lang w:val="vi-VN"/>
        </w:rPr>
      </w:pPr>
      <w:r w:rsidRPr="00B374C1">
        <w:rPr>
          <w:lang w:val="vi-VN"/>
        </w:rPr>
        <w:t>Để cài đặt giao diện, chúng ta làm theo các bước dưới đây:</w:t>
      </w:r>
    </w:p>
    <w:p w14:paraId="3584FBF7" w14:textId="77777777" w:rsidR="00FC6EDA" w:rsidRPr="00B374C1" w:rsidRDefault="00000000" w:rsidP="000E47FC">
      <w:pPr>
        <w:tabs>
          <w:tab w:val="clear" w:pos="8920"/>
        </w:tabs>
        <w:rPr>
          <w:b/>
          <w:lang w:val="vi-VN"/>
        </w:rPr>
      </w:pPr>
      <w:r w:rsidRPr="00B374C1">
        <w:rPr>
          <w:b/>
          <w:lang w:val="vi-VN"/>
        </w:rPr>
        <w:t>Chuẩn bị cài đặt</w:t>
      </w:r>
    </w:p>
    <w:p w14:paraId="49C2F6D7" w14:textId="77777777" w:rsidR="00FC6EDA" w:rsidRPr="00B374C1" w:rsidRDefault="00000000" w:rsidP="000E47FC">
      <w:pPr>
        <w:numPr>
          <w:ilvl w:val="0"/>
          <w:numId w:val="75"/>
        </w:numPr>
        <w:tabs>
          <w:tab w:val="clear" w:pos="8920"/>
        </w:tabs>
        <w:spacing w:after="0"/>
        <w:jc w:val="both"/>
        <w:rPr>
          <w:lang w:val="vi-VN"/>
        </w:rPr>
      </w:pPr>
      <w:r w:rsidRPr="00B374C1">
        <w:rPr>
          <w:lang w:val="vi-VN"/>
        </w:rPr>
        <w:t xml:space="preserve">Trước khi cài đặt </w:t>
      </w:r>
      <w:proofErr w:type="spellStart"/>
      <w:r w:rsidRPr="00B374C1">
        <w:rPr>
          <w:lang w:val="vi-VN"/>
        </w:rPr>
        <w:t>theme</w:t>
      </w:r>
      <w:proofErr w:type="spellEnd"/>
      <w:r w:rsidRPr="00B374C1">
        <w:rPr>
          <w:lang w:val="vi-VN"/>
        </w:rPr>
        <w:t>, bạn sao chép cửa hàng trực tiếp của mình sang một cửa hàng phát triển và thử cài đặt trên đó trước.</w:t>
      </w:r>
    </w:p>
    <w:p w14:paraId="57847437" w14:textId="77777777" w:rsidR="00FC6EDA" w:rsidRPr="00B374C1" w:rsidRDefault="00000000" w:rsidP="000E47FC">
      <w:pPr>
        <w:numPr>
          <w:ilvl w:val="0"/>
          <w:numId w:val="75"/>
        </w:numPr>
        <w:tabs>
          <w:tab w:val="clear" w:pos="8920"/>
        </w:tabs>
        <w:spacing w:before="0" w:after="0"/>
        <w:jc w:val="both"/>
        <w:rPr>
          <w:lang w:val="vi-VN"/>
        </w:rPr>
      </w:pPr>
      <w:r w:rsidRPr="00B374C1">
        <w:rPr>
          <w:lang w:val="vi-VN"/>
        </w:rPr>
        <w:t xml:space="preserve">Sao lưu các tệp </w:t>
      </w:r>
      <w:proofErr w:type="spellStart"/>
      <w:r w:rsidRPr="00B374C1">
        <w:rPr>
          <w:lang w:val="vi-VN"/>
        </w:rPr>
        <w:t>Magento</w:t>
      </w:r>
      <w:proofErr w:type="spellEnd"/>
      <w:r w:rsidRPr="00B374C1">
        <w:rPr>
          <w:lang w:val="vi-VN"/>
        </w:rPr>
        <w:t xml:space="preserve"> và cơ sở dữ liệu của cửa hàng.</w:t>
      </w:r>
    </w:p>
    <w:p w14:paraId="0F6B4138" w14:textId="77777777" w:rsidR="00FC6EDA" w:rsidRPr="00B374C1" w:rsidRDefault="00000000" w:rsidP="000E47FC">
      <w:pPr>
        <w:numPr>
          <w:ilvl w:val="0"/>
          <w:numId w:val="75"/>
        </w:numPr>
        <w:tabs>
          <w:tab w:val="clear" w:pos="8920"/>
        </w:tabs>
        <w:spacing w:before="0"/>
        <w:jc w:val="both"/>
        <w:rPr>
          <w:lang w:val="vi-VN"/>
        </w:rPr>
      </w:pPr>
      <w:r w:rsidRPr="00B374C1">
        <w:rPr>
          <w:lang w:val="vi-VN"/>
        </w:rPr>
        <w:t xml:space="preserve">Vô hiệu hóa tất cả các mục bộ nhớ đệm có liên quan trong </w:t>
      </w:r>
      <w:proofErr w:type="spellStart"/>
      <w:r w:rsidRPr="00B374C1">
        <w:rPr>
          <w:lang w:val="vi-VN"/>
        </w:rPr>
        <w:t>Magento</w:t>
      </w:r>
      <w:proofErr w:type="spellEnd"/>
      <w:r w:rsidRPr="00B374C1">
        <w:rPr>
          <w:lang w:val="vi-VN"/>
        </w:rPr>
        <w:t>.</w:t>
      </w:r>
    </w:p>
    <w:p w14:paraId="20B1AFA7" w14:textId="77777777" w:rsidR="00FC6EDA" w:rsidRPr="00B374C1" w:rsidRDefault="00000000" w:rsidP="000E47FC">
      <w:pPr>
        <w:tabs>
          <w:tab w:val="clear" w:pos="8920"/>
        </w:tabs>
        <w:rPr>
          <w:b/>
          <w:lang w:val="vi-VN"/>
        </w:rPr>
      </w:pPr>
      <w:r w:rsidRPr="00B374C1">
        <w:rPr>
          <w:b/>
          <w:lang w:val="vi-VN"/>
        </w:rPr>
        <w:t>Cài đặt giao diện</w:t>
      </w:r>
    </w:p>
    <w:p w14:paraId="5BAC56E2" w14:textId="77777777" w:rsidR="00FC6EDA" w:rsidRPr="00B374C1" w:rsidRDefault="00000000" w:rsidP="000E47FC">
      <w:pPr>
        <w:tabs>
          <w:tab w:val="clear" w:pos="8920"/>
        </w:tabs>
        <w:rPr>
          <w:lang w:val="vi-VN"/>
        </w:rPr>
      </w:pPr>
      <w:r w:rsidRPr="00B374C1">
        <w:rPr>
          <w:lang w:val="vi-VN"/>
        </w:rPr>
        <w:t xml:space="preserve">Bước 1: Tải gói giao diện ở trang sau: </w:t>
      </w:r>
      <w:hyperlink r:id="rId88">
        <w:r w:rsidRPr="00B374C1">
          <w:rPr>
            <w:color w:val="1155CC"/>
            <w:u w:val="single"/>
            <w:lang w:val="vi-VN"/>
          </w:rPr>
          <w:t>https://hiddentechies.com/demo/etrend/mage/preview-lite/</w:t>
        </w:r>
      </w:hyperlink>
    </w:p>
    <w:p w14:paraId="7D8E054C" w14:textId="77777777" w:rsidR="00FC6EDA" w:rsidRPr="00B374C1" w:rsidRDefault="00000000" w:rsidP="000E47FC">
      <w:pPr>
        <w:tabs>
          <w:tab w:val="clear" w:pos="8920"/>
        </w:tabs>
        <w:rPr>
          <w:lang w:val="vi-VN"/>
        </w:rPr>
      </w:pPr>
      <w:r w:rsidRPr="00B374C1">
        <w:rPr>
          <w:lang w:val="vi-VN"/>
        </w:rPr>
        <w:t xml:space="preserve">Bước 2: Sao chép (tải lên) các tệp và thư mục từ gói giao diện vào thư mục gốc của </w:t>
      </w:r>
      <w:proofErr w:type="spellStart"/>
      <w:r w:rsidRPr="00B374C1">
        <w:rPr>
          <w:lang w:val="vi-VN"/>
        </w:rPr>
        <w:t>Magento</w:t>
      </w:r>
      <w:proofErr w:type="spellEnd"/>
      <w:r w:rsidRPr="00B374C1">
        <w:rPr>
          <w:lang w:val="vi-VN"/>
        </w:rPr>
        <w:t xml:space="preserve"> 2.</w:t>
      </w:r>
    </w:p>
    <w:p w14:paraId="4C6E35B6" w14:textId="77777777" w:rsidR="00FC6EDA" w:rsidRPr="00B374C1" w:rsidRDefault="00000000" w:rsidP="000E47FC">
      <w:pPr>
        <w:tabs>
          <w:tab w:val="clear" w:pos="8920"/>
        </w:tabs>
        <w:rPr>
          <w:lang w:val="vi-VN"/>
        </w:rPr>
      </w:pPr>
      <w:r w:rsidRPr="00B374C1">
        <w:rPr>
          <w:lang w:val="vi-VN"/>
        </w:rPr>
        <w:t xml:space="preserve">Bước 3: Mở </w:t>
      </w:r>
      <w:proofErr w:type="spellStart"/>
      <w:r w:rsidRPr="00B374C1">
        <w:rPr>
          <w:lang w:val="vi-VN"/>
        </w:rPr>
        <w:t>Command</w:t>
      </w:r>
      <w:proofErr w:type="spellEnd"/>
      <w:r w:rsidRPr="00B374C1">
        <w:rPr>
          <w:lang w:val="vi-VN"/>
        </w:rPr>
        <w:t xml:space="preserve"> </w:t>
      </w:r>
      <w:proofErr w:type="spellStart"/>
      <w:r w:rsidRPr="00B374C1">
        <w:rPr>
          <w:lang w:val="vi-VN"/>
        </w:rPr>
        <w:t>Prompt</w:t>
      </w:r>
      <w:proofErr w:type="spellEnd"/>
      <w:r w:rsidRPr="00B374C1">
        <w:rPr>
          <w:lang w:val="vi-VN"/>
        </w:rPr>
        <w:t xml:space="preserve">, dùng câu lệnh </w:t>
      </w:r>
      <w:proofErr w:type="spellStart"/>
      <w:r w:rsidRPr="00B374C1">
        <w:rPr>
          <w:b/>
          <w:lang w:val="vi-VN"/>
        </w:rPr>
        <w:t>cd</w:t>
      </w:r>
      <w:proofErr w:type="spellEnd"/>
      <w:r w:rsidRPr="00B374C1">
        <w:rPr>
          <w:lang w:val="vi-VN"/>
        </w:rPr>
        <w:t xml:space="preserve"> điều hướng đến thư mục gốc của </w:t>
      </w:r>
      <w:proofErr w:type="spellStart"/>
      <w:r w:rsidRPr="00B374C1">
        <w:rPr>
          <w:lang w:val="vi-VN"/>
        </w:rPr>
        <w:t>Magento</w:t>
      </w:r>
      <w:proofErr w:type="spellEnd"/>
      <w:r w:rsidRPr="00B374C1">
        <w:rPr>
          <w:lang w:val="vi-VN"/>
        </w:rPr>
        <w:t xml:space="preserve"> 2.</w:t>
      </w:r>
    </w:p>
    <w:p w14:paraId="3B0F5FC2" w14:textId="77777777" w:rsidR="00FC6EDA" w:rsidRPr="00B374C1" w:rsidRDefault="00000000" w:rsidP="000E47FC">
      <w:pPr>
        <w:tabs>
          <w:tab w:val="clear" w:pos="8920"/>
        </w:tabs>
        <w:rPr>
          <w:lang w:val="vi-VN"/>
        </w:rPr>
      </w:pPr>
      <w:r w:rsidRPr="00B374C1">
        <w:rPr>
          <w:lang w:val="vi-VN"/>
        </w:rPr>
        <w:lastRenderedPageBreak/>
        <w:t>Bước 4: Chạy các lệnh sau:</w:t>
      </w:r>
    </w:p>
    <w:p w14:paraId="57D96ABE" w14:textId="77777777" w:rsidR="00FC6EDA" w:rsidRPr="00B374C1" w:rsidRDefault="00000000" w:rsidP="000E47FC">
      <w:pPr>
        <w:numPr>
          <w:ilvl w:val="0"/>
          <w:numId w:val="60"/>
        </w:numPr>
        <w:shd w:val="clear" w:color="auto" w:fill="FFFFFF"/>
        <w:tabs>
          <w:tab w:val="clear" w:pos="8920"/>
        </w:tabs>
        <w:spacing w:before="0" w:after="0"/>
        <w:rPr>
          <w:b/>
          <w:lang w:val="vi-VN"/>
        </w:rPr>
      </w:pPr>
      <w:proofErr w:type="spellStart"/>
      <w:r w:rsidRPr="00B374C1">
        <w:rPr>
          <w:b/>
          <w:lang w:val="vi-VN"/>
        </w:rPr>
        <w:t>php</w:t>
      </w:r>
      <w:proofErr w:type="spellEnd"/>
      <w:r w:rsidRPr="00B374C1">
        <w:rPr>
          <w:b/>
          <w:lang w:val="vi-VN"/>
        </w:rPr>
        <w:t xml:space="preserve"> bin/</w:t>
      </w:r>
      <w:proofErr w:type="spellStart"/>
      <w:r w:rsidRPr="00B374C1">
        <w:rPr>
          <w:b/>
          <w:lang w:val="vi-VN"/>
        </w:rPr>
        <w:t>magento</w:t>
      </w:r>
      <w:proofErr w:type="spellEnd"/>
      <w:r w:rsidRPr="00B374C1">
        <w:rPr>
          <w:b/>
          <w:lang w:val="vi-VN"/>
        </w:rPr>
        <w:t xml:space="preserve"> </w:t>
      </w:r>
      <w:proofErr w:type="spellStart"/>
      <w:r w:rsidRPr="00B374C1">
        <w:rPr>
          <w:b/>
          <w:lang w:val="vi-VN"/>
        </w:rPr>
        <w:t>setup:upgrade</w:t>
      </w:r>
      <w:proofErr w:type="spellEnd"/>
    </w:p>
    <w:p w14:paraId="4AE0EFFC" w14:textId="77777777" w:rsidR="00FC6EDA" w:rsidRPr="00B374C1" w:rsidRDefault="00000000" w:rsidP="000E47FC">
      <w:pPr>
        <w:numPr>
          <w:ilvl w:val="0"/>
          <w:numId w:val="60"/>
        </w:numPr>
        <w:shd w:val="clear" w:color="auto" w:fill="FFFFFF"/>
        <w:tabs>
          <w:tab w:val="clear" w:pos="8920"/>
        </w:tabs>
        <w:spacing w:before="0" w:after="160"/>
        <w:rPr>
          <w:b/>
          <w:lang w:val="vi-VN"/>
        </w:rPr>
      </w:pPr>
      <w:proofErr w:type="spellStart"/>
      <w:r w:rsidRPr="00B374C1">
        <w:rPr>
          <w:b/>
          <w:lang w:val="vi-VN"/>
        </w:rPr>
        <w:t>php</w:t>
      </w:r>
      <w:proofErr w:type="spellEnd"/>
      <w:r w:rsidRPr="00B374C1">
        <w:rPr>
          <w:b/>
          <w:lang w:val="vi-VN"/>
        </w:rPr>
        <w:t xml:space="preserve"> bin/</w:t>
      </w:r>
      <w:proofErr w:type="spellStart"/>
      <w:r w:rsidRPr="00B374C1">
        <w:rPr>
          <w:b/>
          <w:lang w:val="vi-VN"/>
        </w:rPr>
        <w:t>magento</w:t>
      </w:r>
      <w:proofErr w:type="spellEnd"/>
      <w:r w:rsidRPr="00B374C1">
        <w:rPr>
          <w:b/>
          <w:lang w:val="vi-VN"/>
        </w:rPr>
        <w:t xml:space="preserve"> </w:t>
      </w:r>
      <w:proofErr w:type="spellStart"/>
      <w:r w:rsidRPr="00B374C1">
        <w:rPr>
          <w:b/>
          <w:lang w:val="vi-VN"/>
        </w:rPr>
        <w:t>setup:static-content:deploy</w:t>
      </w:r>
      <w:proofErr w:type="spellEnd"/>
      <w:r w:rsidRPr="00B374C1">
        <w:rPr>
          <w:b/>
          <w:lang w:val="vi-VN"/>
        </w:rPr>
        <w:t xml:space="preserve"> -f</w:t>
      </w:r>
    </w:p>
    <w:p w14:paraId="32638524" w14:textId="77777777" w:rsidR="00FC6EDA" w:rsidRPr="00B374C1" w:rsidRDefault="00000000" w:rsidP="000E47FC">
      <w:pPr>
        <w:tabs>
          <w:tab w:val="clear" w:pos="8920"/>
        </w:tabs>
        <w:rPr>
          <w:lang w:val="vi-VN"/>
        </w:rPr>
      </w:pPr>
      <w:r w:rsidRPr="00B374C1">
        <w:rPr>
          <w:lang w:val="vi-VN"/>
        </w:rPr>
        <w:t xml:space="preserve">Bước 5: </w:t>
      </w:r>
      <w:proofErr w:type="spellStart"/>
      <w:r w:rsidRPr="00B374C1">
        <w:rPr>
          <w:lang w:val="vi-VN"/>
        </w:rPr>
        <w:t>Xoá</w:t>
      </w:r>
      <w:proofErr w:type="spellEnd"/>
      <w:r w:rsidRPr="00B374C1">
        <w:rPr>
          <w:lang w:val="vi-VN"/>
        </w:rPr>
        <w:t xml:space="preserve"> bộ nhớ đệm (</w:t>
      </w:r>
      <w:proofErr w:type="spellStart"/>
      <w:r w:rsidRPr="00B374C1">
        <w:rPr>
          <w:lang w:val="vi-VN"/>
        </w:rPr>
        <w:t>cache</w:t>
      </w:r>
      <w:proofErr w:type="spellEnd"/>
      <w:r w:rsidRPr="00B374C1">
        <w:rPr>
          <w:lang w:val="vi-VN"/>
        </w:rPr>
        <w:t>).</w:t>
      </w:r>
    </w:p>
    <w:p w14:paraId="2EF793D1" w14:textId="77777777" w:rsidR="00FC6EDA" w:rsidRPr="00B374C1" w:rsidRDefault="00000000" w:rsidP="000E47FC">
      <w:pPr>
        <w:tabs>
          <w:tab w:val="clear" w:pos="8920"/>
        </w:tabs>
        <w:rPr>
          <w:lang w:val="vi-VN"/>
        </w:rPr>
      </w:pPr>
      <w:r w:rsidRPr="00B374C1">
        <w:rPr>
          <w:lang w:val="vi-VN"/>
        </w:rPr>
        <w:t>Bước 6: Điều hướng đến “</w:t>
      </w:r>
      <w:proofErr w:type="spellStart"/>
      <w:r w:rsidRPr="00B374C1">
        <w:rPr>
          <w:lang w:val="vi-VN"/>
        </w:rPr>
        <w:t>Etrend</w:t>
      </w:r>
      <w:proofErr w:type="spellEnd"/>
      <w:r w:rsidRPr="00B374C1">
        <w:rPr>
          <w:lang w:val="vi-VN"/>
        </w:rPr>
        <w:t xml:space="preserve"> </w:t>
      </w:r>
      <w:proofErr w:type="spellStart"/>
      <w:r w:rsidRPr="00B374C1">
        <w:rPr>
          <w:lang w:val="vi-VN"/>
        </w:rPr>
        <w:t>Theme</w:t>
      </w:r>
      <w:proofErr w:type="spellEnd"/>
      <w:r w:rsidRPr="00B374C1">
        <w:rPr>
          <w:lang w:val="vi-VN"/>
        </w:rPr>
        <w:t xml:space="preserve"> &gt; </w:t>
      </w:r>
      <w:proofErr w:type="spellStart"/>
      <w:r w:rsidRPr="00B374C1">
        <w:rPr>
          <w:lang w:val="vi-VN"/>
        </w:rPr>
        <w:t>Configuration</w:t>
      </w:r>
      <w:proofErr w:type="spellEnd"/>
      <w:r w:rsidRPr="00B374C1">
        <w:rPr>
          <w:lang w:val="vi-VN"/>
        </w:rPr>
        <w:t xml:space="preserve"> &gt; </w:t>
      </w:r>
      <w:proofErr w:type="spellStart"/>
      <w:r w:rsidRPr="00B374C1">
        <w:rPr>
          <w:lang w:val="vi-VN"/>
        </w:rPr>
        <w:t>Theme</w:t>
      </w:r>
      <w:proofErr w:type="spellEnd"/>
      <w:r w:rsidRPr="00B374C1">
        <w:rPr>
          <w:lang w:val="vi-VN"/>
        </w:rPr>
        <w:t xml:space="preserve">” và mở rộng </w:t>
      </w:r>
      <w:proofErr w:type="spellStart"/>
      <w:r w:rsidRPr="00B374C1">
        <w:rPr>
          <w:lang w:val="vi-VN"/>
        </w:rPr>
        <w:t>tab</w:t>
      </w:r>
      <w:proofErr w:type="spellEnd"/>
      <w:r w:rsidRPr="00B374C1">
        <w:rPr>
          <w:lang w:val="vi-VN"/>
        </w:rPr>
        <w:t xml:space="preserve"> “</w:t>
      </w:r>
      <w:proofErr w:type="spellStart"/>
      <w:r w:rsidRPr="00B374C1">
        <w:rPr>
          <w:lang w:val="vi-VN"/>
        </w:rPr>
        <w:t>Installation</w:t>
      </w:r>
      <w:proofErr w:type="spellEnd"/>
      <w:r w:rsidRPr="00B374C1">
        <w:rPr>
          <w:lang w:val="vi-VN"/>
        </w:rPr>
        <w:t>”.</w:t>
      </w:r>
    </w:p>
    <w:p w14:paraId="6AEE7551" w14:textId="77777777" w:rsidR="00FC6EDA" w:rsidRPr="00B374C1" w:rsidRDefault="00000000" w:rsidP="000E47FC">
      <w:pPr>
        <w:tabs>
          <w:tab w:val="clear" w:pos="8920"/>
        </w:tabs>
        <w:rPr>
          <w:lang w:val="vi-VN"/>
        </w:rPr>
      </w:pPr>
      <w:r w:rsidRPr="00B374C1">
        <w:rPr>
          <w:lang w:val="vi-VN"/>
        </w:rPr>
        <w:t>Bước 7: Giao diện của bạn đã được cài đặt và sẵn sàng hoạt động.</w:t>
      </w:r>
    </w:p>
    <w:p w14:paraId="59178DB3" w14:textId="77777777" w:rsidR="00FC6EDA" w:rsidRPr="00B374C1" w:rsidRDefault="00000000" w:rsidP="000E47FC">
      <w:pPr>
        <w:tabs>
          <w:tab w:val="clear" w:pos="8920"/>
        </w:tabs>
        <w:rPr>
          <w:b/>
          <w:lang w:val="vi-VN"/>
        </w:rPr>
      </w:pPr>
      <w:r w:rsidRPr="00B374C1">
        <w:rPr>
          <w:b/>
          <w:lang w:val="vi-VN"/>
        </w:rPr>
        <w:t>Kích hoạt giao diện</w:t>
      </w:r>
    </w:p>
    <w:p w14:paraId="77A3EDCE" w14:textId="77777777" w:rsidR="00FC6EDA" w:rsidRPr="00B374C1" w:rsidRDefault="00000000" w:rsidP="000E47FC">
      <w:pPr>
        <w:tabs>
          <w:tab w:val="clear" w:pos="8920"/>
        </w:tabs>
        <w:rPr>
          <w:lang w:val="vi-VN"/>
        </w:rPr>
      </w:pPr>
      <w:r w:rsidRPr="00B374C1">
        <w:rPr>
          <w:lang w:val="vi-VN"/>
        </w:rPr>
        <w:t>Bước 1: Đi đến “</w:t>
      </w:r>
      <w:proofErr w:type="spellStart"/>
      <w:r w:rsidRPr="00B374C1">
        <w:rPr>
          <w:lang w:val="vi-VN"/>
        </w:rPr>
        <w:t>Content</w:t>
      </w:r>
      <w:proofErr w:type="spellEnd"/>
      <w:r w:rsidRPr="00B374C1">
        <w:rPr>
          <w:lang w:val="vi-VN"/>
        </w:rPr>
        <w:t xml:space="preserve"> &gt; </w:t>
      </w:r>
      <w:proofErr w:type="spellStart"/>
      <w:r w:rsidRPr="00B374C1">
        <w:rPr>
          <w:lang w:val="vi-VN"/>
        </w:rPr>
        <w:t>Design</w:t>
      </w:r>
      <w:proofErr w:type="spellEnd"/>
      <w:r w:rsidRPr="00B374C1">
        <w:rPr>
          <w:lang w:val="vi-VN"/>
        </w:rPr>
        <w:t xml:space="preserve"> &gt; </w:t>
      </w:r>
      <w:proofErr w:type="spellStart"/>
      <w:r w:rsidRPr="00B374C1">
        <w:rPr>
          <w:lang w:val="vi-VN"/>
        </w:rPr>
        <w:t>Configuration</w:t>
      </w:r>
      <w:proofErr w:type="spellEnd"/>
      <w:r w:rsidRPr="00B374C1">
        <w:rPr>
          <w:lang w:val="vi-VN"/>
        </w:rPr>
        <w:t>” để kích hoạt giao diện.</w:t>
      </w:r>
    </w:p>
    <w:p w14:paraId="66219B25" w14:textId="77777777" w:rsidR="00BC3EE7" w:rsidRPr="00B374C1" w:rsidRDefault="00000000" w:rsidP="000E47FC">
      <w:pPr>
        <w:keepNext/>
        <w:tabs>
          <w:tab w:val="clear" w:pos="8920"/>
        </w:tabs>
        <w:spacing w:after="100"/>
        <w:ind w:left="1440" w:firstLine="720"/>
        <w:rPr>
          <w:lang w:val="vi-VN"/>
        </w:rPr>
      </w:pPr>
      <w:r w:rsidRPr="00B374C1">
        <w:rPr>
          <w:noProof/>
          <w:lang w:val="vi-VN"/>
        </w:rPr>
        <w:drawing>
          <wp:inline distT="114300" distB="114300" distL="114300" distR="114300" wp14:anchorId="1CA658C4" wp14:editId="34A8267A">
            <wp:extent cx="3248025" cy="4886325"/>
            <wp:effectExtent l="0" t="0" r="0" b="0"/>
            <wp:docPr id="1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89"/>
                    <a:srcRect/>
                    <a:stretch>
                      <a:fillRect/>
                    </a:stretch>
                  </pic:blipFill>
                  <pic:spPr>
                    <a:xfrm>
                      <a:off x="0" y="0"/>
                      <a:ext cx="3248025" cy="4886325"/>
                    </a:xfrm>
                    <a:prstGeom prst="rect">
                      <a:avLst/>
                    </a:prstGeom>
                    <a:ln/>
                  </pic:spPr>
                </pic:pic>
              </a:graphicData>
            </a:graphic>
          </wp:inline>
        </w:drawing>
      </w:r>
    </w:p>
    <w:p w14:paraId="66E6F99C" w14:textId="68CA61A0" w:rsidR="00FC6EDA" w:rsidRPr="00B374C1" w:rsidRDefault="00BC3EE7" w:rsidP="000E47FC">
      <w:pPr>
        <w:pStyle w:val="Caption"/>
        <w:tabs>
          <w:tab w:val="clear" w:pos="8920"/>
        </w:tabs>
        <w:jc w:val="center"/>
        <w:rPr>
          <w:color w:val="auto"/>
          <w:sz w:val="28"/>
          <w:szCs w:val="28"/>
          <w:lang w:val="vi-VN"/>
        </w:rPr>
      </w:pPr>
      <w:bookmarkStart w:id="126" w:name="_Toc182467792"/>
      <w:r w:rsidRPr="00B374C1">
        <w:rPr>
          <w:color w:val="auto"/>
          <w:sz w:val="28"/>
          <w:szCs w:val="28"/>
          <w:lang w:val="vi-VN"/>
        </w:rPr>
        <w:t xml:space="preserve">Hình 3. </w:t>
      </w:r>
      <w:r w:rsidRPr="00B374C1">
        <w:rPr>
          <w:color w:val="auto"/>
          <w:sz w:val="28"/>
          <w:szCs w:val="28"/>
          <w:lang w:val="vi-VN"/>
        </w:rPr>
        <w:fldChar w:fldCharType="begin"/>
      </w:r>
      <w:r w:rsidRPr="00B374C1">
        <w:rPr>
          <w:color w:val="auto"/>
          <w:sz w:val="28"/>
          <w:szCs w:val="28"/>
          <w:lang w:val="vi-VN"/>
        </w:rPr>
        <w:instrText xml:space="preserve"> SEQ Hình_3. \* ARABIC </w:instrText>
      </w:r>
      <w:r w:rsidRPr="00B374C1">
        <w:rPr>
          <w:color w:val="auto"/>
          <w:sz w:val="28"/>
          <w:szCs w:val="28"/>
          <w:lang w:val="vi-VN"/>
        </w:rPr>
        <w:fldChar w:fldCharType="separate"/>
      </w:r>
      <w:r w:rsidR="008B4D3C" w:rsidRPr="00B374C1">
        <w:rPr>
          <w:noProof/>
          <w:color w:val="auto"/>
          <w:sz w:val="28"/>
          <w:szCs w:val="28"/>
          <w:lang w:val="vi-VN"/>
        </w:rPr>
        <w:t>1</w:t>
      </w:r>
      <w:r w:rsidRPr="00B374C1">
        <w:rPr>
          <w:color w:val="auto"/>
          <w:sz w:val="28"/>
          <w:szCs w:val="28"/>
          <w:lang w:val="vi-VN"/>
        </w:rPr>
        <w:fldChar w:fldCharType="end"/>
      </w:r>
      <w:r w:rsidRPr="00B374C1">
        <w:rPr>
          <w:color w:val="auto"/>
          <w:sz w:val="28"/>
          <w:szCs w:val="28"/>
          <w:lang w:val="vi-VN"/>
        </w:rPr>
        <w:t xml:space="preserve"> Chọn danh mục để thêm </w:t>
      </w:r>
      <w:proofErr w:type="spellStart"/>
      <w:r w:rsidRPr="00B374C1">
        <w:rPr>
          <w:color w:val="auto"/>
          <w:sz w:val="28"/>
          <w:szCs w:val="28"/>
          <w:lang w:val="vi-VN"/>
        </w:rPr>
        <w:t>theme</w:t>
      </w:r>
      <w:proofErr w:type="spellEnd"/>
      <w:r w:rsidRPr="00B374C1">
        <w:rPr>
          <w:color w:val="auto"/>
          <w:sz w:val="28"/>
          <w:szCs w:val="28"/>
          <w:lang w:val="vi-VN"/>
        </w:rPr>
        <w:t xml:space="preserve"> trong </w:t>
      </w:r>
      <w:proofErr w:type="spellStart"/>
      <w:r w:rsidRPr="00B374C1">
        <w:rPr>
          <w:color w:val="auto"/>
          <w:sz w:val="28"/>
          <w:szCs w:val="28"/>
          <w:lang w:val="vi-VN"/>
        </w:rPr>
        <w:t>website</w:t>
      </w:r>
      <w:proofErr w:type="spellEnd"/>
      <w:r w:rsidRPr="00B374C1">
        <w:rPr>
          <w:color w:val="auto"/>
          <w:sz w:val="28"/>
          <w:szCs w:val="28"/>
          <w:lang w:val="vi-VN"/>
        </w:rPr>
        <w:t xml:space="preserve"> </w:t>
      </w:r>
      <w:proofErr w:type="spellStart"/>
      <w:r w:rsidRPr="00B374C1">
        <w:rPr>
          <w:color w:val="auto"/>
          <w:sz w:val="28"/>
          <w:szCs w:val="28"/>
          <w:lang w:val="vi-VN"/>
        </w:rPr>
        <w:t>Magento</w:t>
      </w:r>
      <w:proofErr w:type="spellEnd"/>
      <w:r w:rsidRPr="00B374C1">
        <w:rPr>
          <w:color w:val="auto"/>
          <w:sz w:val="28"/>
          <w:szCs w:val="28"/>
          <w:lang w:val="vi-VN"/>
        </w:rPr>
        <w:t xml:space="preserve"> </w:t>
      </w:r>
      <w:proofErr w:type="spellStart"/>
      <w:r w:rsidRPr="00B374C1">
        <w:rPr>
          <w:color w:val="auto"/>
          <w:sz w:val="28"/>
          <w:szCs w:val="28"/>
          <w:lang w:val="vi-VN"/>
        </w:rPr>
        <w:t>Admin</w:t>
      </w:r>
      <w:bookmarkEnd w:id="126"/>
      <w:proofErr w:type="spellEnd"/>
    </w:p>
    <w:p w14:paraId="331A5616" w14:textId="77777777" w:rsidR="00BC3EE7" w:rsidRPr="00B374C1" w:rsidRDefault="00BC3EE7" w:rsidP="000E47FC">
      <w:pPr>
        <w:tabs>
          <w:tab w:val="clear" w:pos="8920"/>
        </w:tabs>
        <w:rPr>
          <w:lang w:val="vi-VN"/>
        </w:rPr>
      </w:pPr>
    </w:p>
    <w:p w14:paraId="4602C697" w14:textId="77777777" w:rsidR="00FC6EDA" w:rsidRPr="00B374C1" w:rsidRDefault="00000000" w:rsidP="000E47FC">
      <w:pPr>
        <w:tabs>
          <w:tab w:val="clear" w:pos="8920"/>
        </w:tabs>
        <w:rPr>
          <w:lang w:val="vi-VN"/>
        </w:rPr>
      </w:pPr>
      <w:r w:rsidRPr="00B374C1">
        <w:rPr>
          <w:b/>
          <w:lang w:val="vi-VN"/>
        </w:rPr>
        <w:t>Bước 2</w:t>
      </w:r>
      <w:r w:rsidRPr="00B374C1">
        <w:rPr>
          <w:lang w:val="vi-VN"/>
        </w:rPr>
        <w:t>: Chỉnh sửa cửa hàng mà bạn muốn thiết lập giao diện.</w:t>
      </w:r>
    </w:p>
    <w:p w14:paraId="14211F65" w14:textId="77777777" w:rsidR="00BC3EE7" w:rsidRPr="00B374C1" w:rsidRDefault="00000000" w:rsidP="000E47FC">
      <w:pPr>
        <w:keepNext/>
        <w:tabs>
          <w:tab w:val="clear" w:pos="8920"/>
        </w:tabs>
        <w:rPr>
          <w:lang w:val="vi-VN"/>
        </w:rPr>
      </w:pPr>
      <w:r w:rsidRPr="00B374C1">
        <w:rPr>
          <w:lang w:val="vi-VN"/>
        </w:rPr>
        <w:lastRenderedPageBreak/>
        <w:t xml:space="preserve">                 </w:t>
      </w:r>
      <w:r w:rsidRPr="00B374C1">
        <w:rPr>
          <w:noProof/>
          <w:lang w:val="vi-VN"/>
        </w:rPr>
        <w:drawing>
          <wp:inline distT="114300" distB="114300" distL="114300" distR="114300" wp14:anchorId="31D8F6E7" wp14:editId="6B84DAED">
            <wp:extent cx="4787068" cy="1182688"/>
            <wp:effectExtent l="0" t="0" r="0" b="0"/>
            <wp:docPr id="51"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90"/>
                    <a:srcRect/>
                    <a:stretch>
                      <a:fillRect/>
                    </a:stretch>
                  </pic:blipFill>
                  <pic:spPr>
                    <a:xfrm>
                      <a:off x="0" y="0"/>
                      <a:ext cx="4787068" cy="1182688"/>
                    </a:xfrm>
                    <a:prstGeom prst="rect">
                      <a:avLst/>
                    </a:prstGeom>
                    <a:ln/>
                  </pic:spPr>
                </pic:pic>
              </a:graphicData>
            </a:graphic>
          </wp:inline>
        </w:drawing>
      </w:r>
    </w:p>
    <w:p w14:paraId="390FA653" w14:textId="5F5FFDE6" w:rsidR="00745657" w:rsidRPr="00B374C1" w:rsidRDefault="00BC3EE7" w:rsidP="000E47FC">
      <w:pPr>
        <w:pStyle w:val="Caption"/>
        <w:tabs>
          <w:tab w:val="clear" w:pos="8920"/>
        </w:tabs>
        <w:jc w:val="center"/>
        <w:rPr>
          <w:color w:val="auto"/>
          <w:sz w:val="28"/>
          <w:szCs w:val="28"/>
          <w:lang w:val="vi-VN"/>
        </w:rPr>
      </w:pPr>
      <w:bookmarkStart w:id="127" w:name="_Toc182467793"/>
      <w:r w:rsidRPr="00B374C1">
        <w:rPr>
          <w:color w:val="auto"/>
          <w:sz w:val="28"/>
          <w:szCs w:val="28"/>
          <w:lang w:val="vi-VN"/>
        </w:rPr>
        <w:t xml:space="preserve">Hình 3. </w:t>
      </w:r>
      <w:r w:rsidRPr="00B374C1">
        <w:rPr>
          <w:color w:val="auto"/>
          <w:sz w:val="28"/>
          <w:szCs w:val="28"/>
          <w:lang w:val="vi-VN"/>
        </w:rPr>
        <w:fldChar w:fldCharType="begin"/>
      </w:r>
      <w:r w:rsidRPr="00B374C1">
        <w:rPr>
          <w:color w:val="auto"/>
          <w:sz w:val="28"/>
          <w:szCs w:val="28"/>
          <w:lang w:val="vi-VN"/>
        </w:rPr>
        <w:instrText xml:space="preserve"> SEQ Hình_3. \* ARABIC </w:instrText>
      </w:r>
      <w:r w:rsidRPr="00B374C1">
        <w:rPr>
          <w:color w:val="auto"/>
          <w:sz w:val="28"/>
          <w:szCs w:val="28"/>
          <w:lang w:val="vi-VN"/>
        </w:rPr>
        <w:fldChar w:fldCharType="separate"/>
      </w:r>
      <w:r w:rsidR="008B4D3C" w:rsidRPr="00B374C1">
        <w:rPr>
          <w:noProof/>
          <w:color w:val="auto"/>
          <w:sz w:val="28"/>
          <w:szCs w:val="28"/>
          <w:lang w:val="vi-VN"/>
        </w:rPr>
        <w:t>2</w:t>
      </w:r>
      <w:r w:rsidRPr="00B374C1">
        <w:rPr>
          <w:color w:val="auto"/>
          <w:sz w:val="28"/>
          <w:szCs w:val="28"/>
          <w:lang w:val="vi-VN"/>
        </w:rPr>
        <w:fldChar w:fldCharType="end"/>
      </w:r>
      <w:r w:rsidRPr="00B374C1">
        <w:rPr>
          <w:color w:val="auto"/>
          <w:sz w:val="28"/>
          <w:szCs w:val="28"/>
          <w:lang w:val="vi-VN"/>
        </w:rPr>
        <w:t xml:space="preserve"> Chọn giao diện muốn thay đổi </w:t>
      </w:r>
      <w:proofErr w:type="spellStart"/>
      <w:r w:rsidRPr="00B374C1">
        <w:rPr>
          <w:color w:val="auto"/>
          <w:sz w:val="28"/>
          <w:szCs w:val="28"/>
          <w:lang w:val="vi-VN"/>
        </w:rPr>
        <w:t>theme</w:t>
      </w:r>
      <w:bookmarkEnd w:id="127"/>
      <w:proofErr w:type="spellEnd"/>
    </w:p>
    <w:p w14:paraId="73895E6D" w14:textId="299AC8AC" w:rsidR="00FC6EDA" w:rsidRPr="00B374C1" w:rsidRDefault="00FC6EDA" w:rsidP="000E47FC">
      <w:pPr>
        <w:pStyle w:val="Caption"/>
        <w:tabs>
          <w:tab w:val="clear" w:pos="8920"/>
        </w:tabs>
        <w:jc w:val="center"/>
        <w:rPr>
          <w:color w:val="auto"/>
          <w:sz w:val="28"/>
          <w:szCs w:val="28"/>
          <w:lang w:val="vi-VN"/>
        </w:rPr>
      </w:pPr>
    </w:p>
    <w:p w14:paraId="77F8780D" w14:textId="77777777" w:rsidR="00FC6EDA" w:rsidRPr="00B374C1" w:rsidRDefault="00000000" w:rsidP="000E47FC">
      <w:pPr>
        <w:tabs>
          <w:tab w:val="clear" w:pos="8920"/>
        </w:tabs>
        <w:jc w:val="both"/>
        <w:rPr>
          <w:lang w:val="vi-VN"/>
        </w:rPr>
      </w:pPr>
      <w:r w:rsidRPr="00B374C1">
        <w:rPr>
          <w:b/>
          <w:lang w:val="vi-VN"/>
        </w:rPr>
        <w:t>Bước 3</w:t>
      </w:r>
      <w:r w:rsidRPr="00B374C1">
        <w:rPr>
          <w:lang w:val="vi-VN"/>
        </w:rPr>
        <w:t>: Chọn giao diện "</w:t>
      </w:r>
      <w:proofErr w:type="spellStart"/>
      <w:r w:rsidRPr="00B374C1">
        <w:rPr>
          <w:lang w:val="vi-VN"/>
        </w:rPr>
        <w:t>Etrend</w:t>
      </w:r>
      <w:proofErr w:type="spellEnd"/>
      <w:r w:rsidRPr="00B374C1">
        <w:rPr>
          <w:lang w:val="vi-VN"/>
        </w:rPr>
        <w:t xml:space="preserve"> </w:t>
      </w:r>
      <w:proofErr w:type="spellStart"/>
      <w:r w:rsidRPr="00B374C1">
        <w:rPr>
          <w:lang w:val="vi-VN"/>
        </w:rPr>
        <w:t>Lite</w:t>
      </w:r>
      <w:proofErr w:type="spellEnd"/>
      <w:r w:rsidRPr="00B374C1">
        <w:rPr>
          <w:lang w:val="vi-VN"/>
        </w:rPr>
        <w:t>" trong danh sách thả xuống "</w:t>
      </w:r>
      <w:proofErr w:type="spellStart"/>
      <w:r w:rsidRPr="00B374C1">
        <w:rPr>
          <w:lang w:val="vi-VN"/>
        </w:rPr>
        <w:t>Applied</w:t>
      </w:r>
      <w:proofErr w:type="spellEnd"/>
      <w:r w:rsidRPr="00B374C1">
        <w:rPr>
          <w:lang w:val="vi-VN"/>
        </w:rPr>
        <w:t xml:space="preserve"> </w:t>
      </w:r>
      <w:proofErr w:type="spellStart"/>
      <w:r w:rsidRPr="00B374C1">
        <w:rPr>
          <w:lang w:val="vi-VN"/>
        </w:rPr>
        <w:t>Theme</w:t>
      </w:r>
      <w:proofErr w:type="spellEnd"/>
      <w:r w:rsidRPr="00B374C1">
        <w:rPr>
          <w:lang w:val="vi-VN"/>
        </w:rPr>
        <w:t>" và nhấp vào nút</w:t>
      </w:r>
      <w:r w:rsidRPr="00B374C1">
        <w:rPr>
          <w:b/>
          <w:lang w:val="vi-VN"/>
        </w:rPr>
        <w:t xml:space="preserve"> </w:t>
      </w:r>
      <w:proofErr w:type="spellStart"/>
      <w:r w:rsidRPr="00B374C1">
        <w:rPr>
          <w:b/>
          <w:lang w:val="vi-VN"/>
        </w:rPr>
        <w:t>Save</w:t>
      </w:r>
      <w:proofErr w:type="spellEnd"/>
      <w:r w:rsidRPr="00B374C1">
        <w:rPr>
          <w:b/>
          <w:lang w:val="vi-VN"/>
        </w:rPr>
        <w:t xml:space="preserve"> </w:t>
      </w:r>
      <w:proofErr w:type="spellStart"/>
      <w:r w:rsidRPr="00B374C1">
        <w:rPr>
          <w:b/>
          <w:lang w:val="vi-VN"/>
        </w:rPr>
        <w:t>Configuration</w:t>
      </w:r>
      <w:proofErr w:type="spellEnd"/>
      <w:r w:rsidRPr="00B374C1">
        <w:rPr>
          <w:lang w:val="vi-VN"/>
        </w:rPr>
        <w:t>.</w:t>
      </w:r>
    </w:p>
    <w:p w14:paraId="19368851" w14:textId="77777777" w:rsidR="00BC3EE7" w:rsidRPr="00B374C1" w:rsidRDefault="00000000" w:rsidP="000E47FC">
      <w:pPr>
        <w:keepNext/>
        <w:tabs>
          <w:tab w:val="clear" w:pos="8920"/>
        </w:tabs>
        <w:ind w:left="720" w:firstLine="720"/>
        <w:rPr>
          <w:lang w:val="vi-VN"/>
        </w:rPr>
      </w:pPr>
      <w:r w:rsidRPr="00B374C1">
        <w:rPr>
          <w:noProof/>
          <w:lang w:val="vi-VN"/>
        </w:rPr>
        <w:drawing>
          <wp:inline distT="114300" distB="114300" distL="114300" distR="114300" wp14:anchorId="62CF9C39" wp14:editId="51A926B9">
            <wp:extent cx="4585194" cy="1163638"/>
            <wp:effectExtent l="0" t="0" r="0" b="0"/>
            <wp:docPr id="82"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91"/>
                    <a:srcRect/>
                    <a:stretch>
                      <a:fillRect/>
                    </a:stretch>
                  </pic:blipFill>
                  <pic:spPr>
                    <a:xfrm>
                      <a:off x="0" y="0"/>
                      <a:ext cx="4585194" cy="1163638"/>
                    </a:xfrm>
                    <a:prstGeom prst="rect">
                      <a:avLst/>
                    </a:prstGeom>
                    <a:ln/>
                  </pic:spPr>
                </pic:pic>
              </a:graphicData>
            </a:graphic>
          </wp:inline>
        </w:drawing>
      </w:r>
    </w:p>
    <w:p w14:paraId="11430DFC" w14:textId="48A51317" w:rsidR="00745657" w:rsidRPr="00B374C1" w:rsidRDefault="00BC3EE7" w:rsidP="000E47FC">
      <w:pPr>
        <w:pStyle w:val="Caption"/>
        <w:tabs>
          <w:tab w:val="clear" w:pos="8920"/>
        </w:tabs>
        <w:jc w:val="center"/>
        <w:rPr>
          <w:color w:val="auto"/>
          <w:sz w:val="28"/>
          <w:szCs w:val="28"/>
          <w:lang w:val="vi-VN"/>
        </w:rPr>
      </w:pPr>
      <w:bookmarkStart w:id="128" w:name="_Toc182467794"/>
      <w:r w:rsidRPr="00B374C1">
        <w:rPr>
          <w:sz w:val="28"/>
          <w:szCs w:val="28"/>
          <w:lang w:val="vi-VN"/>
        </w:rPr>
        <w:t xml:space="preserve">Hình 3. </w:t>
      </w:r>
      <w:r w:rsidRPr="00B374C1">
        <w:rPr>
          <w:sz w:val="28"/>
          <w:szCs w:val="28"/>
          <w:lang w:val="vi-VN"/>
        </w:rPr>
        <w:fldChar w:fldCharType="begin"/>
      </w:r>
      <w:r w:rsidRPr="00B374C1">
        <w:rPr>
          <w:sz w:val="28"/>
          <w:szCs w:val="28"/>
          <w:lang w:val="vi-VN"/>
        </w:rPr>
        <w:instrText xml:space="preserve"> SEQ Hình_3. \* ARABIC </w:instrText>
      </w:r>
      <w:r w:rsidRPr="00B374C1">
        <w:rPr>
          <w:sz w:val="28"/>
          <w:szCs w:val="28"/>
          <w:lang w:val="vi-VN"/>
        </w:rPr>
        <w:fldChar w:fldCharType="separate"/>
      </w:r>
      <w:r w:rsidR="008B4D3C" w:rsidRPr="00B374C1">
        <w:rPr>
          <w:noProof/>
          <w:sz w:val="28"/>
          <w:szCs w:val="28"/>
          <w:lang w:val="vi-VN"/>
        </w:rPr>
        <w:t>3</w:t>
      </w:r>
      <w:r w:rsidRPr="00B374C1">
        <w:rPr>
          <w:sz w:val="28"/>
          <w:szCs w:val="28"/>
          <w:lang w:val="vi-VN"/>
        </w:rPr>
        <w:fldChar w:fldCharType="end"/>
      </w:r>
      <w:r w:rsidRPr="00B374C1">
        <w:rPr>
          <w:sz w:val="28"/>
          <w:szCs w:val="28"/>
          <w:lang w:val="vi-VN"/>
        </w:rPr>
        <w:t xml:space="preserve"> </w:t>
      </w:r>
      <w:r w:rsidRPr="00B374C1">
        <w:rPr>
          <w:color w:val="auto"/>
          <w:sz w:val="28"/>
          <w:szCs w:val="28"/>
          <w:lang w:val="vi-VN"/>
        </w:rPr>
        <w:t xml:space="preserve">Chọn </w:t>
      </w:r>
      <w:proofErr w:type="spellStart"/>
      <w:r w:rsidRPr="00B374C1">
        <w:rPr>
          <w:color w:val="auto"/>
          <w:sz w:val="28"/>
          <w:szCs w:val="28"/>
          <w:lang w:val="vi-VN"/>
        </w:rPr>
        <w:t>theme</w:t>
      </w:r>
      <w:proofErr w:type="spellEnd"/>
      <w:r w:rsidRPr="00B374C1">
        <w:rPr>
          <w:color w:val="auto"/>
          <w:sz w:val="28"/>
          <w:szCs w:val="28"/>
          <w:lang w:val="vi-VN"/>
        </w:rPr>
        <w:t xml:space="preserve"> cần thêm (Ở đây là </w:t>
      </w:r>
      <w:proofErr w:type="spellStart"/>
      <w:r w:rsidRPr="00B374C1">
        <w:rPr>
          <w:color w:val="auto"/>
          <w:sz w:val="28"/>
          <w:szCs w:val="28"/>
          <w:lang w:val="vi-VN"/>
        </w:rPr>
        <w:t>theme</w:t>
      </w:r>
      <w:proofErr w:type="spellEnd"/>
      <w:r w:rsidRPr="00B374C1">
        <w:rPr>
          <w:color w:val="auto"/>
          <w:sz w:val="28"/>
          <w:szCs w:val="28"/>
          <w:lang w:val="vi-VN"/>
        </w:rPr>
        <w:t xml:space="preserve"> </w:t>
      </w:r>
      <w:proofErr w:type="spellStart"/>
      <w:r w:rsidRPr="00B374C1">
        <w:rPr>
          <w:color w:val="auto"/>
          <w:sz w:val="28"/>
          <w:szCs w:val="28"/>
          <w:lang w:val="vi-VN"/>
        </w:rPr>
        <w:t>Etrend</w:t>
      </w:r>
      <w:proofErr w:type="spellEnd"/>
      <w:r w:rsidRPr="00B374C1">
        <w:rPr>
          <w:color w:val="auto"/>
          <w:sz w:val="28"/>
          <w:szCs w:val="28"/>
          <w:lang w:val="vi-VN"/>
        </w:rPr>
        <w:t xml:space="preserve"> </w:t>
      </w:r>
      <w:proofErr w:type="spellStart"/>
      <w:r w:rsidRPr="00B374C1">
        <w:rPr>
          <w:color w:val="auto"/>
          <w:sz w:val="28"/>
          <w:szCs w:val="28"/>
          <w:lang w:val="vi-VN"/>
        </w:rPr>
        <w:t>Lite</w:t>
      </w:r>
      <w:proofErr w:type="spellEnd"/>
      <w:r w:rsidRPr="00B374C1">
        <w:rPr>
          <w:color w:val="auto"/>
          <w:sz w:val="28"/>
          <w:szCs w:val="28"/>
          <w:lang w:val="vi-VN"/>
        </w:rPr>
        <w:t>)</w:t>
      </w:r>
      <w:bookmarkEnd w:id="128"/>
    </w:p>
    <w:p w14:paraId="7650990B" w14:textId="77777777" w:rsidR="00BC3EE7" w:rsidRPr="00B374C1" w:rsidRDefault="00BC3EE7" w:rsidP="000E47FC">
      <w:pPr>
        <w:tabs>
          <w:tab w:val="clear" w:pos="8920"/>
        </w:tabs>
        <w:rPr>
          <w:lang w:val="vi-VN"/>
        </w:rPr>
      </w:pPr>
    </w:p>
    <w:p w14:paraId="50894B3E" w14:textId="77777777" w:rsidR="00FC6EDA" w:rsidRPr="00B374C1" w:rsidRDefault="00000000" w:rsidP="000E47FC">
      <w:pPr>
        <w:numPr>
          <w:ilvl w:val="0"/>
          <w:numId w:val="120"/>
        </w:numPr>
        <w:tabs>
          <w:tab w:val="clear" w:pos="8920"/>
        </w:tabs>
        <w:rPr>
          <w:highlight w:val="white"/>
          <w:lang w:val="vi-VN"/>
        </w:rPr>
      </w:pPr>
      <w:r w:rsidRPr="00B374C1">
        <w:rPr>
          <w:b/>
          <w:lang w:val="vi-VN"/>
        </w:rPr>
        <w:t xml:space="preserve">Tìm hiểu các thành phần có trong </w:t>
      </w:r>
      <w:proofErr w:type="spellStart"/>
      <w:r w:rsidRPr="00B374C1">
        <w:rPr>
          <w:b/>
          <w:lang w:val="vi-VN"/>
        </w:rPr>
        <w:t>Magento</w:t>
      </w:r>
      <w:proofErr w:type="spellEnd"/>
    </w:p>
    <w:p w14:paraId="3E186E3A" w14:textId="77777777" w:rsidR="00FC6EDA" w:rsidRPr="00B374C1" w:rsidRDefault="00000000" w:rsidP="000E47FC">
      <w:pPr>
        <w:tabs>
          <w:tab w:val="clear" w:pos="8920"/>
        </w:tabs>
        <w:rPr>
          <w:lang w:val="vi-VN"/>
        </w:rPr>
      </w:pPr>
      <w:r w:rsidRPr="00B374C1">
        <w:rPr>
          <w:b/>
          <w:lang w:val="vi-VN"/>
        </w:rPr>
        <w:tab/>
      </w:r>
      <w:proofErr w:type="spellStart"/>
      <w:r w:rsidRPr="00B374C1">
        <w:rPr>
          <w:lang w:val="vi-VN"/>
        </w:rPr>
        <w:t>Magento</w:t>
      </w:r>
      <w:proofErr w:type="spellEnd"/>
      <w:r w:rsidRPr="00B374C1">
        <w:rPr>
          <w:lang w:val="vi-VN"/>
        </w:rPr>
        <w:t xml:space="preserve"> là một nền tảng thương mại điện tử mạnh mẽ và linh hoạt, cung cấp một cấu trúc </w:t>
      </w:r>
      <w:proofErr w:type="spellStart"/>
      <w:r w:rsidRPr="00B374C1">
        <w:rPr>
          <w:lang w:val="vi-VN"/>
        </w:rPr>
        <w:t>module</w:t>
      </w:r>
      <w:proofErr w:type="spellEnd"/>
      <w:r w:rsidRPr="00B374C1">
        <w:rPr>
          <w:lang w:val="vi-VN"/>
        </w:rPr>
        <w:t xml:space="preserve"> đa năng giúp phát triển và mở rộng hệ thống một cách dễ dàng. Kiến trúc của </w:t>
      </w:r>
      <w:proofErr w:type="spellStart"/>
      <w:r w:rsidRPr="00B374C1">
        <w:rPr>
          <w:lang w:val="vi-VN"/>
        </w:rPr>
        <w:t>Magento</w:t>
      </w:r>
      <w:proofErr w:type="spellEnd"/>
      <w:r w:rsidRPr="00B374C1">
        <w:rPr>
          <w:lang w:val="vi-VN"/>
        </w:rPr>
        <w:t xml:space="preserve"> bao gồm nhiều thành phần khác nhau, từ các </w:t>
      </w:r>
      <w:proofErr w:type="spellStart"/>
      <w:r w:rsidRPr="00B374C1">
        <w:rPr>
          <w:lang w:val="vi-VN"/>
        </w:rPr>
        <w:t>module</w:t>
      </w:r>
      <w:proofErr w:type="spellEnd"/>
      <w:r w:rsidRPr="00B374C1">
        <w:rPr>
          <w:lang w:val="vi-VN"/>
        </w:rPr>
        <w:t xml:space="preserve"> cốt lõi đến các dịch vụ tích hợp, nhằm hỗ trợ tất cả các </w:t>
      </w:r>
      <w:proofErr w:type="spellStart"/>
      <w:r w:rsidRPr="00B374C1">
        <w:rPr>
          <w:lang w:val="vi-VN"/>
        </w:rPr>
        <w:t>khía</w:t>
      </w:r>
      <w:proofErr w:type="spellEnd"/>
      <w:r w:rsidRPr="00B374C1">
        <w:rPr>
          <w:lang w:val="vi-VN"/>
        </w:rPr>
        <w:t xml:space="preserve"> cạnh của một hệ thống thương mại điện tử hoàn chỉnh. Dưới đây là chi tiết các thành phần chính trong kiến trúc của </w:t>
      </w:r>
      <w:proofErr w:type="spellStart"/>
      <w:r w:rsidRPr="00B374C1">
        <w:rPr>
          <w:lang w:val="vi-VN"/>
        </w:rPr>
        <w:t>Magento</w:t>
      </w:r>
      <w:proofErr w:type="spellEnd"/>
      <w:r w:rsidRPr="00B374C1">
        <w:rPr>
          <w:lang w:val="vi-VN"/>
        </w:rPr>
        <w:t>.</w:t>
      </w:r>
    </w:p>
    <w:p w14:paraId="4A4985B4" w14:textId="77777777" w:rsidR="00FC6EDA" w:rsidRPr="00B374C1" w:rsidRDefault="00000000" w:rsidP="000E47FC">
      <w:pPr>
        <w:pStyle w:val="Heading3"/>
        <w:keepNext w:val="0"/>
        <w:keepLines w:val="0"/>
        <w:numPr>
          <w:ilvl w:val="0"/>
          <w:numId w:val="81"/>
        </w:numPr>
        <w:tabs>
          <w:tab w:val="clear" w:pos="8920"/>
        </w:tabs>
        <w:rPr>
          <w:sz w:val="26"/>
          <w:szCs w:val="26"/>
          <w:lang w:val="vi-VN"/>
        </w:rPr>
      </w:pPr>
      <w:bookmarkStart w:id="129" w:name="_lf4vopw5qo71" w:colFirst="0" w:colLast="0"/>
      <w:bookmarkEnd w:id="129"/>
      <w:r w:rsidRPr="00B374C1">
        <w:rPr>
          <w:sz w:val="26"/>
          <w:szCs w:val="26"/>
          <w:lang w:val="vi-VN"/>
        </w:rPr>
        <w:t xml:space="preserve">Cấu trúc </w:t>
      </w:r>
      <w:proofErr w:type="spellStart"/>
      <w:r w:rsidRPr="00B374C1">
        <w:rPr>
          <w:sz w:val="26"/>
          <w:szCs w:val="26"/>
          <w:lang w:val="vi-VN"/>
        </w:rPr>
        <w:t>Module</w:t>
      </w:r>
      <w:proofErr w:type="spellEnd"/>
      <w:r w:rsidRPr="00B374C1">
        <w:rPr>
          <w:sz w:val="26"/>
          <w:szCs w:val="26"/>
          <w:lang w:val="vi-VN"/>
        </w:rPr>
        <w:t xml:space="preserve"> của </w:t>
      </w:r>
      <w:proofErr w:type="spellStart"/>
      <w:r w:rsidRPr="00B374C1">
        <w:rPr>
          <w:sz w:val="26"/>
          <w:szCs w:val="26"/>
          <w:lang w:val="vi-VN"/>
        </w:rPr>
        <w:t>Magento</w:t>
      </w:r>
      <w:proofErr w:type="spellEnd"/>
    </w:p>
    <w:p w14:paraId="019B340B" w14:textId="77777777" w:rsidR="00FC6EDA" w:rsidRPr="00B374C1" w:rsidRDefault="00000000" w:rsidP="000E47FC">
      <w:pPr>
        <w:tabs>
          <w:tab w:val="clear" w:pos="8920"/>
        </w:tabs>
        <w:rPr>
          <w:lang w:val="vi-VN"/>
        </w:rPr>
      </w:pPr>
      <w:proofErr w:type="spellStart"/>
      <w:r w:rsidRPr="00B374C1">
        <w:rPr>
          <w:lang w:val="vi-VN"/>
        </w:rPr>
        <w:t>Magento</w:t>
      </w:r>
      <w:proofErr w:type="spellEnd"/>
      <w:r w:rsidRPr="00B374C1">
        <w:rPr>
          <w:lang w:val="vi-VN"/>
        </w:rPr>
        <w:t xml:space="preserve"> được xây dựng trên cấu trúc </w:t>
      </w:r>
      <w:proofErr w:type="spellStart"/>
      <w:r w:rsidRPr="00B374C1">
        <w:rPr>
          <w:lang w:val="vi-VN"/>
        </w:rPr>
        <w:t>module</w:t>
      </w:r>
      <w:proofErr w:type="spellEnd"/>
      <w:r w:rsidRPr="00B374C1">
        <w:rPr>
          <w:lang w:val="vi-VN"/>
        </w:rPr>
        <w:t xml:space="preserve">, cho phép các chức năng được tổ chức thành các </w:t>
      </w:r>
      <w:proofErr w:type="spellStart"/>
      <w:r w:rsidRPr="00B374C1">
        <w:rPr>
          <w:lang w:val="vi-VN"/>
        </w:rPr>
        <w:t>module</w:t>
      </w:r>
      <w:proofErr w:type="spellEnd"/>
      <w:r w:rsidRPr="00B374C1">
        <w:rPr>
          <w:lang w:val="vi-VN"/>
        </w:rPr>
        <w:t xml:space="preserve"> riêng biệt. Mỗi </w:t>
      </w:r>
      <w:proofErr w:type="spellStart"/>
      <w:r w:rsidRPr="00B374C1">
        <w:rPr>
          <w:lang w:val="vi-VN"/>
        </w:rPr>
        <w:t>module</w:t>
      </w:r>
      <w:proofErr w:type="spellEnd"/>
      <w:r w:rsidRPr="00B374C1">
        <w:rPr>
          <w:lang w:val="vi-VN"/>
        </w:rPr>
        <w:t xml:space="preserve"> cung cấp một chức năng độc lập và có thể dễ dàng được bật, tắt hoặc tùy chỉnh. Các </w:t>
      </w:r>
      <w:proofErr w:type="spellStart"/>
      <w:r w:rsidRPr="00B374C1">
        <w:rPr>
          <w:lang w:val="vi-VN"/>
        </w:rPr>
        <w:t>module</w:t>
      </w:r>
      <w:proofErr w:type="spellEnd"/>
      <w:r w:rsidRPr="00B374C1">
        <w:rPr>
          <w:lang w:val="vi-VN"/>
        </w:rPr>
        <w:t xml:space="preserve"> trong </w:t>
      </w:r>
      <w:proofErr w:type="spellStart"/>
      <w:r w:rsidRPr="00B374C1">
        <w:rPr>
          <w:lang w:val="vi-VN"/>
        </w:rPr>
        <w:t>Magento</w:t>
      </w:r>
      <w:proofErr w:type="spellEnd"/>
      <w:r w:rsidRPr="00B374C1">
        <w:rPr>
          <w:lang w:val="vi-VN"/>
        </w:rPr>
        <w:t xml:space="preserve"> bao gồm:</w:t>
      </w:r>
    </w:p>
    <w:p w14:paraId="3A2841D1" w14:textId="77777777" w:rsidR="00FC6EDA" w:rsidRPr="00B374C1" w:rsidRDefault="00000000" w:rsidP="000E47FC">
      <w:pPr>
        <w:numPr>
          <w:ilvl w:val="0"/>
          <w:numId w:val="61"/>
        </w:numPr>
        <w:tabs>
          <w:tab w:val="clear" w:pos="8920"/>
        </w:tabs>
        <w:spacing w:after="0"/>
        <w:rPr>
          <w:lang w:val="vi-VN"/>
        </w:rPr>
      </w:pPr>
      <w:proofErr w:type="spellStart"/>
      <w:r w:rsidRPr="00B374C1">
        <w:rPr>
          <w:b/>
          <w:lang w:val="vi-VN"/>
        </w:rPr>
        <w:t>Module</w:t>
      </w:r>
      <w:proofErr w:type="spellEnd"/>
      <w:r w:rsidRPr="00B374C1">
        <w:rPr>
          <w:b/>
          <w:lang w:val="vi-VN"/>
        </w:rPr>
        <w:t xml:space="preserve"> cốt lõi (</w:t>
      </w:r>
      <w:proofErr w:type="spellStart"/>
      <w:r w:rsidRPr="00B374C1">
        <w:rPr>
          <w:b/>
          <w:lang w:val="vi-VN"/>
        </w:rPr>
        <w:t>Core</w:t>
      </w:r>
      <w:proofErr w:type="spellEnd"/>
      <w:r w:rsidRPr="00B374C1">
        <w:rPr>
          <w:b/>
          <w:lang w:val="vi-VN"/>
        </w:rPr>
        <w:t xml:space="preserve"> </w:t>
      </w:r>
      <w:proofErr w:type="spellStart"/>
      <w:r w:rsidRPr="00B374C1">
        <w:rPr>
          <w:b/>
          <w:lang w:val="vi-VN"/>
        </w:rPr>
        <w:t>Modules</w:t>
      </w:r>
      <w:proofErr w:type="spellEnd"/>
      <w:r w:rsidRPr="00B374C1">
        <w:rPr>
          <w:b/>
          <w:lang w:val="vi-VN"/>
        </w:rPr>
        <w:t>)</w:t>
      </w:r>
      <w:r w:rsidRPr="00B374C1">
        <w:rPr>
          <w:lang w:val="vi-VN"/>
        </w:rPr>
        <w:t>: Bao gồm các chức năng cơ bản cho các quy trình chính của hệ thống, như quản lý sản phẩm, khách hàng, đơn hàng, thanh toán, và vận chuyển.</w:t>
      </w:r>
    </w:p>
    <w:p w14:paraId="3571D521" w14:textId="77777777" w:rsidR="00FC6EDA" w:rsidRPr="00B374C1" w:rsidRDefault="00000000" w:rsidP="000E47FC">
      <w:pPr>
        <w:numPr>
          <w:ilvl w:val="0"/>
          <w:numId w:val="61"/>
        </w:numPr>
        <w:tabs>
          <w:tab w:val="clear" w:pos="8920"/>
        </w:tabs>
        <w:spacing w:before="0" w:after="0"/>
        <w:rPr>
          <w:lang w:val="vi-VN"/>
        </w:rPr>
      </w:pPr>
      <w:proofErr w:type="spellStart"/>
      <w:r w:rsidRPr="00B374C1">
        <w:rPr>
          <w:b/>
          <w:lang w:val="vi-VN"/>
        </w:rPr>
        <w:t>Module</w:t>
      </w:r>
      <w:proofErr w:type="spellEnd"/>
      <w:r w:rsidRPr="00B374C1">
        <w:rPr>
          <w:b/>
          <w:lang w:val="vi-VN"/>
        </w:rPr>
        <w:t xml:space="preserve"> tùy chỉnh (</w:t>
      </w:r>
      <w:proofErr w:type="spellStart"/>
      <w:r w:rsidRPr="00B374C1">
        <w:rPr>
          <w:b/>
          <w:lang w:val="vi-VN"/>
        </w:rPr>
        <w:t>Custom</w:t>
      </w:r>
      <w:proofErr w:type="spellEnd"/>
      <w:r w:rsidRPr="00B374C1">
        <w:rPr>
          <w:b/>
          <w:lang w:val="vi-VN"/>
        </w:rPr>
        <w:t xml:space="preserve"> </w:t>
      </w:r>
      <w:proofErr w:type="spellStart"/>
      <w:r w:rsidRPr="00B374C1">
        <w:rPr>
          <w:b/>
          <w:lang w:val="vi-VN"/>
        </w:rPr>
        <w:t>Modules</w:t>
      </w:r>
      <w:proofErr w:type="spellEnd"/>
      <w:r w:rsidRPr="00B374C1">
        <w:rPr>
          <w:b/>
          <w:lang w:val="vi-VN"/>
        </w:rPr>
        <w:t>)</w:t>
      </w:r>
      <w:r w:rsidRPr="00B374C1">
        <w:rPr>
          <w:lang w:val="vi-VN"/>
        </w:rPr>
        <w:t xml:space="preserve">: Được phát triển bởi các nhà phát triển hoặc bên thứ ba để mở rộng hoặc tùy chỉnh chức năng </w:t>
      </w:r>
      <w:proofErr w:type="spellStart"/>
      <w:r w:rsidRPr="00B374C1">
        <w:rPr>
          <w:lang w:val="vi-VN"/>
        </w:rPr>
        <w:t>Magento</w:t>
      </w:r>
      <w:proofErr w:type="spellEnd"/>
      <w:r w:rsidRPr="00B374C1">
        <w:rPr>
          <w:lang w:val="vi-VN"/>
        </w:rPr>
        <w:t xml:space="preserve"> theo nhu cầu riêng.</w:t>
      </w:r>
    </w:p>
    <w:p w14:paraId="6B0A2EFF" w14:textId="77777777" w:rsidR="00FC6EDA" w:rsidRPr="00B374C1" w:rsidRDefault="00000000" w:rsidP="000E47FC">
      <w:pPr>
        <w:numPr>
          <w:ilvl w:val="0"/>
          <w:numId w:val="61"/>
        </w:numPr>
        <w:tabs>
          <w:tab w:val="clear" w:pos="8920"/>
        </w:tabs>
        <w:spacing w:before="0"/>
        <w:rPr>
          <w:lang w:val="vi-VN"/>
        </w:rPr>
      </w:pPr>
      <w:proofErr w:type="spellStart"/>
      <w:r w:rsidRPr="00B374C1">
        <w:rPr>
          <w:b/>
          <w:lang w:val="vi-VN"/>
        </w:rPr>
        <w:lastRenderedPageBreak/>
        <w:t>Module</w:t>
      </w:r>
      <w:proofErr w:type="spellEnd"/>
      <w:r w:rsidRPr="00B374C1">
        <w:rPr>
          <w:b/>
          <w:lang w:val="vi-VN"/>
        </w:rPr>
        <w:t xml:space="preserve"> tích hợp bên thứ ba</w:t>
      </w:r>
      <w:r w:rsidRPr="00B374C1">
        <w:rPr>
          <w:lang w:val="vi-VN"/>
        </w:rPr>
        <w:t xml:space="preserve">: Bao gồm các </w:t>
      </w:r>
      <w:proofErr w:type="spellStart"/>
      <w:r w:rsidRPr="00B374C1">
        <w:rPr>
          <w:lang w:val="vi-VN"/>
        </w:rPr>
        <w:t>module</w:t>
      </w:r>
      <w:proofErr w:type="spellEnd"/>
      <w:r w:rsidRPr="00B374C1">
        <w:rPr>
          <w:lang w:val="vi-VN"/>
        </w:rPr>
        <w:t xml:space="preserve"> của các bên thứ ba như cổng thanh toán, công cụ </w:t>
      </w:r>
      <w:proofErr w:type="spellStart"/>
      <w:r w:rsidRPr="00B374C1">
        <w:rPr>
          <w:lang w:val="vi-VN"/>
        </w:rPr>
        <w:t>marketing</w:t>
      </w:r>
      <w:proofErr w:type="spellEnd"/>
      <w:r w:rsidRPr="00B374C1">
        <w:rPr>
          <w:lang w:val="vi-VN"/>
        </w:rPr>
        <w:t>, quản lý kho và các ứng dụng hỗ trợ khác.</w:t>
      </w:r>
    </w:p>
    <w:p w14:paraId="00B9EEF1" w14:textId="77777777" w:rsidR="00FC6EDA" w:rsidRPr="00B374C1" w:rsidRDefault="00000000" w:rsidP="000E47FC">
      <w:pPr>
        <w:tabs>
          <w:tab w:val="clear" w:pos="8920"/>
        </w:tabs>
        <w:rPr>
          <w:lang w:val="vi-VN"/>
        </w:rPr>
      </w:pPr>
      <w:r w:rsidRPr="00B374C1">
        <w:rPr>
          <w:lang w:val="vi-VN"/>
        </w:rPr>
        <w:t xml:space="preserve">Mỗi </w:t>
      </w:r>
      <w:proofErr w:type="spellStart"/>
      <w:r w:rsidRPr="00B374C1">
        <w:rPr>
          <w:lang w:val="vi-VN"/>
        </w:rPr>
        <w:t>module</w:t>
      </w:r>
      <w:proofErr w:type="spellEnd"/>
      <w:r w:rsidRPr="00B374C1">
        <w:rPr>
          <w:lang w:val="vi-VN"/>
        </w:rPr>
        <w:t xml:space="preserve"> trong </w:t>
      </w:r>
      <w:proofErr w:type="spellStart"/>
      <w:r w:rsidRPr="00B374C1">
        <w:rPr>
          <w:lang w:val="vi-VN"/>
        </w:rPr>
        <w:t>Magento</w:t>
      </w:r>
      <w:proofErr w:type="spellEnd"/>
      <w:r w:rsidRPr="00B374C1">
        <w:rPr>
          <w:lang w:val="vi-VN"/>
        </w:rPr>
        <w:t xml:space="preserve"> bao gồm các tệp cấu hình, tệp mã nguồn PHP, và các tệp giao diện (</w:t>
      </w:r>
      <w:proofErr w:type="spellStart"/>
      <w:r w:rsidRPr="00B374C1">
        <w:rPr>
          <w:lang w:val="vi-VN"/>
        </w:rPr>
        <w:t>view</w:t>
      </w:r>
      <w:proofErr w:type="spellEnd"/>
      <w:r w:rsidRPr="00B374C1">
        <w:rPr>
          <w:lang w:val="vi-VN"/>
        </w:rPr>
        <w:t xml:space="preserve">). Các </w:t>
      </w:r>
      <w:proofErr w:type="spellStart"/>
      <w:r w:rsidRPr="00B374C1">
        <w:rPr>
          <w:lang w:val="vi-VN"/>
        </w:rPr>
        <w:t>module</w:t>
      </w:r>
      <w:proofErr w:type="spellEnd"/>
      <w:r w:rsidRPr="00B374C1">
        <w:rPr>
          <w:lang w:val="vi-VN"/>
        </w:rPr>
        <w:t xml:space="preserve"> này được tổ chức theo cấu trúc thư mục nhất định và có khả năng tương tác với nhau nhờ vào </w:t>
      </w:r>
      <w:proofErr w:type="spellStart"/>
      <w:r w:rsidRPr="00B374C1">
        <w:rPr>
          <w:lang w:val="vi-VN"/>
        </w:rPr>
        <w:t>Dependency</w:t>
      </w:r>
      <w:proofErr w:type="spellEnd"/>
      <w:r w:rsidRPr="00B374C1">
        <w:rPr>
          <w:lang w:val="vi-VN"/>
        </w:rPr>
        <w:t xml:space="preserve"> </w:t>
      </w:r>
      <w:proofErr w:type="spellStart"/>
      <w:r w:rsidRPr="00B374C1">
        <w:rPr>
          <w:lang w:val="vi-VN"/>
        </w:rPr>
        <w:t>Injection</w:t>
      </w:r>
      <w:proofErr w:type="spellEnd"/>
      <w:r w:rsidRPr="00B374C1">
        <w:rPr>
          <w:lang w:val="vi-VN"/>
        </w:rPr>
        <w:t xml:space="preserve"> (DI) và </w:t>
      </w:r>
      <w:proofErr w:type="spellStart"/>
      <w:r w:rsidRPr="00B374C1">
        <w:rPr>
          <w:lang w:val="vi-VN"/>
        </w:rPr>
        <w:t>Event-Observer</w:t>
      </w:r>
      <w:proofErr w:type="spellEnd"/>
      <w:r w:rsidRPr="00B374C1">
        <w:rPr>
          <w:lang w:val="vi-VN"/>
        </w:rPr>
        <w:t>.</w:t>
      </w:r>
    </w:p>
    <w:p w14:paraId="7810423A" w14:textId="77777777" w:rsidR="00FC6EDA" w:rsidRPr="00B374C1" w:rsidRDefault="00000000" w:rsidP="000E47FC">
      <w:pPr>
        <w:pStyle w:val="Heading3"/>
        <w:keepNext w:val="0"/>
        <w:keepLines w:val="0"/>
        <w:numPr>
          <w:ilvl w:val="0"/>
          <w:numId w:val="140"/>
        </w:numPr>
        <w:tabs>
          <w:tab w:val="clear" w:pos="8920"/>
        </w:tabs>
        <w:rPr>
          <w:sz w:val="26"/>
          <w:szCs w:val="26"/>
          <w:lang w:val="vi-VN"/>
        </w:rPr>
      </w:pPr>
      <w:bookmarkStart w:id="130" w:name="_rtjtokxk79kx" w:colFirst="0" w:colLast="0"/>
      <w:bookmarkEnd w:id="130"/>
      <w:r w:rsidRPr="00B374C1">
        <w:rPr>
          <w:sz w:val="26"/>
          <w:szCs w:val="26"/>
          <w:lang w:val="vi-VN"/>
        </w:rPr>
        <w:t xml:space="preserve"> </w:t>
      </w:r>
      <w:proofErr w:type="spellStart"/>
      <w:r w:rsidRPr="00B374C1">
        <w:rPr>
          <w:sz w:val="26"/>
          <w:szCs w:val="26"/>
          <w:lang w:val="vi-VN"/>
        </w:rPr>
        <w:t>Magento</w:t>
      </w:r>
      <w:proofErr w:type="spellEnd"/>
      <w:r w:rsidRPr="00B374C1">
        <w:rPr>
          <w:sz w:val="26"/>
          <w:szCs w:val="26"/>
          <w:lang w:val="vi-VN"/>
        </w:rPr>
        <w:t xml:space="preserve"> </w:t>
      </w:r>
      <w:proofErr w:type="spellStart"/>
      <w:r w:rsidRPr="00B374C1">
        <w:rPr>
          <w:sz w:val="26"/>
          <w:szCs w:val="26"/>
          <w:lang w:val="vi-VN"/>
        </w:rPr>
        <w:t>Framework</w:t>
      </w:r>
      <w:proofErr w:type="spellEnd"/>
    </w:p>
    <w:p w14:paraId="22C9B17F" w14:textId="77777777" w:rsidR="00FC6EDA" w:rsidRPr="00B374C1" w:rsidRDefault="00000000" w:rsidP="000E47FC">
      <w:pPr>
        <w:tabs>
          <w:tab w:val="clear" w:pos="8920"/>
        </w:tabs>
        <w:rPr>
          <w:lang w:val="vi-VN"/>
        </w:rPr>
      </w:pPr>
      <w:proofErr w:type="spellStart"/>
      <w:r w:rsidRPr="00B374C1">
        <w:rPr>
          <w:lang w:val="vi-VN"/>
        </w:rPr>
        <w:t>Magento</w:t>
      </w:r>
      <w:proofErr w:type="spellEnd"/>
      <w:r w:rsidRPr="00B374C1">
        <w:rPr>
          <w:lang w:val="vi-VN"/>
        </w:rPr>
        <w:t xml:space="preserve"> </w:t>
      </w:r>
      <w:proofErr w:type="spellStart"/>
      <w:r w:rsidRPr="00B374C1">
        <w:rPr>
          <w:lang w:val="vi-VN"/>
        </w:rPr>
        <w:t>Framework</w:t>
      </w:r>
      <w:proofErr w:type="spellEnd"/>
      <w:r w:rsidRPr="00B374C1">
        <w:rPr>
          <w:lang w:val="vi-VN"/>
        </w:rPr>
        <w:t xml:space="preserve"> là nền tảng cốt lõi của hệ thống, cung cấp các lớp và chức năng cơ bản cho việc phát triển các </w:t>
      </w:r>
      <w:proofErr w:type="spellStart"/>
      <w:r w:rsidRPr="00B374C1">
        <w:rPr>
          <w:lang w:val="vi-VN"/>
        </w:rPr>
        <w:t>module</w:t>
      </w:r>
      <w:proofErr w:type="spellEnd"/>
      <w:r w:rsidRPr="00B374C1">
        <w:rPr>
          <w:lang w:val="vi-VN"/>
        </w:rPr>
        <w:t xml:space="preserve">. </w:t>
      </w:r>
      <w:proofErr w:type="spellStart"/>
      <w:r w:rsidRPr="00B374C1">
        <w:rPr>
          <w:lang w:val="vi-VN"/>
        </w:rPr>
        <w:t>Magento</w:t>
      </w:r>
      <w:proofErr w:type="spellEnd"/>
      <w:r w:rsidRPr="00B374C1">
        <w:rPr>
          <w:lang w:val="vi-VN"/>
        </w:rPr>
        <w:t xml:space="preserve"> </w:t>
      </w:r>
      <w:proofErr w:type="spellStart"/>
      <w:r w:rsidRPr="00B374C1">
        <w:rPr>
          <w:lang w:val="vi-VN"/>
        </w:rPr>
        <w:t>Framework</w:t>
      </w:r>
      <w:proofErr w:type="spellEnd"/>
      <w:r w:rsidRPr="00B374C1">
        <w:rPr>
          <w:lang w:val="vi-VN"/>
        </w:rPr>
        <w:t xml:space="preserve"> bao gồm các thành phần chính như:</w:t>
      </w:r>
    </w:p>
    <w:p w14:paraId="2EAB0EE8" w14:textId="77777777" w:rsidR="00FC6EDA" w:rsidRPr="00B374C1" w:rsidRDefault="00000000" w:rsidP="000E47FC">
      <w:pPr>
        <w:numPr>
          <w:ilvl w:val="0"/>
          <w:numId w:val="209"/>
        </w:numPr>
        <w:tabs>
          <w:tab w:val="clear" w:pos="8920"/>
        </w:tabs>
        <w:spacing w:after="0"/>
        <w:rPr>
          <w:lang w:val="vi-VN"/>
        </w:rPr>
      </w:pPr>
      <w:proofErr w:type="spellStart"/>
      <w:r w:rsidRPr="00B374C1">
        <w:rPr>
          <w:b/>
          <w:lang w:val="vi-VN"/>
        </w:rPr>
        <w:t>Object</w:t>
      </w:r>
      <w:proofErr w:type="spellEnd"/>
      <w:r w:rsidRPr="00B374C1">
        <w:rPr>
          <w:b/>
          <w:lang w:val="vi-VN"/>
        </w:rPr>
        <w:t xml:space="preserve"> </w:t>
      </w:r>
      <w:proofErr w:type="spellStart"/>
      <w:r w:rsidRPr="00B374C1">
        <w:rPr>
          <w:b/>
          <w:lang w:val="vi-VN"/>
        </w:rPr>
        <w:t>Manager</w:t>
      </w:r>
      <w:proofErr w:type="spellEnd"/>
      <w:r w:rsidRPr="00B374C1">
        <w:rPr>
          <w:lang w:val="vi-VN"/>
        </w:rPr>
        <w:t xml:space="preserve">: Quản lý các đối tượng và các </w:t>
      </w:r>
      <w:proofErr w:type="spellStart"/>
      <w:r w:rsidRPr="00B374C1">
        <w:rPr>
          <w:lang w:val="vi-VN"/>
        </w:rPr>
        <w:t>class</w:t>
      </w:r>
      <w:proofErr w:type="spellEnd"/>
      <w:r w:rsidRPr="00B374C1">
        <w:rPr>
          <w:lang w:val="vi-VN"/>
        </w:rPr>
        <w:t xml:space="preserve"> trong hệ thống, hỗ trợ </w:t>
      </w:r>
      <w:proofErr w:type="spellStart"/>
      <w:r w:rsidRPr="00B374C1">
        <w:rPr>
          <w:lang w:val="vi-VN"/>
        </w:rPr>
        <w:t>Dependency</w:t>
      </w:r>
      <w:proofErr w:type="spellEnd"/>
      <w:r w:rsidRPr="00B374C1">
        <w:rPr>
          <w:lang w:val="vi-VN"/>
        </w:rPr>
        <w:t xml:space="preserve"> </w:t>
      </w:r>
      <w:proofErr w:type="spellStart"/>
      <w:r w:rsidRPr="00B374C1">
        <w:rPr>
          <w:lang w:val="vi-VN"/>
        </w:rPr>
        <w:t>Injection</w:t>
      </w:r>
      <w:proofErr w:type="spellEnd"/>
      <w:r w:rsidRPr="00B374C1">
        <w:rPr>
          <w:lang w:val="vi-VN"/>
        </w:rPr>
        <w:t xml:space="preserve"> (DI) để cải thiện khả năng mở rộng và giảm sự phụ thuộc giữa các </w:t>
      </w:r>
      <w:proofErr w:type="spellStart"/>
      <w:r w:rsidRPr="00B374C1">
        <w:rPr>
          <w:lang w:val="vi-VN"/>
        </w:rPr>
        <w:t>module</w:t>
      </w:r>
      <w:proofErr w:type="spellEnd"/>
      <w:r w:rsidRPr="00B374C1">
        <w:rPr>
          <w:lang w:val="vi-VN"/>
        </w:rPr>
        <w:t>.</w:t>
      </w:r>
    </w:p>
    <w:p w14:paraId="7367B5D7" w14:textId="77777777" w:rsidR="00FC6EDA" w:rsidRPr="00B374C1" w:rsidRDefault="00000000" w:rsidP="000E47FC">
      <w:pPr>
        <w:numPr>
          <w:ilvl w:val="0"/>
          <w:numId w:val="209"/>
        </w:numPr>
        <w:tabs>
          <w:tab w:val="clear" w:pos="8920"/>
        </w:tabs>
        <w:spacing w:before="0" w:after="0"/>
        <w:rPr>
          <w:lang w:val="vi-VN"/>
        </w:rPr>
      </w:pPr>
      <w:proofErr w:type="spellStart"/>
      <w:r w:rsidRPr="00B374C1">
        <w:rPr>
          <w:b/>
          <w:lang w:val="vi-VN"/>
        </w:rPr>
        <w:t>Event-Observer</w:t>
      </w:r>
      <w:proofErr w:type="spellEnd"/>
      <w:r w:rsidRPr="00B374C1">
        <w:rPr>
          <w:lang w:val="vi-VN"/>
        </w:rPr>
        <w:t xml:space="preserve">: Cung cấp một cơ chế cho phép các </w:t>
      </w:r>
      <w:proofErr w:type="spellStart"/>
      <w:r w:rsidRPr="00B374C1">
        <w:rPr>
          <w:lang w:val="vi-VN"/>
        </w:rPr>
        <w:t>module</w:t>
      </w:r>
      <w:proofErr w:type="spellEnd"/>
      <w:r w:rsidRPr="00B374C1">
        <w:rPr>
          <w:lang w:val="vi-VN"/>
        </w:rPr>
        <w:t xml:space="preserve"> lắng nghe và phản hồi các sự kiện xảy ra trong hệ thống. Điều này cho phép mở rộng chức năng mà không cần can thiệp vào mã nguồn cốt lõi.</w:t>
      </w:r>
    </w:p>
    <w:p w14:paraId="6CB7F7F5" w14:textId="77777777" w:rsidR="00FC6EDA" w:rsidRPr="00B374C1" w:rsidRDefault="00000000" w:rsidP="000E47FC">
      <w:pPr>
        <w:numPr>
          <w:ilvl w:val="0"/>
          <w:numId w:val="209"/>
        </w:numPr>
        <w:tabs>
          <w:tab w:val="clear" w:pos="8920"/>
        </w:tabs>
        <w:spacing w:before="0" w:after="0"/>
        <w:rPr>
          <w:lang w:val="vi-VN"/>
        </w:rPr>
      </w:pPr>
      <w:proofErr w:type="spellStart"/>
      <w:r w:rsidRPr="00B374C1">
        <w:rPr>
          <w:b/>
          <w:lang w:val="vi-VN"/>
        </w:rPr>
        <w:t>Service</w:t>
      </w:r>
      <w:proofErr w:type="spellEnd"/>
      <w:r w:rsidRPr="00B374C1">
        <w:rPr>
          <w:b/>
          <w:lang w:val="vi-VN"/>
        </w:rPr>
        <w:t xml:space="preserve"> </w:t>
      </w:r>
      <w:proofErr w:type="spellStart"/>
      <w:r w:rsidRPr="00B374C1">
        <w:rPr>
          <w:b/>
          <w:lang w:val="vi-VN"/>
        </w:rPr>
        <w:t>Contracts</w:t>
      </w:r>
      <w:proofErr w:type="spellEnd"/>
      <w:r w:rsidRPr="00B374C1">
        <w:rPr>
          <w:lang w:val="vi-VN"/>
        </w:rPr>
        <w:t xml:space="preserve">: Một lớp giữa các </w:t>
      </w:r>
      <w:proofErr w:type="spellStart"/>
      <w:r w:rsidRPr="00B374C1">
        <w:rPr>
          <w:lang w:val="vi-VN"/>
        </w:rPr>
        <w:t>module</w:t>
      </w:r>
      <w:proofErr w:type="spellEnd"/>
      <w:r w:rsidRPr="00B374C1">
        <w:rPr>
          <w:lang w:val="vi-VN"/>
        </w:rPr>
        <w:t xml:space="preserve"> và các lớp dịch vụ, giúp tạo ra các API ổn định và dễ mở rộng. </w:t>
      </w:r>
      <w:proofErr w:type="spellStart"/>
      <w:r w:rsidRPr="00B374C1">
        <w:rPr>
          <w:lang w:val="vi-VN"/>
        </w:rPr>
        <w:t>Service</w:t>
      </w:r>
      <w:proofErr w:type="spellEnd"/>
      <w:r w:rsidRPr="00B374C1">
        <w:rPr>
          <w:lang w:val="vi-VN"/>
        </w:rPr>
        <w:t xml:space="preserve"> </w:t>
      </w:r>
      <w:proofErr w:type="spellStart"/>
      <w:r w:rsidRPr="00B374C1">
        <w:rPr>
          <w:lang w:val="vi-VN"/>
        </w:rPr>
        <w:t>Contracts</w:t>
      </w:r>
      <w:proofErr w:type="spellEnd"/>
      <w:r w:rsidRPr="00B374C1">
        <w:rPr>
          <w:lang w:val="vi-VN"/>
        </w:rPr>
        <w:t xml:space="preserve"> giúp cải thiện tính ổn định của hệ thống khi thực hiện nâng cấp hoặc thay đổi </w:t>
      </w:r>
      <w:proofErr w:type="spellStart"/>
      <w:r w:rsidRPr="00B374C1">
        <w:rPr>
          <w:lang w:val="vi-VN"/>
        </w:rPr>
        <w:t>module</w:t>
      </w:r>
      <w:proofErr w:type="spellEnd"/>
      <w:r w:rsidRPr="00B374C1">
        <w:rPr>
          <w:lang w:val="vi-VN"/>
        </w:rPr>
        <w:t>.</w:t>
      </w:r>
    </w:p>
    <w:p w14:paraId="68B05FC6" w14:textId="77777777" w:rsidR="00FC6EDA" w:rsidRPr="00B374C1" w:rsidRDefault="00000000" w:rsidP="000E47FC">
      <w:pPr>
        <w:numPr>
          <w:ilvl w:val="0"/>
          <w:numId w:val="209"/>
        </w:numPr>
        <w:tabs>
          <w:tab w:val="clear" w:pos="8920"/>
        </w:tabs>
        <w:spacing w:before="0" w:after="0"/>
        <w:rPr>
          <w:lang w:val="vi-VN"/>
        </w:rPr>
      </w:pPr>
      <w:proofErr w:type="spellStart"/>
      <w:r w:rsidRPr="00B374C1">
        <w:rPr>
          <w:b/>
          <w:lang w:val="vi-VN"/>
        </w:rPr>
        <w:t>Data</w:t>
      </w:r>
      <w:proofErr w:type="spellEnd"/>
      <w:r w:rsidRPr="00B374C1">
        <w:rPr>
          <w:b/>
          <w:lang w:val="vi-VN"/>
        </w:rPr>
        <w:t xml:space="preserve"> </w:t>
      </w:r>
      <w:proofErr w:type="spellStart"/>
      <w:r w:rsidRPr="00B374C1">
        <w:rPr>
          <w:b/>
          <w:lang w:val="vi-VN"/>
        </w:rPr>
        <w:t>Models</w:t>
      </w:r>
      <w:proofErr w:type="spellEnd"/>
      <w:r w:rsidRPr="00B374C1">
        <w:rPr>
          <w:lang w:val="vi-VN"/>
        </w:rPr>
        <w:t xml:space="preserve">: </w:t>
      </w:r>
      <w:proofErr w:type="spellStart"/>
      <w:r w:rsidRPr="00B374C1">
        <w:rPr>
          <w:lang w:val="vi-VN"/>
        </w:rPr>
        <w:t>Magento</w:t>
      </w:r>
      <w:proofErr w:type="spellEnd"/>
      <w:r w:rsidRPr="00B374C1">
        <w:rPr>
          <w:lang w:val="vi-VN"/>
        </w:rPr>
        <w:t xml:space="preserve"> cung cấp các </w:t>
      </w:r>
      <w:proofErr w:type="spellStart"/>
      <w:r w:rsidRPr="00B374C1">
        <w:rPr>
          <w:lang w:val="vi-VN"/>
        </w:rPr>
        <w:t>class</w:t>
      </w:r>
      <w:proofErr w:type="spellEnd"/>
      <w:r w:rsidRPr="00B374C1">
        <w:rPr>
          <w:lang w:val="vi-VN"/>
        </w:rPr>
        <w:t xml:space="preserve"> và </w:t>
      </w:r>
      <w:proofErr w:type="spellStart"/>
      <w:r w:rsidRPr="00B374C1">
        <w:rPr>
          <w:lang w:val="vi-VN"/>
        </w:rPr>
        <w:t>interface</w:t>
      </w:r>
      <w:proofErr w:type="spellEnd"/>
      <w:r w:rsidRPr="00B374C1">
        <w:rPr>
          <w:lang w:val="vi-VN"/>
        </w:rPr>
        <w:t xml:space="preserve"> để làm việc với cơ sở dữ liệu. Các </w:t>
      </w:r>
      <w:proofErr w:type="spellStart"/>
      <w:r w:rsidRPr="00B374C1">
        <w:rPr>
          <w:lang w:val="vi-VN"/>
        </w:rPr>
        <w:t>model</w:t>
      </w:r>
      <w:proofErr w:type="spellEnd"/>
      <w:r w:rsidRPr="00B374C1">
        <w:rPr>
          <w:lang w:val="vi-VN"/>
        </w:rPr>
        <w:t xml:space="preserve"> này giúp quản lý dữ liệu và các thao tác CRUD (</w:t>
      </w:r>
      <w:proofErr w:type="spellStart"/>
      <w:r w:rsidRPr="00B374C1">
        <w:rPr>
          <w:lang w:val="vi-VN"/>
        </w:rPr>
        <w:t>Create</w:t>
      </w:r>
      <w:proofErr w:type="spellEnd"/>
      <w:r w:rsidRPr="00B374C1">
        <w:rPr>
          <w:lang w:val="vi-VN"/>
        </w:rPr>
        <w:t xml:space="preserve">, </w:t>
      </w:r>
      <w:proofErr w:type="spellStart"/>
      <w:r w:rsidRPr="00B374C1">
        <w:rPr>
          <w:lang w:val="vi-VN"/>
        </w:rPr>
        <w:t>Read</w:t>
      </w:r>
      <w:proofErr w:type="spellEnd"/>
      <w:r w:rsidRPr="00B374C1">
        <w:rPr>
          <w:lang w:val="vi-VN"/>
        </w:rPr>
        <w:t xml:space="preserve">, </w:t>
      </w:r>
      <w:proofErr w:type="spellStart"/>
      <w:r w:rsidRPr="00B374C1">
        <w:rPr>
          <w:lang w:val="vi-VN"/>
        </w:rPr>
        <w:t>Update</w:t>
      </w:r>
      <w:proofErr w:type="spellEnd"/>
      <w:r w:rsidRPr="00B374C1">
        <w:rPr>
          <w:lang w:val="vi-VN"/>
        </w:rPr>
        <w:t xml:space="preserve">, </w:t>
      </w:r>
      <w:proofErr w:type="spellStart"/>
      <w:r w:rsidRPr="00B374C1">
        <w:rPr>
          <w:lang w:val="vi-VN"/>
        </w:rPr>
        <w:t>Delete</w:t>
      </w:r>
      <w:proofErr w:type="spellEnd"/>
      <w:r w:rsidRPr="00B374C1">
        <w:rPr>
          <w:lang w:val="vi-VN"/>
        </w:rPr>
        <w:t>) một cách dễ dàng.</w:t>
      </w:r>
    </w:p>
    <w:p w14:paraId="51570CD0" w14:textId="77777777" w:rsidR="00FC6EDA" w:rsidRPr="00B374C1" w:rsidRDefault="00000000" w:rsidP="000E47FC">
      <w:pPr>
        <w:numPr>
          <w:ilvl w:val="0"/>
          <w:numId w:val="209"/>
        </w:numPr>
        <w:tabs>
          <w:tab w:val="clear" w:pos="8920"/>
        </w:tabs>
        <w:spacing w:before="0"/>
        <w:rPr>
          <w:lang w:val="vi-VN"/>
        </w:rPr>
      </w:pPr>
      <w:r w:rsidRPr="00B374C1">
        <w:rPr>
          <w:b/>
          <w:lang w:val="vi-VN"/>
        </w:rPr>
        <w:t>MVC (</w:t>
      </w:r>
      <w:proofErr w:type="spellStart"/>
      <w:r w:rsidRPr="00B374C1">
        <w:rPr>
          <w:b/>
          <w:lang w:val="vi-VN"/>
        </w:rPr>
        <w:t>Model-View-Controller</w:t>
      </w:r>
      <w:proofErr w:type="spellEnd"/>
      <w:r w:rsidRPr="00B374C1">
        <w:rPr>
          <w:b/>
          <w:lang w:val="vi-VN"/>
        </w:rPr>
        <w:t>)</w:t>
      </w:r>
      <w:r w:rsidRPr="00B374C1">
        <w:rPr>
          <w:lang w:val="vi-VN"/>
        </w:rPr>
        <w:t xml:space="preserve">: </w:t>
      </w:r>
      <w:proofErr w:type="spellStart"/>
      <w:r w:rsidRPr="00B374C1">
        <w:rPr>
          <w:lang w:val="vi-VN"/>
        </w:rPr>
        <w:t>Magento</w:t>
      </w:r>
      <w:proofErr w:type="spellEnd"/>
      <w:r w:rsidRPr="00B374C1">
        <w:rPr>
          <w:lang w:val="vi-VN"/>
        </w:rPr>
        <w:t xml:space="preserve"> tuân theo mô hình MVC để phân chia các thành phần của ứng dụng thành ba phần riêng biệt: </w:t>
      </w:r>
      <w:proofErr w:type="spellStart"/>
      <w:r w:rsidRPr="00B374C1">
        <w:rPr>
          <w:lang w:val="vi-VN"/>
        </w:rPr>
        <w:t>Model</w:t>
      </w:r>
      <w:proofErr w:type="spellEnd"/>
      <w:r w:rsidRPr="00B374C1">
        <w:rPr>
          <w:lang w:val="vi-VN"/>
        </w:rPr>
        <w:t xml:space="preserve"> (xử lý dữ liệu), </w:t>
      </w:r>
      <w:proofErr w:type="spellStart"/>
      <w:r w:rsidRPr="00B374C1">
        <w:rPr>
          <w:lang w:val="vi-VN"/>
        </w:rPr>
        <w:t>View</w:t>
      </w:r>
      <w:proofErr w:type="spellEnd"/>
      <w:r w:rsidRPr="00B374C1">
        <w:rPr>
          <w:lang w:val="vi-VN"/>
        </w:rPr>
        <w:t xml:space="preserve"> (giao diện người dùng), và </w:t>
      </w:r>
      <w:proofErr w:type="spellStart"/>
      <w:r w:rsidRPr="00B374C1">
        <w:rPr>
          <w:lang w:val="vi-VN"/>
        </w:rPr>
        <w:t>Controller</w:t>
      </w:r>
      <w:proofErr w:type="spellEnd"/>
      <w:r w:rsidRPr="00B374C1">
        <w:rPr>
          <w:lang w:val="vi-VN"/>
        </w:rPr>
        <w:t xml:space="preserve"> (xử lý </w:t>
      </w:r>
      <w:proofErr w:type="spellStart"/>
      <w:r w:rsidRPr="00B374C1">
        <w:rPr>
          <w:lang w:val="vi-VN"/>
        </w:rPr>
        <w:t>logic</w:t>
      </w:r>
      <w:proofErr w:type="spellEnd"/>
      <w:r w:rsidRPr="00B374C1">
        <w:rPr>
          <w:lang w:val="vi-VN"/>
        </w:rPr>
        <w:t>).</w:t>
      </w:r>
    </w:p>
    <w:p w14:paraId="13937842" w14:textId="77777777" w:rsidR="00FC6EDA" w:rsidRPr="00B374C1" w:rsidRDefault="00000000" w:rsidP="000E47FC">
      <w:pPr>
        <w:tabs>
          <w:tab w:val="clear" w:pos="8920"/>
        </w:tabs>
        <w:rPr>
          <w:lang w:val="vi-VN"/>
        </w:rPr>
      </w:pPr>
      <w:proofErr w:type="spellStart"/>
      <w:r w:rsidRPr="00B374C1">
        <w:rPr>
          <w:lang w:val="vi-VN"/>
        </w:rPr>
        <w:t>Magento</w:t>
      </w:r>
      <w:proofErr w:type="spellEnd"/>
      <w:r w:rsidRPr="00B374C1">
        <w:rPr>
          <w:lang w:val="vi-VN"/>
        </w:rPr>
        <w:t xml:space="preserve"> </w:t>
      </w:r>
      <w:proofErr w:type="spellStart"/>
      <w:r w:rsidRPr="00B374C1">
        <w:rPr>
          <w:lang w:val="vi-VN"/>
        </w:rPr>
        <w:t>Framework</w:t>
      </w:r>
      <w:proofErr w:type="spellEnd"/>
      <w:r w:rsidRPr="00B374C1">
        <w:rPr>
          <w:lang w:val="vi-VN"/>
        </w:rPr>
        <w:t xml:space="preserve"> đóng vai trò quan trọng trong việc cung cấp các công cụ và API cần thiết để phát triển các tính năng và mở rộng hệ thống.</w:t>
      </w:r>
    </w:p>
    <w:p w14:paraId="1B7936A6" w14:textId="77777777" w:rsidR="00FC6EDA" w:rsidRPr="00B374C1" w:rsidRDefault="00000000" w:rsidP="000E47FC">
      <w:pPr>
        <w:pStyle w:val="Heading3"/>
        <w:keepNext w:val="0"/>
        <w:keepLines w:val="0"/>
        <w:numPr>
          <w:ilvl w:val="0"/>
          <w:numId w:val="100"/>
        </w:numPr>
        <w:tabs>
          <w:tab w:val="clear" w:pos="8920"/>
        </w:tabs>
        <w:rPr>
          <w:sz w:val="26"/>
          <w:szCs w:val="26"/>
          <w:lang w:val="vi-VN"/>
        </w:rPr>
      </w:pPr>
      <w:bookmarkStart w:id="131" w:name="_2yeov2m5xgb3" w:colFirst="0" w:colLast="0"/>
      <w:bookmarkEnd w:id="131"/>
      <w:r w:rsidRPr="00B374C1">
        <w:rPr>
          <w:sz w:val="26"/>
          <w:szCs w:val="26"/>
          <w:lang w:val="vi-VN"/>
        </w:rPr>
        <w:t xml:space="preserve"> Giao diện người dùng (</w:t>
      </w:r>
      <w:proofErr w:type="spellStart"/>
      <w:r w:rsidRPr="00B374C1">
        <w:rPr>
          <w:sz w:val="26"/>
          <w:szCs w:val="26"/>
          <w:lang w:val="vi-VN"/>
        </w:rPr>
        <w:t>Frontend</w:t>
      </w:r>
      <w:proofErr w:type="spellEnd"/>
      <w:r w:rsidRPr="00B374C1">
        <w:rPr>
          <w:sz w:val="26"/>
          <w:szCs w:val="26"/>
          <w:lang w:val="vi-VN"/>
        </w:rPr>
        <w:t>)</w:t>
      </w:r>
    </w:p>
    <w:p w14:paraId="14323A66" w14:textId="77777777" w:rsidR="00FC6EDA" w:rsidRPr="00B374C1" w:rsidRDefault="00000000" w:rsidP="000E47FC">
      <w:pPr>
        <w:tabs>
          <w:tab w:val="clear" w:pos="8920"/>
        </w:tabs>
        <w:rPr>
          <w:lang w:val="vi-VN"/>
        </w:rPr>
      </w:pPr>
      <w:r w:rsidRPr="00B374C1">
        <w:rPr>
          <w:lang w:val="vi-VN"/>
        </w:rPr>
        <w:t xml:space="preserve">Giao diện người dùng là phần giúp khách hàng tương tác trực tiếp với </w:t>
      </w:r>
      <w:proofErr w:type="spellStart"/>
      <w:r w:rsidRPr="00B374C1">
        <w:rPr>
          <w:lang w:val="vi-VN"/>
        </w:rPr>
        <w:t>website</w:t>
      </w:r>
      <w:proofErr w:type="spellEnd"/>
      <w:r w:rsidRPr="00B374C1">
        <w:rPr>
          <w:lang w:val="vi-VN"/>
        </w:rPr>
        <w:t xml:space="preserve">. </w:t>
      </w:r>
      <w:proofErr w:type="spellStart"/>
      <w:r w:rsidRPr="00B374C1">
        <w:rPr>
          <w:lang w:val="vi-VN"/>
        </w:rPr>
        <w:t>Magento</w:t>
      </w:r>
      <w:proofErr w:type="spellEnd"/>
      <w:r w:rsidRPr="00B374C1">
        <w:rPr>
          <w:lang w:val="vi-VN"/>
        </w:rPr>
        <w:t xml:space="preserve"> cung cấp các công cụ và tài nguyên để xây dựng và tùy chỉnh giao diện người dùng bao gồm:</w:t>
      </w:r>
    </w:p>
    <w:p w14:paraId="65F72874" w14:textId="77777777" w:rsidR="00FC6EDA" w:rsidRPr="00B374C1" w:rsidRDefault="00000000" w:rsidP="000E47FC">
      <w:pPr>
        <w:numPr>
          <w:ilvl w:val="0"/>
          <w:numId w:val="183"/>
        </w:numPr>
        <w:tabs>
          <w:tab w:val="clear" w:pos="8920"/>
        </w:tabs>
        <w:spacing w:after="0"/>
        <w:rPr>
          <w:lang w:val="vi-VN"/>
        </w:rPr>
      </w:pPr>
      <w:proofErr w:type="spellStart"/>
      <w:r w:rsidRPr="00B374C1">
        <w:rPr>
          <w:b/>
          <w:lang w:val="vi-VN"/>
        </w:rPr>
        <w:t>Theme</w:t>
      </w:r>
      <w:proofErr w:type="spellEnd"/>
      <w:r w:rsidRPr="00B374C1">
        <w:rPr>
          <w:lang w:val="vi-VN"/>
        </w:rPr>
        <w:t xml:space="preserve">: </w:t>
      </w:r>
      <w:proofErr w:type="spellStart"/>
      <w:r w:rsidRPr="00B374C1">
        <w:rPr>
          <w:lang w:val="vi-VN"/>
        </w:rPr>
        <w:t>Magento</w:t>
      </w:r>
      <w:proofErr w:type="spellEnd"/>
      <w:r w:rsidRPr="00B374C1">
        <w:rPr>
          <w:lang w:val="vi-VN"/>
        </w:rPr>
        <w:t xml:space="preserve"> cho phép tùy chỉnh giao diện thông qua các </w:t>
      </w:r>
      <w:proofErr w:type="spellStart"/>
      <w:r w:rsidRPr="00B374C1">
        <w:rPr>
          <w:lang w:val="vi-VN"/>
        </w:rPr>
        <w:t>theme</w:t>
      </w:r>
      <w:proofErr w:type="spellEnd"/>
      <w:r w:rsidRPr="00B374C1">
        <w:rPr>
          <w:lang w:val="vi-VN"/>
        </w:rPr>
        <w:t xml:space="preserve">. </w:t>
      </w:r>
      <w:proofErr w:type="spellStart"/>
      <w:r w:rsidRPr="00B374C1">
        <w:rPr>
          <w:lang w:val="vi-VN"/>
        </w:rPr>
        <w:t>Theme</w:t>
      </w:r>
      <w:proofErr w:type="spellEnd"/>
      <w:r w:rsidRPr="00B374C1">
        <w:rPr>
          <w:lang w:val="vi-VN"/>
        </w:rPr>
        <w:t xml:space="preserve"> bao gồm các tệp HTML, CSS, </w:t>
      </w:r>
      <w:proofErr w:type="spellStart"/>
      <w:r w:rsidRPr="00B374C1">
        <w:rPr>
          <w:lang w:val="vi-VN"/>
        </w:rPr>
        <w:t>JavaScript</w:t>
      </w:r>
      <w:proofErr w:type="spellEnd"/>
      <w:r w:rsidRPr="00B374C1">
        <w:rPr>
          <w:lang w:val="vi-VN"/>
        </w:rPr>
        <w:t xml:space="preserve"> và các tệp mẫu (</w:t>
      </w:r>
      <w:proofErr w:type="spellStart"/>
      <w:r w:rsidRPr="00B374C1">
        <w:rPr>
          <w:lang w:val="vi-VN"/>
        </w:rPr>
        <w:t>templates</w:t>
      </w:r>
      <w:proofErr w:type="spellEnd"/>
      <w:r w:rsidRPr="00B374C1">
        <w:rPr>
          <w:lang w:val="vi-VN"/>
        </w:rPr>
        <w:t xml:space="preserve">) để định hình giao diện trang </w:t>
      </w:r>
      <w:proofErr w:type="spellStart"/>
      <w:r w:rsidRPr="00B374C1">
        <w:rPr>
          <w:lang w:val="vi-VN"/>
        </w:rPr>
        <w:t>web</w:t>
      </w:r>
      <w:proofErr w:type="spellEnd"/>
      <w:r w:rsidRPr="00B374C1">
        <w:rPr>
          <w:lang w:val="vi-VN"/>
        </w:rPr>
        <w:t>.</w:t>
      </w:r>
    </w:p>
    <w:p w14:paraId="55D7DC55" w14:textId="77777777" w:rsidR="00FC6EDA" w:rsidRPr="00B374C1" w:rsidRDefault="00000000" w:rsidP="000E47FC">
      <w:pPr>
        <w:numPr>
          <w:ilvl w:val="0"/>
          <w:numId w:val="183"/>
        </w:numPr>
        <w:tabs>
          <w:tab w:val="clear" w:pos="8920"/>
        </w:tabs>
        <w:spacing w:before="0" w:after="0"/>
        <w:rPr>
          <w:lang w:val="vi-VN"/>
        </w:rPr>
      </w:pPr>
      <w:proofErr w:type="spellStart"/>
      <w:r w:rsidRPr="00B374C1">
        <w:rPr>
          <w:b/>
          <w:lang w:val="vi-VN"/>
        </w:rPr>
        <w:t>Layout</w:t>
      </w:r>
      <w:proofErr w:type="spellEnd"/>
      <w:r w:rsidRPr="00B374C1">
        <w:rPr>
          <w:b/>
          <w:lang w:val="vi-VN"/>
        </w:rPr>
        <w:t xml:space="preserve"> XML</w:t>
      </w:r>
      <w:r w:rsidRPr="00B374C1">
        <w:rPr>
          <w:lang w:val="vi-VN"/>
        </w:rPr>
        <w:t xml:space="preserve">: </w:t>
      </w:r>
      <w:proofErr w:type="spellStart"/>
      <w:r w:rsidRPr="00B374C1">
        <w:rPr>
          <w:lang w:val="vi-VN"/>
        </w:rPr>
        <w:t>Magento</w:t>
      </w:r>
      <w:proofErr w:type="spellEnd"/>
      <w:r w:rsidRPr="00B374C1">
        <w:rPr>
          <w:lang w:val="vi-VN"/>
        </w:rPr>
        <w:t xml:space="preserve"> sử dụng các tệp XML để quản lý cấu trúc của các trang. </w:t>
      </w:r>
      <w:proofErr w:type="spellStart"/>
      <w:r w:rsidRPr="00B374C1">
        <w:rPr>
          <w:lang w:val="vi-VN"/>
        </w:rPr>
        <w:t>Layout</w:t>
      </w:r>
      <w:proofErr w:type="spellEnd"/>
      <w:r w:rsidRPr="00B374C1">
        <w:rPr>
          <w:lang w:val="vi-VN"/>
        </w:rPr>
        <w:t xml:space="preserve"> XML giúp xác định các thành phần nào sẽ hiển thị trên mỗi trang, cách bố trí và tổ chức chúng.</w:t>
      </w:r>
    </w:p>
    <w:p w14:paraId="552C7BD3" w14:textId="77777777" w:rsidR="00FC6EDA" w:rsidRPr="00B374C1" w:rsidRDefault="00000000" w:rsidP="000E47FC">
      <w:pPr>
        <w:numPr>
          <w:ilvl w:val="0"/>
          <w:numId w:val="183"/>
        </w:numPr>
        <w:tabs>
          <w:tab w:val="clear" w:pos="8920"/>
        </w:tabs>
        <w:spacing w:before="0" w:after="0"/>
        <w:rPr>
          <w:lang w:val="vi-VN"/>
        </w:rPr>
      </w:pPr>
      <w:proofErr w:type="spellStart"/>
      <w:r w:rsidRPr="00B374C1">
        <w:rPr>
          <w:b/>
          <w:lang w:val="vi-VN"/>
        </w:rPr>
        <w:lastRenderedPageBreak/>
        <w:t>Block</w:t>
      </w:r>
      <w:proofErr w:type="spellEnd"/>
      <w:r w:rsidRPr="00B374C1">
        <w:rPr>
          <w:lang w:val="vi-VN"/>
        </w:rPr>
        <w:t xml:space="preserve">: </w:t>
      </w:r>
      <w:proofErr w:type="spellStart"/>
      <w:r w:rsidRPr="00B374C1">
        <w:rPr>
          <w:lang w:val="vi-VN"/>
        </w:rPr>
        <w:t>Block</w:t>
      </w:r>
      <w:proofErr w:type="spellEnd"/>
      <w:r w:rsidRPr="00B374C1">
        <w:rPr>
          <w:lang w:val="vi-VN"/>
        </w:rPr>
        <w:t xml:space="preserve"> là các phần tử HTML được tạo động trong </w:t>
      </w:r>
      <w:proofErr w:type="spellStart"/>
      <w:r w:rsidRPr="00B374C1">
        <w:rPr>
          <w:lang w:val="vi-VN"/>
        </w:rPr>
        <w:t>Magento</w:t>
      </w:r>
      <w:proofErr w:type="spellEnd"/>
      <w:r w:rsidRPr="00B374C1">
        <w:rPr>
          <w:lang w:val="vi-VN"/>
        </w:rPr>
        <w:t xml:space="preserve">, kết hợp với các thành phần </w:t>
      </w:r>
      <w:proofErr w:type="spellStart"/>
      <w:r w:rsidRPr="00B374C1">
        <w:rPr>
          <w:lang w:val="vi-VN"/>
        </w:rPr>
        <w:t>backend</w:t>
      </w:r>
      <w:proofErr w:type="spellEnd"/>
      <w:r w:rsidRPr="00B374C1">
        <w:rPr>
          <w:lang w:val="vi-VN"/>
        </w:rPr>
        <w:t xml:space="preserve"> để hiển thị nội dung. Có hai loại </w:t>
      </w:r>
      <w:proofErr w:type="spellStart"/>
      <w:r w:rsidRPr="00B374C1">
        <w:rPr>
          <w:lang w:val="vi-VN"/>
        </w:rPr>
        <w:t>block</w:t>
      </w:r>
      <w:proofErr w:type="spellEnd"/>
      <w:r w:rsidRPr="00B374C1">
        <w:rPr>
          <w:lang w:val="vi-VN"/>
        </w:rPr>
        <w:t xml:space="preserve">: </w:t>
      </w:r>
      <w:proofErr w:type="spellStart"/>
      <w:r w:rsidRPr="00B374C1">
        <w:rPr>
          <w:lang w:val="vi-VN"/>
        </w:rPr>
        <w:t>Static</w:t>
      </w:r>
      <w:proofErr w:type="spellEnd"/>
      <w:r w:rsidRPr="00B374C1">
        <w:rPr>
          <w:lang w:val="vi-VN"/>
        </w:rPr>
        <w:t xml:space="preserve"> </w:t>
      </w:r>
      <w:proofErr w:type="spellStart"/>
      <w:r w:rsidRPr="00B374C1">
        <w:rPr>
          <w:lang w:val="vi-VN"/>
        </w:rPr>
        <w:t>Block</w:t>
      </w:r>
      <w:proofErr w:type="spellEnd"/>
      <w:r w:rsidRPr="00B374C1">
        <w:rPr>
          <w:lang w:val="vi-VN"/>
        </w:rPr>
        <w:t xml:space="preserve"> và </w:t>
      </w:r>
      <w:proofErr w:type="spellStart"/>
      <w:r w:rsidRPr="00B374C1">
        <w:rPr>
          <w:lang w:val="vi-VN"/>
        </w:rPr>
        <w:t>Dynamic</w:t>
      </w:r>
      <w:proofErr w:type="spellEnd"/>
      <w:r w:rsidRPr="00B374C1">
        <w:rPr>
          <w:lang w:val="vi-VN"/>
        </w:rPr>
        <w:t xml:space="preserve"> </w:t>
      </w:r>
      <w:proofErr w:type="spellStart"/>
      <w:r w:rsidRPr="00B374C1">
        <w:rPr>
          <w:lang w:val="vi-VN"/>
        </w:rPr>
        <w:t>Block</w:t>
      </w:r>
      <w:proofErr w:type="spellEnd"/>
      <w:r w:rsidRPr="00B374C1">
        <w:rPr>
          <w:lang w:val="vi-VN"/>
        </w:rPr>
        <w:t>.</w:t>
      </w:r>
    </w:p>
    <w:p w14:paraId="26972A6A" w14:textId="77777777" w:rsidR="00FC6EDA" w:rsidRPr="00B374C1" w:rsidRDefault="00000000" w:rsidP="000E47FC">
      <w:pPr>
        <w:numPr>
          <w:ilvl w:val="0"/>
          <w:numId w:val="183"/>
        </w:numPr>
        <w:tabs>
          <w:tab w:val="clear" w:pos="8920"/>
        </w:tabs>
        <w:spacing w:before="0" w:after="0"/>
        <w:rPr>
          <w:lang w:val="vi-VN"/>
        </w:rPr>
      </w:pPr>
      <w:proofErr w:type="spellStart"/>
      <w:r w:rsidRPr="00B374C1">
        <w:rPr>
          <w:b/>
          <w:lang w:val="vi-VN"/>
        </w:rPr>
        <w:t>Widget</w:t>
      </w:r>
      <w:proofErr w:type="spellEnd"/>
      <w:r w:rsidRPr="00B374C1">
        <w:rPr>
          <w:lang w:val="vi-VN"/>
        </w:rPr>
        <w:t xml:space="preserve">: </w:t>
      </w:r>
      <w:proofErr w:type="spellStart"/>
      <w:r w:rsidRPr="00B374C1">
        <w:rPr>
          <w:lang w:val="vi-VN"/>
        </w:rPr>
        <w:t>Magento</w:t>
      </w:r>
      <w:proofErr w:type="spellEnd"/>
      <w:r w:rsidRPr="00B374C1">
        <w:rPr>
          <w:lang w:val="vi-VN"/>
        </w:rPr>
        <w:t xml:space="preserve"> cung cấp các </w:t>
      </w:r>
      <w:proofErr w:type="spellStart"/>
      <w:r w:rsidRPr="00B374C1">
        <w:rPr>
          <w:lang w:val="vi-VN"/>
        </w:rPr>
        <w:t>widget</w:t>
      </w:r>
      <w:proofErr w:type="spellEnd"/>
      <w:r w:rsidRPr="00B374C1">
        <w:rPr>
          <w:lang w:val="vi-VN"/>
        </w:rPr>
        <w:t xml:space="preserve"> để thêm các phần tử chức năng vào giao diện, chẳng hạn như </w:t>
      </w:r>
      <w:proofErr w:type="spellStart"/>
      <w:r w:rsidRPr="00B374C1">
        <w:rPr>
          <w:lang w:val="vi-VN"/>
        </w:rPr>
        <w:t>banner</w:t>
      </w:r>
      <w:proofErr w:type="spellEnd"/>
      <w:r w:rsidRPr="00B374C1">
        <w:rPr>
          <w:lang w:val="vi-VN"/>
        </w:rPr>
        <w:t xml:space="preserve">, </w:t>
      </w:r>
      <w:proofErr w:type="spellStart"/>
      <w:r w:rsidRPr="00B374C1">
        <w:rPr>
          <w:lang w:val="vi-VN"/>
        </w:rPr>
        <w:t>slider</w:t>
      </w:r>
      <w:proofErr w:type="spellEnd"/>
      <w:r w:rsidRPr="00B374C1">
        <w:rPr>
          <w:lang w:val="vi-VN"/>
        </w:rPr>
        <w:t>, hoặc sản phẩm nổi bật.</w:t>
      </w:r>
    </w:p>
    <w:p w14:paraId="1042F968" w14:textId="77777777" w:rsidR="00FC6EDA" w:rsidRPr="00B374C1" w:rsidRDefault="00000000" w:rsidP="000E47FC">
      <w:pPr>
        <w:pStyle w:val="Heading3"/>
        <w:keepNext w:val="0"/>
        <w:keepLines w:val="0"/>
        <w:numPr>
          <w:ilvl w:val="0"/>
          <w:numId w:val="59"/>
        </w:numPr>
        <w:tabs>
          <w:tab w:val="clear" w:pos="8920"/>
        </w:tabs>
        <w:spacing w:before="0"/>
        <w:rPr>
          <w:sz w:val="26"/>
          <w:szCs w:val="26"/>
          <w:lang w:val="vi-VN"/>
        </w:rPr>
      </w:pPr>
      <w:bookmarkStart w:id="132" w:name="_xxllpekjmgr2" w:colFirst="0" w:colLast="0"/>
      <w:bookmarkEnd w:id="132"/>
      <w:r w:rsidRPr="00B374C1">
        <w:rPr>
          <w:sz w:val="26"/>
          <w:szCs w:val="26"/>
          <w:lang w:val="vi-VN"/>
        </w:rPr>
        <w:t xml:space="preserve"> Quản lý </w:t>
      </w:r>
      <w:proofErr w:type="spellStart"/>
      <w:r w:rsidRPr="00B374C1">
        <w:rPr>
          <w:sz w:val="26"/>
          <w:szCs w:val="26"/>
          <w:lang w:val="vi-VN"/>
        </w:rPr>
        <w:t>backend</w:t>
      </w:r>
      <w:proofErr w:type="spellEnd"/>
      <w:r w:rsidRPr="00B374C1">
        <w:rPr>
          <w:sz w:val="26"/>
          <w:szCs w:val="26"/>
          <w:lang w:val="vi-VN"/>
        </w:rPr>
        <w:t xml:space="preserve"> (</w:t>
      </w:r>
      <w:proofErr w:type="spellStart"/>
      <w:r w:rsidRPr="00B374C1">
        <w:rPr>
          <w:sz w:val="26"/>
          <w:szCs w:val="26"/>
          <w:lang w:val="vi-VN"/>
        </w:rPr>
        <w:t>Backend</w:t>
      </w:r>
      <w:proofErr w:type="spellEnd"/>
      <w:r w:rsidRPr="00B374C1">
        <w:rPr>
          <w:sz w:val="26"/>
          <w:szCs w:val="26"/>
          <w:lang w:val="vi-VN"/>
        </w:rPr>
        <w:t>)</w:t>
      </w:r>
    </w:p>
    <w:p w14:paraId="7466B689" w14:textId="77777777" w:rsidR="00FC6EDA" w:rsidRPr="00B374C1" w:rsidRDefault="00000000" w:rsidP="000E47FC">
      <w:pPr>
        <w:tabs>
          <w:tab w:val="clear" w:pos="8920"/>
        </w:tabs>
        <w:rPr>
          <w:lang w:val="vi-VN"/>
        </w:rPr>
      </w:pPr>
      <w:proofErr w:type="spellStart"/>
      <w:r w:rsidRPr="00B374C1">
        <w:rPr>
          <w:lang w:val="vi-VN"/>
        </w:rPr>
        <w:t>Backend</w:t>
      </w:r>
      <w:proofErr w:type="spellEnd"/>
      <w:r w:rsidRPr="00B374C1">
        <w:rPr>
          <w:lang w:val="vi-VN"/>
        </w:rPr>
        <w:t xml:space="preserve"> là nơi quản trị viên và nhân viên của cửa hàng quản lý các chức năng của </w:t>
      </w:r>
      <w:proofErr w:type="spellStart"/>
      <w:r w:rsidRPr="00B374C1">
        <w:rPr>
          <w:lang w:val="vi-VN"/>
        </w:rPr>
        <w:t>website</w:t>
      </w:r>
      <w:proofErr w:type="spellEnd"/>
      <w:r w:rsidRPr="00B374C1">
        <w:rPr>
          <w:lang w:val="vi-VN"/>
        </w:rPr>
        <w:t xml:space="preserve">. </w:t>
      </w:r>
      <w:proofErr w:type="spellStart"/>
      <w:r w:rsidRPr="00B374C1">
        <w:rPr>
          <w:lang w:val="vi-VN"/>
        </w:rPr>
        <w:t>Magento</w:t>
      </w:r>
      <w:proofErr w:type="spellEnd"/>
      <w:r w:rsidRPr="00B374C1">
        <w:rPr>
          <w:lang w:val="vi-VN"/>
        </w:rPr>
        <w:t xml:space="preserve"> </w:t>
      </w:r>
      <w:proofErr w:type="spellStart"/>
      <w:r w:rsidRPr="00B374C1">
        <w:rPr>
          <w:lang w:val="vi-VN"/>
        </w:rPr>
        <w:t>backend</w:t>
      </w:r>
      <w:proofErr w:type="spellEnd"/>
      <w:r w:rsidRPr="00B374C1">
        <w:rPr>
          <w:lang w:val="vi-VN"/>
        </w:rPr>
        <w:t xml:space="preserve"> cung cấp giao diện để quản lý các phần như:</w:t>
      </w:r>
    </w:p>
    <w:p w14:paraId="2375A8F9" w14:textId="77777777" w:rsidR="00FC6EDA" w:rsidRPr="00B374C1" w:rsidRDefault="00000000" w:rsidP="000E47FC">
      <w:pPr>
        <w:numPr>
          <w:ilvl w:val="0"/>
          <w:numId w:val="197"/>
        </w:numPr>
        <w:tabs>
          <w:tab w:val="clear" w:pos="8920"/>
        </w:tabs>
        <w:spacing w:after="0"/>
        <w:rPr>
          <w:lang w:val="vi-VN"/>
        </w:rPr>
      </w:pPr>
      <w:r w:rsidRPr="00B374C1">
        <w:rPr>
          <w:b/>
          <w:lang w:val="vi-VN"/>
        </w:rPr>
        <w:t>Quản lý sản phẩm</w:t>
      </w:r>
      <w:r w:rsidRPr="00B374C1">
        <w:rPr>
          <w:lang w:val="vi-VN"/>
        </w:rPr>
        <w:t>: Cho phép thêm, chỉnh sửa, và xóa sản phẩm, cùng với các thuộc tính như giá, mô tả, hình ảnh và danh mục.</w:t>
      </w:r>
    </w:p>
    <w:p w14:paraId="73E00E07" w14:textId="77777777" w:rsidR="00FC6EDA" w:rsidRPr="00B374C1" w:rsidRDefault="00000000" w:rsidP="000E47FC">
      <w:pPr>
        <w:numPr>
          <w:ilvl w:val="0"/>
          <w:numId w:val="197"/>
        </w:numPr>
        <w:tabs>
          <w:tab w:val="clear" w:pos="8920"/>
        </w:tabs>
        <w:spacing w:before="0" w:after="0"/>
        <w:rPr>
          <w:lang w:val="vi-VN"/>
        </w:rPr>
      </w:pPr>
      <w:r w:rsidRPr="00B374C1">
        <w:rPr>
          <w:b/>
          <w:lang w:val="vi-VN"/>
        </w:rPr>
        <w:t>Quản lý khách hàng</w:t>
      </w:r>
      <w:r w:rsidRPr="00B374C1">
        <w:rPr>
          <w:lang w:val="vi-VN"/>
        </w:rPr>
        <w:t>: Cho phép quản lý danh sách khách hàng, theo dõi thông tin, lịch sử mua hàng và quản lý các tài khoản.</w:t>
      </w:r>
    </w:p>
    <w:p w14:paraId="75871DDF" w14:textId="77777777" w:rsidR="00FC6EDA" w:rsidRPr="00B374C1" w:rsidRDefault="00000000" w:rsidP="000E47FC">
      <w:pPr>
        <w:numPr>
          <w:ilvl w:val="0"/>
          <w:numId w:val="197"/>
        </w:numPr>
        <w:tabs>
          <w:tab w:val="clear" w:pos="8920"/>
        </w:tabs>
        <w:spacing w:before="0" w:after="0"/>
        <w:rPr>
          <w:lang w:val="vi-VN"/>
        </w:rPr>
      </w:pPr>
      <w:r w:rsidRPr="00B374C1">
        <w:rPr>
          <w:b/>
          <w:lang w:val="vi-VN"/>
        </w:rPr>
        <w:t>Quản lý đơn hàng</w:t>
      </w:r>
      <w:r w:rsidRPr="00B374C1">
        <w:rPr>
          <w:lang w:val="vi-VN"/>
        </w:rPr>
        <w:t>: Cho phép xem, xử lý và quản lý các đơn hàng, trạng thái đơn hàng và cập nhật thông tin giao hàng.</w:t>
      </w:r>
    </w:p>
    <w:p w14:paraId="5B91F39D" w14:textId="77777777" w:rsidR="00FC6EDA" w:rsidRPr="00B374C1" w:rsidRDefault="00000000" w:rsidP="000E47FC">
      <w:pPr>
        <w:numPr>
          <w:ilvl w:val="0"/>
          <w:numId w:val="197"/>
        </w:numPr>
        <w:tabs>
          <w:tab w:val="clear" w:pos="8920"/>
        </w:tabs>
        <w:spacing w:before="0" w:after="0"/>
        <w:rPr>
          <w:lang w:val="vi-VN"/>
        </w:rPr>
      </w:pPr>
      <w:r w:rsidRPr="00B374C1">
        <w:rPr>
          <w:b/>
          <w:lang w:val="vi-VN"/>
        </w:rPr>
        <w:t>Báo cáo và thống kê</w:t>
      </w:r>
      <w:r w:rsidRPr="00B374C1">
        <w:rPr>
          <w:lang w:val="vi-VN"/>
        </w:rPr>
        <w:t>: Cung cấp các báo cáo về doanh số, sản phẩm bán chạy, khách hàng trung thành, và nhiều thông tin khác để giúp tối ưu hóa chiến lược kinh doanh.</w:t>
      </w:r>
    </w:p>
    <w:p w14:paraId="093BB4C4" w14:textId="77777777" w:rsidR="00FC6EDA" w:rsidRPr="00B374C1" w:rsidRDefault="00000000" w:rsidP="000E47FC">
      <w:pPr>
        <w:numPr>
          <w:ilvl w:val="0"/>
          <w:numId w:val="197"/>
        </w:numPr>
        <w:tabs>
          <w:tab w:val="clear" w:pos="8920"/>
        </w:tabs>
        <w:spacing w:before="0" w:after="0"/>
        <w:rPr>
          <w:lang w:val="vi-VN"/>
        </w:rPr>
      </w:pPr>
      <w:r w:rsidRPr="00B374C1">
        <w:rPr>
          <w:b/>
          <w:lang w:val="vi-VN"/>
        </w:rPr>
        <w:t>Cài đặt hệ thống</w:t>
      </w:r>
      <w:r w:rsidRPr="00B374C1">
        <w:rPr>
          <w:lang w:val="vi-VN"/>
        </w:rPr>
        <w:t xml:space="preserve">: Cho phép cấu hình và tùy chỉnh cài đặt toàn bộ hệ thống, từ các </w:t>
      </w:r>
      <w:proofErr w:type="spellStart"/>
      <w:r w:rsidRPr="00B374C1">
        <w:rPr>
          <w:lang w:val="vi-VN"/>
        </w:rPr>
        <w:t>module</w:t>
      </w:r>
      <w:proofErr w:type="spellEnd"/>
      <w:r w:rsidRPr="00B374C1">
        <w:rPr>
          <w:lang w:val="vi-VN"/>
        </w:rPr>
        <w:t xml:space="preserve">, giao diện, đến các cài đặt nâng cao như bảo mật và </w:t>
      </w:r>
      <w:proofErr w:type="spellStart"/>
      <w:r w:rsidRPr="00B374C1">
        <w:rPr>
          <w:lang w:val="vi-VN"/>
        </w:rPr>
        <w:t>cache</w:t>
      </w:r>
      <w:proofErr w:type="spellEnd"/>
      <w:r w:rsidRPr="00B374C1">
        <w:rPr>
          <w:lang w:val="vi-VN"/>
        </w:rPr>
        <w:t>.</w:t>
      </w:r>
    </w:p>
    <w:p w14:paraId="529277CD" w14:textId="77777777" w:rsidR="00FC6EDA" w:rsidRPr="00B374C1" w:rsidRDefault="00000000" w:rsidP="000E47FC">
      <w:pPr>
        <w:pStyle w:val="Heading3"/>
        <w:keepNext w:val="0"/>
        <w:keepLines w:val="0"/>
        <w:numPr>
          <w:ilvl w:val="0"/>
          <w:numId w:val="205"/>
        </w:numPr>
        <w:tabs>
          <w:tab w:val="clear" w:pos="8920"/>
        </w:tabs>
        <w:spacing w:before="0"/>
        <w:rPr>
          <w:sz w:val="26"/>
          <w:szCs w:val="26"/>
          <w:lang w:val="vi-VN"/>
        </w:rPr>
      </w:pPr>
      <w:bookmarkStart w:id="133" w:name="_ys1q9tnf7kgn" w:colFirst="0" w:colLast="0"/>
      <w:bookmarkEnd w:id="133"/>
      <w:r w:rsidRPr="00B374C1">
        <w:rPr>
          <w:sz w:val="26"/>
          <w:szCs w:val="26"/>
          <w:lang w:val="vi-VN"/>
        </w:rPr>
        <w:t xml:space="preserve"> Dịch vụ </w:t>
      </w:r>
      <w:proofErr w:type="spellStart"/>
      <w:r w:rsidRPr="00B374C1">
        <w:rPr>
          <w:sz w:val="26"/>
          <w:szCs w:val="26"/>
          <w:lang w:val="vi-VN"/>
        </w:rPr>
        <w:t>Web</w:t>
      </w:r>
      <w:proofErr w:type="spellEnd"/>
      <w:r w:rsidRPr="00B374C1">
        <w:rPr>
          <w:sz w:val="26"/>
          <w:szCs w:val="26"/>
          <w:lang w:val="vi-VN"/>
        </w:rPr>
        <w:t xml:space="preserve"> API</w:t>
      </w:r>
    </w:p>
    <w:p w14:paraId="580AE0F1" w14:textId="77777777" w:rsidR="00FC6EDA" w:rsidRPr="00B374C1" w:rsidRDefault="00000000" w:rsidP="000E47FC">
      <w:pPr>
        <w:tabs>
          <w:tab w:val="clear" w:pos="8920"/>
        </w:tabs>
        <w:rPr>
          <w:lang w:val="vi-VN"/>
        </w:rPr>
      </w:pPr>
      <w:proofErr w:type="spellStart"/>
      <w:r w:rsidRPr="00B374C1">
        <w:rPr>
          <w:lang w:val="vi-VN"/>
        </w:rPr>
        <w:t>Magento</w:t>
      </w:r>
      <w:proofErr w:type="spellEnd"/>
      <w:r w:rsidRPr="00B374C1">
        <w:rPr>
          <w:lang w:val="vi-VN"/>
        </w:rPr>
        <w:t xml:space="preserve"> hỗ trợ một hệ thống API mạnh mẽ cho phép tích hợp và trao đổi dữ liệu với các hệ thống bên ngoài. Các API trong </w:t>
      </w:r>
      <w:proofErr w:type="spellStart"/>
      <w:r w:rsidRPr="00B374C1">
        <w:rPr>
          <w:lang w:val="vi-VN"/>
        </w:rPr>
        <w:t>Magento</w:t>
      </w:r>
      <w:proofErr w:type="spellEnd"/>
      <w:r w:rsidRPr="00B374C1">
        <w:rPr>
          <w:lang w:val="vi-VN"/>
        </w:rPr>
        <w:t xml:space="preserve"> bao gồm:</w:t>
      </w:r>
    </w:p>
    <w:p w14:paraId="346465DA" w14:textId="77777777" w:rsidR="00FC6EDA" w:rsidRPr="00B374C1" w:rsidRDefault="00000000" w:rsidP="000E47FC">
      <w:pPr>
        <w:numPr>
          <w:ilvl w:val="0"/>
          <w:numId w:val="6"/>
        </w:numPr>
        <w:tabs>
          <w:tab w:val="clear" w:pos="8920"/>
        </w:tabs>
        <w:spacing w:after="0"/>
        <w:rPr>
          <w:lang w:val="vi-VN"/>
        </w:rPr>
      </w:pPr>
      <w:r w:rsidRPr="00B374C1">
        <w:rPr>
          <w:b/>
          <w:lang w:val="vi-VN"/>
        </w:rPr>
        <w:t>REST API</w:t>
      </w:r>
      <w:r w:rsidRPr="00B374C1">
        <w:rPr>
          <w:lang w:val="vi-VN"/>
        </w:rPr>
        <w:t xml:space="preserve">: </w:t>
      </w:r>
      <w:proofErr w:type="spellStart"/>
      <w:r w:rsidRPr="00B374C1">
        <w:rPr>
          <w:lang w:val="vi-VN"/>
        </w:rPr>
        <w:t>Magento</w:t>
      </w:r>
      <w:proofErr w:type="spellEnd"/>
      <w:r w:rsidRPr="00B374C1">
        <w:rPr>
          <w:lang w:val="vi-VN"/>
        </w:rPr>
        <w:t xml:space="preserve"> hỗ trợ REST API để thực hiện các thao tác CRUD trên hệ thống, bao gồm các chức năng như quản lý sản phẩm, khách hàng, đơn hàng, và các dữ liệu khác.</w:t>
      </w:r>
    </w:p>
    <w:p w14:paraId="0AA4300B" w14:textId="77777777" w:rsidR="00FC6EDA" w:rsidRPr="00B374C1" w:rsidRDefault="00000000" w:rsidP="000E47FC">
      <w:pPr>
        <w:numPr>
          <w:ilvl w:val="0"/>
          <w:numId w:val="6"/>
        </w:numPr>
        <w:tabs>
          <w:tab w:val="clear" w:pos="8920"/>
        </w:tabs>
        <w:spacing w:before="0" w:after="0"/>
        <w:rPr>
          <w:lang w:val="vi-VN"/>
        </w:rPr>
      </w:pPr>
      <w:proofErr w:type="spellStart"/>
      <w:r w:rsidRPr="00B374C1">
        <w:rPr>
          <w:b/>
          <w:lang w:val="vi-VN"/>
        </w:rPr>
        <w:t>GraphQL</w:t>
      </w:r>
      <w:proofErr w:type="spellEnd"/>
      <w:r w:rsidRPr="00B374C1">
        <w:rPr>
          <w:b/>
          <w:lang w:val="vi-VN"/>
        </w:rPr>
        <w:t xml:space="preserve"> API</w:t>
      </w:r>
      <w:r w:rsidRPr="00B374C1">
        <w:rPr>
          <w:lang w:val="vi-VN"/>
        </w:rPr>
        <w:t xml:space="preserve">: Bên cạnh REST, </w:t>
      </w:r>
      <w:proofErr w:type="spellStart"/>
      <w:r w:rsidRPr="00B374C1">
        <w:rPr>
          <w:lang w:val="vi-VN"/>
        </w:rPr>
        <w:t>Magento</w:t>
      </w:r>
      <w:proofErr w:type="spellEnd"/>
      <w:r w:rsidRPr="00B374C1">
        <w:rPr>
          <w:lang w:val="vi-VN"/>
        </w:rPr>
        <w:t xml:space="preserve"> 2 còn hỗ trợ </w:t>
      </w:r>
      <w:proofErr w:type="spellStart"/>
      <w:r w:rsidRPr="00B374C1">
        <w:rPr>
          <w:lang w:val="vi-VN"/>
        </w:rPr>
        <w:t>GraphQL</w:t>
      </w:r>
      <w:proofErr w:type="spellEnd"/>
      <w:r w:rsidRPr="00B374C1">
        <w:rPr>
          <w:lang w:val="vi-VN"/>
        </w:rPr>
        <w:t xml:space="preserve"> API, giúp truy vấn dữ liệu một cách nhanh chóng và tiết kiệm băng thông. </w:t>
      </w:r>
      <w:proofErr w:type="spellStart"/>
      <w:r w:rsidRPr="00B374C1">
        <w:rPr>
          <w:lang w:val="vi-VN"/>
        </w:rPr>
        <w:t>GraphQL</w:t>
      </w:r>
      <w:proofErr w:type="spellEnd"/>
      <w:r w:rsidRPr="00B374C1">
        <w:rPr>
          <w:lang w:val="vi-VN"/>
        </w:rPr>
        <w:t xml:space="preserve"> phù hợp cho các ứng dụng </w:t>
      </w:r>
      <w:proofErr w:type="spellStart"/>
      <w:r w:rsidRPr="00B374C1">
        <w:rPr>
          <w:lang w:val="vi-VN"/>
        </w:rPr>
        <w:t>frontend</w:t>
      </w:r>
      <w:proofErr w:type="spellEnd"/>
      <w:r w:rsidRPr="00B374C1">
        <w:rPr>
          <w:lang w:val="vi-VN"/>
        </w:rPr>
        <w:t xml:space="preserve"> hiện đại, như </w:t>
      </w:r>
      <w:proofErr w:type="spellStart"/>
      <w:r w:rsidRPr="00B374C1">
        <w:rPr>
          <w:lang w:val="vi-VN"/>
        </w:rPr>
        <w:t>Progressive</w:t>
      </w:r>
      <w:proofErr w:type="spellEnd"/>
      <w:r w:rsidRPr="00B374C1">
        <w:rPr>
          <w:lang w:val="vi-VN"/>
        </w:rPr>
        <w:t xml:space="preserve"> </w:t>
      </w:r>
      <w:proofErr w:type="spellStart"/>
      <w:r w:rsidRPr="00B374C1">
        <w:rPr>
          <w:lang w:val="vi-VN"/>
        </w:rPr>
        <w:t>Web</w:t>
      </w:r>
      <w:proofErr w:type="spellEnd"/>
      <w:r w:rsidRPr="00B374C1">
        <w:rPr>
          <w:lang w:val="vi-VN"/>
        </w:rPr>
        <w:t xml:space="preserve"> </w:t>
      </w:r>
      <w:proofErr w:type="spellStart"/>
      <w:r w:rsidRPr="00B374C1">
        <w:rPr>
          <w:lang w:val="vi-VN"/>
        </w:rPr>
        <w:t>Apps</w:t>
      </w:r>
      <w:proofErr w:type="spellEnd"/>
      <w:r w:rsidRPr="00B374C1">
        <w:rPr>
          <w:lang w:val="vi-VN"/>
        </w:rPr>
        <w:t xml:space="preserve"> (PWA).</w:t>
      </w:r>
    </w:p>
    <w:p w14:paraId="57D3D349" w14:textId="77777777" w:rsidR="00FC6EDA" w:rsidRPr="00B374C1" w:rsidRDefault="00000000" w:rsidP="000E47FC">
      <w:pPr>
        <w:numPr>
          <w:ilvl w:val="0"/>
          <w:numId w:val="6"/>
        </w:numPr>
        <w:tabs>
          <w:tab w:val="clear" w:pos="8920"/>
        </w:tabs>
        <w:spacing w:before="0"/>
        <w:rPr>
          <w:lang w:val="vi-VN"/>
        </w:rPr>
      </w:pPr>
      <w:r w:rsidRPr="00B374C1">
        <w:rPr>
          <w:b/>
          <w:lang w:val="vi-VN"/>
        </w:rPr>
        <w:t>SOAP API</w:t>
      </w:r>
      <w:r w:rsidRPr="00B374C1">
        <w:rPr>
          <w:lang w:val="vi-VN"/>
        </w:rPr>
        <w:t xml:space="preserve">: Ngoài REST và </w:t>
      </w:r>
      <w:proofErr w:type="spellStart"/>
      <w:r w:rsidRPr="00B374C1">
        <w:rPr>
          <w:lang w:val="vi-VN"/>
        </w:rPr>
        <w:t>GraphQL</w:t>
      </w:r>
      <w:proofErr w:type="spellEnd"/>
      <w:r w:rsidRPr="00B374C1">
        <w:rPr>
          <w:lang w:val="vi-VN"/>
        </w:rPr>
        <w:t xml:space="preserve">, </w:t>
      </w:r>
      <w:proofErr w:type="spellStart"/>
      <w:r w:rsidRPr="00B374C1">
        <w:rPr>
          <w:lang w:val="vi-VN"/>
        </w:rPr>
        <w:t>Magento</w:t>
      </w:r>
      <w:proofErr w:type="spellEnd"/>
      <w:r w:rsidRPr="00B374C1">
        <w:rPr>
          <w:lang w:val="vi-VN"/>
        </w:rPr>
        <w:t xml:space="preserve"> cũng hỗ trợ SOAP API, giúp tích hợp với các hệ thống cũ hoặc các dịch vụ yêu cầu phương thức này.</w:t>
      </w:r>
    </w:p>
    <w:p w14:paraId="745D87AF" w14:textId="77777777" w:rsidR="00FC6EDA" w:rsidRPr="00B374C1" w:rsidRDefault="00000000" w:rsidP="000E47FC">
      <w:pPr>
        <w:tabs>
          <w:tab w:val="clear" w:pos="8920"/>
        </w:tabs>
        <w:rPr>
          <w:lang w:val="vi-VN"/>
        </w:rPr>
      </w:pPr>
      <w:r w:rsidRPr="00B374C1">
        <w:rPr>
          <w:lang w:val="vi-VN"/>
        </w:rPr>
        <w:t xml:space="preserve">API giúp </w:t>
      </w:r>
      <w:proofErr w:type="spellStart"/>
      <w:r w:rsidRPr="00B374C1">
        <w:rPr>
          <w:lang w:val="vi-VN"/>
        </w:rPr>
        <w:t>Magento</w:t>
      </w:r>
      <w:proofErr w:type="spellEnd"/>
      <w:r w:rsidRPr="00B374C1">
        <w:rPr>
          <w:lang w:val="vi-VN"/>
        </w:rPr>
        <w:t xml:space="preserve"> dễ dàng tích hợp với các hệ thống quản lý kho, ERP, CRM và các dịch vụ khác, mang lại sự linh hoạt cho doanh nghiệp.</w:t>
      </w:r>
    </w:p>
    <w:p w14:paraId="432B418E" w14:textId="77777777" w:rsidR="00FC6EDA" w:rsidRPr="00B374C1" w:rsidRDefault="00000000" w:rsidP="000E47FC">
      <w:pPr>
        <w:pStyle w:val="Heading3"/>
        <w:keepNext w:val="0"/>
        <w:keepLines w:val="0"/>
        <w:numPr>
          <w:ilvl w:val="0"/>
          <w:numId w:val="42"/>
        </w:numPr>
        <w:tabs>
          <w:tab w:val="clear" w:pos="8920"/>
        </w:tabs>
        <w:rPr>
          <w:sz w:val="26"/>
          <w:szCs w:val="26"/>
          <w:lang w:val="vi-VN"/>
        </w:rPr>
      </w:pPr>
      <w:bookmarkStart w:id="134" w:name="_m3ntd01jnksl" w:colFirst="0" w:colLast="0"/>
      <w:bookmarkEnd w:id="134"/>
      <w:r w:rsidRPr="00B374C1">
        <w:rPr>
          <w:sz w:val="26"/>
          <w:szCs w:val="26"/>
          <w:lang w:val="vi-VN"/>
        </w:rPr>
        <w:t xml:space="preserve"> Quản lý cơ sở dữ liệu (</w:t>
      </w:r>
      <w:proofErr w:type="spellStart"/>
      <w:r w:rsidRPr="00B374C1">
        <w:rPr>
          <w:sz w:val="26"/>
          <w:szCs w:val="26"/>
          <w:lang w:val="vi-VN"/>
        </w:rPr>
        <w:t>Database</w:t>
      </w:r>
      <w:proofErr w:type="spellEnd"/>
      <w:r w:rsidRPr="00B374C1">
        <w:rPr>
          <w:sz w:val="26"/>
          <w:szCs w:val="26"/>
          <w:lang w:val="vi-VN"/>
        </w:rPr>
        <w:t>)</w:t>
      </w:r>
    </w:p>
    <w:p w14:paraId="6D7EBD86" w14:textId="77777777" w:rsidR="00FC6EDA" w:rsidRPr="00B374C1" w:rsidRDefault="00000000" w:rsidP="000E47FC">
      <w:pPr>
        <w:tabs>
          <w:tab w:val="clear" w:pos="8920"/>
        </w:tabs>
        <w:rPr>
          <w:lang w:val="vi-VN"/>
        </w:rPr>
      </w:pPr>
      <w:proofErr w:type="spellStart"/>
      <w:r w:rsidRPr="00B374C1">
        <w:rPr>
          <w:lang w:val="vi-VN"/>
        </w:rPr>
        <w:t>Magento</w:t>
      </w:r>
      <w:proofErr w:type="spellEnd"/>
      <w:r w:rsidRPr="00B374C1">
        <w:rPr>
          <w:lang w:val="vi-VN"/>
        </w:rPr>
        <w:t xml:space="preserve"> sử dụng </w:t>
      </w:r>
      <w:proofErr w:type="spellStart"/>
      <w:r w:rsidRPr="00B374C1">
        <w:rPr>
          <w:lang w:val="vi-VN"/>
        </w:rPr>
        <w:t>MySQL</w:t>
      </w:r>
      <w:proofErr w:type="spellEnd"/>
      <w:r w:rsidRPr="00B374C1">
        <w:rPr>
          <w:lang w:val="vi-VN"/>
        </w:rPr>
        <w:t xml:space="preserve"> hoặc </w:t>
      </w:r>
      <w:proofErr w:type="spellStart"/>
      <w:r w:rsidRPr="00B374C1">
        <w:rPr>
          <w:lang w:val="vi-VN"/>
        </w:rPr>
        <w:t>MariaDB</w:t>
      </w:r>
      <w:proofErr w:type="spellEnd"/>
      <w:r w:rsidRPr="00B374C1">
        <w:rPr>
          <w:lang w:val="vi-VN"/>
        </w:rPr>
        <w:t xml:space="preserve"> làm cơ sở dữ liệu chính để lưu trữ thông tin về sản phẩm, khách hàng, đơn hàng và các dữ liệu khác. Một số thành phần quan trọng trong cấu trúc cơ sở dữ liệu bao gồm:</w:t>
      </w:r>
    </w:p>
    <w:p w14:paraId="3239AED3" w14:textId="77777777" w:rsidR="00FC6EDA" w:rsidRPr="00B374C1" w:rsidRDefault="00000000" w:rsidP="000E47FC">
      <w:pPr>
        <w:numPr>
          <w:ilvl w:val="0"/>
          <w:numId w:val="195"/>
        </w:numPr>
        <w:tabs>
          <w:tab w:val="clear" w:pos="8920"/>
        </w:tabs>
        <w:spacing w:after="0"/>
        <w:rPr>
          <w:lang w:val="vi-VN"/>
        </w:rPr>
      </w:pPr>
      <w:r w:rsidRPr="00B374C1">
        <w:rPr>
          <w:b/>
          <w:lang w:val="vi-VN"/>
        </w:rPr>
        <w:lastRenderedPageBreak/>
        <w:t>EAV (</w:t>
      </w:r>
      <w:proofErr w:type="spellStart"/>
      <w:r w:rsidRPr="00B374C1">
        <w:rPr>
          <w:b/>
          <w:lang w:val="vi-VN"/>
        </w:rPr>
        <w:t>Entity-Attribute-Value</w:t>
      </w:r>
      <w:proofErr w:type="spellEnd"/>
      <w:r w:rsidRPr="00B374C1">
        <w:rPr>
          <w:b/>
          <w:lang w:val="vi-VN"/>
        </w:rPr>
        <w:t>)</w:t>
      </w:r>
      <w:r w:rsidRPr="00B374C1">
        <w:rPr>
          <w:lang w:val="vi-VN"/>
        </w:rPr>
        <w:t>: Cấu trúc này cho phép lưu trữ dữ liệu linh hoạt, phù hợp với các sản phẩm có nhiều thuộc tính và biến thể khác nhau.</w:t>
      </w:r>
    </w:p>
    <w:p w14:paraId="69F492EA" w14:textId="77777777" w:rsidR="00FC6EDA" w:rsidRPr="00B374C1" w:rsidRDefault="00000000" w:rsidP="000E47FC">
      <w:pPr>
        <w:numPr>
          <w:ilvl w:val="0"/>
          <w:numId w:val="195"/>
        </w:numPr>
        <w:tabs>
          <w:tab w:val="clear" w:pos="8920"/>
        </w:tabs>
        <w:spacing w:before="0" w:after="0"/>
        <w:rPr>
          <w:lang w:val="vi-VN"/>
        </w:rPr>
      </w:pPr>
      <w:proofErr w:type="spellStart"/>
      <w:r w:rsidRPr="00B374C1">
        <w:rPr>
          <w:b/>
          <w:lang w:val="vi-VN"/>
        </w:rPr>
        <w:t>Flat</w:t>
      </w:r>
      <w:proofErr w:type="spellEnd"/>
      <w:r w:rsidRPr="00B374C1">
        <w:rPr>
          <w:b/>
          <w:lang w:val="vi-VN"/>
        </w:rPr>
        <w:t xml:space="preserve"> </w:t>
      </w:r>
      <w:proofErr w:type="spellStart"/>
      <w:r w:rsidRPr="00B374C1">
        <w:rPr>
          <w:b/>
          <w:lang w:val="vi-VN"/>
        </w:rPr>
        <w:t>Tables</w:t>
      </w:r>
      <w:proofErr w:type="spellEnd"/>
      <w:r w:rsidRPr="00B374C1">
        <w:rPr>
          <w:lang w:val="vi-VN"/>
        </w:rPr>
        <w:t xml:space="preserve">: Để cải thiện hiệu suất, </w:t>
      </w:r>
      <w:proofErr w:type="spellStart"/>
      <w:r w:rsidRPr="00B374C1">
        <w:rPr>
          <w:lang w:val="vi-VN"/>
        </w:rPr>
        <w:t>Magento</w:t>
      </w:r>
      <w:proofErr w:type="spellEnd"/>
      <w:r w:rsidRPr="00B374C1">
        <w:rPr>
          <w:lang w:val="vi-VN"/>
        </w:rPr>
        <w:t xml:space="preserve"> cho phép sử dụng các bảng </w:t>
      </w:r>
      <w:proofErr w:type="spellStart"/>
      <w:r w:rsidRPr="00B374C1">
        <w:rPr>
          <w:lang w:val="vi-VN"/>
        </w:rPr>
        <w:t>phẳng</w:t>
      </w:r>
      <w:proofErr w:type="spellEnd"/>
      <w:r w:rsidRPr="00B374C1">
        <w:rPr>
          <w:lang w:val="vi-VN"/>
        </w:rPr>
        <w:t xml:space="preserve"> (</w:t>
      </w:r>
      <w:proofErr w:type="spellStart"/>
      <w:r w:rsidRPr="00B374C1">
        <w:rPr>
          <w:lang w:val="vi-VN"/>
        </w:rPr>
        <w:t>flat</w:t>
      </w:r>
      <w:proofErr w:type="spellEnd"/>
      <w:r w:rsidRPr="00B374C1">
        <w:rPr>
          <w:lang w:val="vi-VN"/>
        </w:rPr>
        <w:t xml:space="preserve"> </w:t>
      </w:r>
      <w:proofErr w:type="spellStart"/>
      <w:r w:rsidRPr="00B374C1">
        <w:rPr>
          <w:lang w:val="vi-VN"/>
        </w:rPr>
        <w:t>tables</w:t>
      </w:r>
      <w:proofErr w:type="spellEnd"/>
      <w:r w:rsidRPr="00B374C1">
        <w:rPr>
          <w:lang w:val="vi-VN"/>
        </w:rPr>
        <w:t>) cho sản phẩm và danh mục, giúp tối ưu hóa việc truy vấn dữ liệu.</w:t>
      </w:r>
    </w:p>
    <w:p w14:paraId="66B51909" w14:textId="77777777" w:rsidR="00FC6EDA" w:rsidRPr="00B374C1" w:rsidRDefault="00000000" w:rsidP="000E47FC">
      <w:pPr>
        <w:numPr>
          <w:ilvl w:val="0"/>
          <w:numId w:val="195"/>
        </w:numPr>
        <w:tabs>
          <w:tab w:val="clear" w:pos="8920"/>
        </w:tabs>
        <w:spacing w:before="0" w:after="0"/>
        <w:rPr>
          <w:lang w:val="vi-VN"/>
        </w:rPr>
      </w:pPr>
      <w:proofErr w:type="spellStart"/>
      <w:r w:rsidRPr="00B374C1">
        <w:rPr>
          <w:b/>
          <w:lang w:val="vi-VN"/>
        </w:rPr>
        <w:t>Data</w:t>
      </w:r>
      <w:proofErr w:type="spellEnd"/>
      <w:r w:rsidRPr="00B374C1">
        <w:rPr>
          <w:b/>
          <w:lang w:val="vi-VN"/>
        </w:rPr>
        <w:t xml:space="preserve"> </w:t>
      </w:r>
      <w:proofErr w:type="spellStart"/>
      <w:r w:rsidRPr="00B374C1">
        <w:rPr>
          <w:b/>
          <w:lang w:val="vi-VN"/>
        </w:rPr>
        <w:t>Migration</w:t>
      </w:r>
      <w:proofErr w:type="spellEnd"/>
      <w:r w:rsidRPr="00B374C1">
        <w:rPr>
          <w:lang w:val="vi-VN"/>
        </w:rPr>
        <w:t xml:space="preserve">: </w:t>
      </w:r>
      <w:proofErr w:type="spellStart"/>
      <w:r w:rsidRPr="00B374C1">
        <w:rPr>
          <w:lang w:val="vi-VN"/>
        </w:rPr>
        <w:t>Magento</w:t>
      </w:r>
      <w:proofErr w:type="spellEnd"/>
      <w:r w:rsidRPr="00B374C1">
        <w:rPr>
          <w:lang w:val="vi-VN"/>
        </w:rPr>
        <w:t xml:space="preserve"> cung cấp các công cụ di chuyển dữ liệu để hỗ trợ di chuyển dữ liệu từ các phiên bản cũ hoặc từ nền tảng khác sang </w:t>
      </w:r>
      <w:proofErr w:type="spellStart"/>
      <w:r w:rsidRPr="00B374C1">
        <w:rPr>
          <w:lang w:val="vi-VN"/>
        </w:rPr>
        <w:t>Magento</w:t>
      </w:r>
      <w:proofErr w:type="spellEnd"/>
      <w:r w:rsidRPr="00B374C1">
        <w:rPr>
          <w:lang w:val="vi-VN"/>
        </w:rPr>
        <w:t xml:space="preserve"> 2.</w:t>
      </w:r>
    </w:p>
    <w:p w14:paraId="4C8E5C0A" w14:textId="77777777" w:rsidR="00FC6EDA" w:rsidRPr="00B374C1" w:rsidRDefault="00000000" w:rsidP="000E47FC">
      <w:pPr>
        <w:pStyle w:val="Heading3"/>
        <w:keepNext w:val="0"/>
        <w:keepLines w:val="0"/>
        <w:numPr>
          <w:ilvl w:val="0"/>
          <w:numId w:val="138"/>
        </w:numPr>
        <w:tabs>
          <w:tab w:val="clear" w:pos="8920"/>
        </w:tabs>
        <w:spacing w:before="0"/>
        <w:rPr>
          <w:sz w:val="26"/>
          <w:szCs w:val="26"/>
          <w:lang w:val="vi-VN"/>
        </w:rPr>
      </w:pPr>
      <w:bookmarkStart w:id="135" w:name="_iudmenimvxbb" w:colFirst="0" w:colLast="0"/>
      <w:bookmarkEnd w:id="135"/>
      <w:r w:rsidRPr="00B374C1">
        <w:rPr>
          <w:sz w:val="26"/>
          <w:szCs w:val="26"/>
          <w:lang w:val="vi-VN"/>
        </w:rPr>
        <w:t xml:space="preserve"> </w:t>
      </w:r>
      <w:proofErr w:type="spellStart"/>
      <w:r w:rsidRPr="00B374C1">
        <w:rPr>
          <w:sz w:val="26"/>
          <w:szCs w:val="26"/>
          <w:lang w:val="vi-VN"/>
        </w:rPr>
        <w:t>Caching</w:t>
      </w:r>
      <w:proofErr w:type="spellEnd"/>
      <w:r w:rsidRPr="00B374C1">
        <w:rPr>
          <w:sz w:val="26"/>
          <w:szCs w:val="26"/>
          <w:lang w:val="vi-VN"/>
        </w:rPr>
        <w:t xml:space="preserve"> và tối ưu hóa hiệu suất</w:t>
      </w:r>
    </w:p>
    <w:p w14:paraId="0C6DC972" w14:textId="77777777" w:rsidR="00FC6EDA" w:rsidRPr="00B374C1" w:rsidRDefault="00000000" w:rsidP="000E47FC">
      <w:pPr>
        <w:tabs>
          <w:tab w:val="clear" w:pos="8920"/>
        </w:tabs>
        <w:rPr>
          <w:lang w:val="vi-VN"/>
        </w:rPr>
      </w:pPr>
      <w:proofErr w:type="spellStart"/>
      <w:r w:rsidRPr="00B374C1">
        <w:rPr>
          <w:lang w:val="vi-VN"/>
        </w:rPr>
        <w:t>Magento</w:t>
      </w:r>
      <w:proofErr w:type="spellEnd"/>
      <w:r w:rsidRPr="00B374C1">
        <w:rPr>
          <w:lang w:val="vi-VN"/>
        </w:rPr>
        <w:t xml:space="preserve"> cung cấp nhiều tùy chọn </w:t>
      </w:r>
      <w:proofErr w:type="spellStart"/>
      <w:r w:rsidRPr="00B374C1">
        <w:rPr>
          <w:lang w:val="vi-VN"/>
        </w:rPr>
        <w:t>caching</w:t>
      </w:r>
      <w:proofErr w:type="spellEnd"/>
      <w:r w:rsidRPr="00B374C1">
        <w:rPr>
          <w:lang w:val="vi-VN"/>
        </w:rPr>
        <w:t xml:space="preserve"> để cải thiện hiệu suất hệ thống, bao gồm:</w:t>
      </w:r>
    </w:p>
    <w:p w14:paraId="6AD5DDC6" w14:textId="77777777" w:rsidR="00FC6EDA" w:rsidRPr="00B374C1" w:rsidRDefault="00000000" w:rsidP="000E47FC">
      <w:pPr>
        <w:numPr>
          <w:ilvl w:val="0"/>
          <w:numId w:val="175"/>
        </w:numPr>
        <w:tabs>
          <w:tab w:val="clear" w:pos="8920"/>
        </w:tabs>
        <w:spacing w:after="0"/>
        <w:rPr>
          <w:lang w:val="vi-VN"/>
        </w:rPr>
      </w:pPr>
      <w:proofErr w:type="spellStart"/>
      <w:r w:rsidRPr="00B374C1">
        <w:rPr>
          <w:b/>
          <w:lang w:val="vi-VN"/>
        </w:rPr>
        <w:t>Full</w:t>
      </w:r>
      <w:proofErr w:type="spellEnd"/>
      <w:r w:rsidRPr="00B374C1">
        <w:rPr>
          <w:b/>
          <w:lang w:val="vi-VN"/>
        </w:rPr>
        <w:t xml:space="preserve"> </w:t>
      </w:r>
      <w:proofErr w:type="spellStart"/>
      <w:r w:rsidRPr="00B374C1">
        <w:rPr>
          <w:b/>
          <w:lang w:val="vi-VN"/>
        </w:rPr>
        <w:t>Page</w:t>
      </w:r>
      <w:proofErr w:type="spellEnd"/>
      <w:r w:rsidRPr="00B374C1">
        <w:rPr>
          <w:b/>
          <w:lang w:val="vi-VN"/>
        </w:rPr>
        <w:t xml:space="preserve"> </w:t>
      </w:r>
      <w:proofErr w:type="spellStart"/>
      <w:r w:rsidRPr="00B374C1">
        <w:rPr>
          <w:b/>
          <w:lang w:val="vi-VN"/>
        </w:rPr>
        <w:t>Cache</w:t>
      </w:r>
      <w:proofErr w:type="spellEnd"/>
      <w:r w:rsidRPr="00B374C1">
        <w:rPr>
          <w:b/>
          <w:lang w:val="vi-VN"/>
        </w:rPr>
        <w:t xml:space="preserve"> (FPC)</w:t>
      </w:r>
      <w:r w:rsidRPr="00B374C1">
        <w:rPr>
          <w:lang w:val="vi-VN"/>
        </w:rPr>
        <w:t>: Giúp lưu trữ toàn bộ trang để giảm thời gian tải.</w:t>
      </w:r>
    </w:p>
    <w:p w14:paraId="29A9DA16" w14:textId="77777777" w:rsidR="00FC6EDA" w:rsidRPr="00B374C1" w:rsidRDefault="00000000" w:rsidP="000E47FC">
      <w:pPr>
        <w:numPr>
          <w:ilvl w:val="0"/>
          <w:numId w:val="175"/>
        </w:numPr>
        <w:tabs>
          <w:tab w:val="clear" w:pos="8920"/>
        </w:tabs>
        <w:spacing w:before="0" w:after="0"/>
        <w:rPr>
          <w:lang w:val="vi-VN"/>
        </w:rPr>
      </w:pPr>
      <w:proofErr w:type="spellStart"/>
      <w:r w:rsidRPr="00B374C1">
        <w:rPr>
          <w:b/>
          <w:lang w:val="vi-VN"/>
        </w:rPr>
        <w:t>Cache</w:t>
      </w:r>
      <w:proofErr w:type="spellEnd"/>
      <w:r w:rsidRPr="00B374C1">
        <w:rPr>
          <w:b/>
          <w:lang w:val="vi-VN"/>
        </w:rPr>
        <w:t xml:space="preserve"> </w:t>
      </w:r>
      <w:proofErr w:type="spellStart"/>
      <w:r w:rsidRPr="00B374C1">
        <w:rPr>
          <w:b/>
          <w:lang w:val="vi-VN"/>
        </w:rPr>
        <w:t>Types</w:t>
      </w:r>
      <w:proofErr w:type="spellEnd"/>
      <w:r w:rsidRPr="00B374C1">
        <w:rPr>
          <w:lang w:val="vi-VN"/>
        </w:rPr>
        <w:t xml:space="preserve">: </w:t>
      </w:r>
      <w:proofErr w:type="spellStart"/>
      <w:r w:rsidRPr="00B374C1">
        <w:rPr>
          <w:lang w:val="vi-VN"/>
        </w:rPr>
        <w:t>Magento</w:t>
      </w:r>
      <w:proofErr w:type="spellEnd"/>
      <w:r w:rsidRPr="00B374C1">
        <w:rPr>
          <w:lang w:val="vi-VN"/>
        </w:rPr>
        <w:t xml:space="preserve"> hỗ trợ nhiều loại </w:t>
      </w:r>
      <w:proofErr w:type="spellStart"/>
      <w:r w:rsidRPr="00B374C1">
        <w:rPr>
          <w:lang w:val="vi-VN"/>
        </w:rPr>
        <w:t>cache</w:t>
      </w:r>
      <w:proofErr w:type="spellEnd"/>
      <w:r w:rsidRPr="00B374C1">
        <w:rPr>
          <w:lang w:val="vi-VN"/>
        </w:rPr>
        <w:t xml:space="preserve"> khác nhau như </w:t>
      </w:r>
      <w:proofErr w:type="spellStart"/>
      <w:r w:rsidRPr="00B374C1">
        <w:rPr>
          <w:lang w:val="vi-VN"/>
        </w:rPr>
        <w:t>Configuration</w:t>
      </w:r>
      <w:proofErr w:type="spellEnd"/>
      <w:r w:rsidRPr="00B374C1">
        <w:rPr>
          <w:lang w:val="vi-VN"/>
        </w:rPr>
        <w:t xml:space="preserve"> </w:t>
      </w:r>
      <w:proofErr w:type="spellStart"/>
      <w:r w:rsidRPr="00B374C1">
        <w:rPr>
          <w:lang w:val="vi-VN"/>
        </w:rPr>
        <w:t>Cache</w:t>
      </w:r>
      <w:proofErr w:type="spellEnd"/>
      <w:r w:rsidRPr="00B374C1">
        <w:rPr>
          <w:lang w:val="vi-VN"/>
        </w:rPr>
        <w:t xml:space="preserve">, </w:t>
      </w:r>
      <w:proofErr w:type="spellStart"/>
      <w:r w:rsidRPr="00B374C1">
        <w:rPr>
          <w:lang w:val="vi-VN"/>
        </w:rPr>
        <w:t>Layout</w:t>
      </w:r>
      <w:proofErr w:type="spellEnd"/>
      <w:r w:rsidRPr="00B374C1">
        <w:rPr>
          <w:lang w:val="vi-VN"/>
        </w:rPr>
        <w:t xml:space="preserve"> </w:t>
      </w:r>
      <w:proofErr w:type="spellStart"/>
      <w:r w:rsidRPr="00B374C1">
        <w:rPr>
          <w:lang w:val="vi-VN"/>
        </w:rPr>
        <w:t>Cache</w:t>
      </w:r>
      <w:proofErr w:type="spellEnd"/>
      <w:r w:rsidRPr="00B374C1">
        <w:rPr>
          <w:lang w:val="vi-VN"/>
        </w:rPr>
        <w:t xml:space="preserve">, </w:t>
      </w:r>
      <w:proofErr w:type="spellStart"/>
      <w:r w:rsidRPr="00B374C1">
        <w:rPr>
          <w:lang w:val="vi-VN"/>
        </w:rPr>
        <w:t>Block</w:t>
      </w:r>
      <w:proofErr w:type="spellEnd"/>
      <w:r w:rsidRPr="00B374C1">
        <w:rPr>
          <w:lang w:val="vi-VN"/>
        </w:rPr>
        <w:t xml:space="preserve"> HTML </w:t>
      </w:r>
      <w:proofErr w:type="spellStart"/>
      <w:r w:rsidRPr="00B374C1">
        <w:rPr>
          <w:lang w:val="vi-VN"/>
        </w:rPr>
        <w:t>Cache</w:t>
      </w:r>
      <w:proofErr w:type="spellEnd"/>
      <w:r w:rsidRPr="00B374C1">
        <w:rPr>
          <w:lang w:val="vi-VN"/>
        </w:rPr>
        <w:t xml:space="preserve">, và </w:t>
      </w:r>
      <w:proofErr w:type="spellStart"/>
      <w:r w:rsidRPr="00B374C1">
        <w:rPr>
          <w:lang w:val="vi-VN"/>
        </w:rPr>
        <w:t>Translation</w:t>
      </w:r>
      <w:proofErr w:type="spellEnd"/>
      <w:r w:rsidRPr="00B374C1">
        <w:rPr>
          <w:lang w:val="vi-VN"/>
        </w:rPr>
        <w:t xml:space="preserve"> </w:t>
      </w:r>
      <w:proofErr w:type="spellStart"/>
      <w:r w:rsidRPr="00B374C1">
        <w:rPr>
          <w:lang w:val="vi-VN"/>
        </w:rPr>
        <w:t>Cache</w:t>
      </w:r>
      <w:proofErr w:type="spellEnd"/>
      <w:r w:rsidRPr="00B374C1">
        <w:rPr>
          <w:lang w:val="vi-VN"/>
        </w:rPr>
        <w:t>.</w:t>
      </w:r>
    </w:p>
    <w:p w14:paraId="742039DB" w14:textId="77777777" w:rsidR="00FC6EDA" w:rsidRPr="00B374C1" w:rsidRDefault="00000000" w:rsidP="000E47FC">
      <w:pPr>
        <w:numPr>
          <w:ilvl w:val="0"/>
          <w:numId w:val="175"/>
        </w:numPr>
        <w:tabs>
          <w:tab w:val="clear" w:pos="8920"/>
        </w:tabs>
        <w:spacing w:before="0" w:after="0"/>
        <w:rPr>
          <w:lang w:val="vi-VN"/>
        </w:rPr>
      </w:pPr>
      <w:proofErr w:type="spellStart"/>
      <w:r w:rsidRPr="00B374C1">
        <w:rPr>
          <w:b/>
          <w:lang w:val="vi-VN"/>
        </w:rPr>
        <w:t>Varnish</w:t>
      </w:r>
      <w:proofErr w:type="spellEnd"/>
      <w:r w:rsidRPr="00B374C1">
        <w:rPr>
          <w:b/>
          <w:lang w:val="vi-VN"/>
        </w:rPr>
        <w:t xml:space="preserve"> </w:t>
      </w:r>
      <w:proofErr w:type="spellStart"/>
      <w:r w:rsidRPr="00B374C1">
        <w:rPr>
          <w:b/>
          <w:lang w:val="vi-VN"/>
        </w:rPr>
        <w:t>Cache</w:t>
      </w:r>
      <w:proofErr w:type="spellEnd"/>
      <w:r w:rsidRPr="00B374C1">
        <w:rPr>
          <w:lang w:val="vi-VN"/>
        </w:rPr>
        <w:t xml:space="preserve">: </w:t>
      </w:r>
      <w:proofErr w:type="spellStart"/>
      <w:r w:rsidRPr="00B374C1">
        <w:rPr>
          <w:lang w:val="vi-VN"/>
        </w:rPr>
        <w:t>Magento</w:t>
      </w:r>
      <w:proofErr w:type="spellEnd"/>
      <w:r w:rsidRPr="00B374C1">
        <w:rPr>
          <w:lang w:val="vi-VN"/>
        </w:rPr>
        <w:t xml:space="preserve"> hỗ trợ tích hợp với </w:t>
      </w:r>
      <w:proofErr w:type="spellStart"/>
      <w:r w:rsidRPr="00B374C1">
        <w:rPr>
          <w:lang w:val="vi-VN"/>
        </w:rPr>
        <w:t>Varnish</w:t>
      </w:r>
      <w:proofErr w:type="spellEnd"/>
      <w:r w:rsidRPr="00B374C1">
        <w:rPr>
          <w:lang w:val="vi-VN"/>
        </w:rPr>
        <w:t xml:space="preserve">, một công cụ </w:t>
      </w:r>
      <w:proofErr w:type="spellStart"/>
      <w:r w:rsidRPr="00B374C1">
        <w:rPr>
          <w:lang w:val="vi-VN"/>
        </w:rPr>
        <w:t>cache</w:t>
      </w:r>
      <w:proofErr w:type="spellEnd"/>
      <w:r w:rsidRPr="00B374C1">
        <w:rPr>
          <w:lang w:val="vi-VN"/>
        </w:rPr>
        <w:t xml:space="preserve"> mạnh mẽ giúp tăng tốc độ tải trang.</w:t>
      </w:r>
    </w:p>
    <w:p w14:paraId="13588BC9" w14:textId="77777777" w:rsidR="00FC6EDA" w:rsidRPr="00B374C1" w:rsidRDefault="00000000" w:rsidP="000E47FC">
      <w:pPr>
        <w:numPr>
          <w:ilvl w:val="0"/>
          <w:numId w:val="175"/>
        </w:numPr>
        <w:tabs>
          <w:tab w:val="clear" w:pos="8920"/>
        </w:tabs>
        <w:spacing w:before="0" w:after="0"/>
        <w:rPr>
          <w:lang w:val="vi-VN"/>
        </w:rPr>
      </w:pPr>
      <w:proofErr w:type="spellStart"/>
      <w:r w:rsidRPr="00B374C1">
        <w:rPr>
          <w:b/>
          <w:lang w:val="vi-VN"/>
        </w:rPr>
        <w:t>Redis</w:t>
      </w:r>
      <w:proofErr w:type="spellEnd"/>
      <w:r w:rsidRPr="00B374C1">
        <w:rPr>
          <w:b/>
          <w:lang w:val="vi-VN"/>
        </w:rPr>
        <w:t xml:space="preserve"> và </w:t>
      </w:r>
      <w:proofErr w:type="spellStart"/>
      <w:r w:rsidRPr="00B374C1">
        <w:rPr>
          <w:b/>
          <w:lang w:val="vi-VN"/>
        </w:rPr>
        <w:t>Memcached</w:t>
      </w:r>
      <w:proofErr w:type="spellEnd"/>
      <w:r w:rsidRPr="00B374C1">
        <w:rPr>
          <w:lang w:val="vi-VN"/>
        </w:rPr>
        <w:t xml:space="preserve">: </w:t>
      </w:r>
      <w:proofErr w:type="spellStart"/>
      <w:r w:rsidRPr="00B374C1">
        <w:rPr>
          <w:lang w:val="vi-VN"/>
        </w:rPr>
        <w:t>Magento</w:t>
      </w:r>
      <w:proofErr w:type="spellEnd"/>
      <w:r w:rsidRPr="00B374C1">
        <w:rPr>
          <w:lang w:val="vi-VN"/>
        </w:rPr>
        <w:t xml:space="preserve"> hỗ trợ các bộ nhớ đệm dựa trên </w:t>
      </w:r>
      <w:proofErr w:type="spellStart"/>
      <w:r w:rsidRPr="00B374C1">
        <w:rPr>
          <w:lang w:val="vi-VN"/>
        </w:rPr>
        <w:t>Redis</w:t>
      </w:r>
      <w:proofErr w:type="spellEnd"/>
      <w:r w:rsidRPr="00B374C1">
        <w:rPr>
          <w:lang w:val="vi-VN"/>
        </w:rPr>
        <w:t xml:space="preserve"> hoặc </w:t>
      </w:r>
      <w:proofErr w:type="spellStart"/>
      <w:r w:rsidRPr="00B374C1">
        <w:rPr>
          <w:lang w:val="vi-VN"/>
        </w:rPr>
        <w:t>Memcached</w:t>
      </w:r>
      <w:proofErr w:type="spellEnd"/>
      <w:r w:rsidRPr="00B374C1">
        <w:rPr>
          <w:lang w:val="vi-VN"/>
        </w:rPr>
        <w:t xml:space="preserve"> để lưu trữ </w:t>
      </w:r>
      <w:proofErr w:type="spellStart"/>
      <w:r w:rsidRPr="00B374C1">
        <w:rPr>
          <w:lang w:val="vi-VN"/>
        </w:rPr>
        <w:t>session</w:t>
      </w:r>
      <w:proofErr w:type="spellEnd"/>
      <w:r w:rsidRPr="00B374C1">
        <w:rPr>
          <w:lang w:val="vi-VN"/>
        </w:rPr>
        <w:t xml:space="preserve"> và dữ liệu </w:t>
      </w:r>
      <w:proofErr w:type="spellStart"/>
      <w:r w:rsidRPr="00B374C1">
        <w:rPr>
          <w:lang w:val="vi-VN"/>
        </w:rPr>
        <w:t>cache</w:t>
      </w:r>
      <w:proofErr w:type="spellEnd"/>
      <w:r w:rsidRPr="00B374C1">
        <w:rPr>
          <w:lang w:val="vi-VN"/>
        </w:rPr>
        <w:t>, giúp cải thiện hiệu suất.</w:t>
      </w:r>
    </w:p>
    <w:p w14:paraId="46F74FFF" w14:textId="77777777" w:rsidR="00FC6EDA" w:rsidRPr="00B374C1" w:rsidRDefault="00000000" w:rsidP="000E47FC">
      <w:pPr>
        <w:pStyle w:val="Heading3"/>
        <w:keepNext w:val="0"/>
        <w:keepLines w:val="0"/>
        <w:numPr>
          <w:ilvl w:val="0"/>
          <w:numId w:val="151"/>
        </w:numPr>
        <w:tabs>
          <w:tab w:val="clear" w:pos="8920"/>
        </w:tabs>
        <w:spacing w:before="0"/>
        <w:rPr>
          <w:sz w:val="26"/>
          <w:szCs w:val="26"/>
          <w:lang w:val="vi-VN"/>
        </w:rPr>
      </w:pPr>
      <w:bookmarkStart w:id="136" w:name="_ogdwisibl9lm" w:colFirst="0" w:colLast="0"/>
      <w:bookmarkEnd w:id="136"/>
      <w:r w:rsidRPr="00B374C1">
        <w:rPr>
          <w:sz w:val="26"/>
          <w:szCs w:val="26"/>
          <w:lang w:val="vi-VN"/>
        </w:rPr>
        <w:t xml:space="preserve"> CLI (</w:t>
      </w:r>
      <w:proofErr w:type="spellStart"/>
      <w:r w:rsidRPr="00B374C1">
        <w:rPr>
          <w:sz w:val="26"/>
          <w:szCs w:val="26"/>
          <w:lang w:val="vi-VN"/>
        </w:rPr>
        <w:t>Command</w:t>
      </w:r>
      <w:proofErr w:type="spellEnd"/>
      <w:r w:rsidRPr="00B374C1">
        <w:rPr>
          <w:sz w:val="26"/>
          <w:szCs w:val="26"/>
          <w:lang w:val="vi-VN"/>
        </w:rPr>
        <w:t xml:space="preserve"> </w:t>
      </w:r>
      <w:proofErr w:type="spellStart"/>
      <w:r w:rsidRPr="00B374C1">
        <w:rPr>
          <w:sz w:val="26"/>
          <w:szCs w:val="26"/>
          <w:lang w:val="vi-VN"/>
        </w:rPr>
        <w:t>Line</w:t>
      </w:r>
      <w:proofErr w:type="spellEnd"/>
      <w:r w:rsidRPr="00B374C1">
        <w:rPr>
          <w:sz w:val="26"/>
          <w:szCs w:val="26"/>
          <w:lang w:val="vi-VN"/>
        </w:rPr>
        <w:t xml:space="preserve"> </w:t>
      </w:r>
      <w:proofErr w:type="spellStart"/>
      <w:r w:rsidRPr="00B374C1">
        <w:rPr>
          <w:sz w:val="26"/>
          <w:szCs w:val="26"/>
          <w:lang w:val="vi-VN"/>
        </w:rPr>
        <w:t>Interface</w:t>
      </w:r>
      <w:proofErr w:type="spellEnd"/>
      <w:r w:rsidRPr="00B374C1">
        <w:rPr>
          <w:sz w:val="26"/>
          <w:szCs w:val="26"/>
          <w:lang w:val="vi-VN"/>
        </w:rPr>
        <w:t>)</w:t>
      </w:r>
    </w:p>
    <w:p w14:paraId="18C4C966" w14:textId="77777777" w:rsidR="00FC6EDA" w:rsidRPr="00B374C1" w:rsidRDefault="00000000" w:rsidP="000E47FC">
      <w:pPr>
        <w:tabs>
          <w:tab w:val="clear" w:pos="8920"/>
        </w:tabs>
        <w:rPr>
          <w:lang w:val="vi-VN"/>
        </w:rPr>
      </w:pPr>
      <w:proofErr w:type="spellStart"/>
      <w:r w:rsidRPr="00B374C1">
        <w:rPr>
          <w:lang w:val="vi-VN"/>
        </w:rPr>
        <w:t>Magento</w:t>
      </w:r>
      <w:proofErr w:type="spellEnd"/>
      <w:r w:rsidRPr="00B374C1">
        <w:rPr>
          <w:lang w:val="vi-VN"/>
        </w:rPr>
        <w:t xml:space="preserve"> CLI cung cấp các lệnh để quản lý hệ thống mà không cần truy cập vào </w:t>
      </w:r>
      <w:proofErr w:type="spellStart"/>
      <w:r w:rsidRPr="00B374C1">
        <w:rPr>
          <w:lang w:val="vi-VN"/>
        </w:rPr>
        <w:t>Admin</w:t>
      </w:r>
      <w:proofErr w:type="spellEnd"/>
      <w:r w:rsidRPr="00B374C1">
        <w:rPr>
          <w:lang w:val="vi-VN"/>
        </w:rPr>
        <w:t xml:space="preserve"> </w:t>
      </w:r>
      <w:proofErr w:type="spellStart"/>
      <w:r w:rsidRPr="00B374C1">
        <w:rPr>
          <w:lang w:val="vi-VN"/>
        </w:rPr>
        <w:t>Panel</w:t>
      </w:r>
      <w:proofErr w:type="spellEnd"/>
      <w:r w:rsidRPr="00B374C1">
        <w:rPr>
          <w:lang w:val="vi-VN"/>
        </w:rPr>
        <w:t>. Một số lệnh CLI phổ biến bao gồm:</w:t>
      </w:r>
    </w:p>
    <w:p w14:paraId="506F06C6" w14:textId="77777777" w:rsidR="00FC6EDA" w:rsidRPr="00B374C1" w:rsidRDefault="00000000" w:rsidP="000E47FC">
      <w:pPr>
        <w:numPr>
          <w:ilvl w:val="0"/>
          <w:numId w:val="21"/>
        </w:numPr>
        <w:tabs>
          <w:tab w:val="clear" w:pos="8920"/>
        </w:tabs>
        <w:spacing w:after="0"/>
        <w:rPr>
          <w:lang w:val="vi-VN"/>
        </w:rPr>
      </w:pPr>
      <w:r w:rsidRPr="00B374C1">
        <w:rPr>
          <w:b/>
          <w:lang w:val="vi-VN"/>
        </w:rPr>
        <w:t>Cài đặt và cấu hình hệ thống</w:t>
      </w:r>
      <w:r w:rsidRPr="00B374C1">
        <w:rPr>
          <w:lang w:val="vi-VN"/>
        </w:rPr>
        <w:t>: Thiết lập cấu hình, nâng cấp cơ sở dữ liệu, và tạo tài khoản quản trị viên.</w:t>
      </w:r>
    </w:p>
    <w:p w14:paraId="4E63C706" w14:textId="77777777" w:rsidR="00FC6EDA" w:rsidRPr="00B374C1" w:rsidRDefault="00000000" w:rsidP="000E47FC">
      <w:pPr>
        <w:numPr>
          <w:ilvl w:val="0"/>
          <w:numId w:val="21"/>
        </w:numPr>
        <w:tabs>
          <w:tab w:val="clear" w:pos="8920"/>
        </w:tabs>
        <w:spacing w:before="0" w:after="0"/>
        <w:rPr>
          <w:lang w:val="vi-VN"/>
        </w:rPr>
      </w:pPr>
      <w:r w:rsidRPr="00B374C1">
        <w:rPr>
          <w:b/>
          <w:lang w:val="vi-VN"/>
        </w:rPr>
        <w:t xml:space="preserve">Quản lý </w:t>
      </w:r>
      <w:proofErr w:type="spellStart"/>
      <w:r w:rsidRPr="00B374C1">
        <w:rPr>
          <w:b/>
          <w:lang w:val="vi-VN"/>
        </w:rPr>
        <w:t>module</w:t>
      </w:r>
      <w:proofErr w:type="spellEnd"/>
      <w:r w:rsidRPr="00B374C1">
        <w:rPr>
          <w:lang w:val="vi-VN"/>
        </w:rPr>
        <w:t xml:space="preserve">: Bật/tắt và quản lý các </w:t>
      </w:r>
      <w:proofErr w:type="spellStart"/>
      <w:r w:rsidRPr="00B374C1">
        <w:rPr>
          <w:lang w:val="vi-VN"/>
        </w:rPr>
        <w:t>module</w:t>
      </w:r>
      <w:proofErr w:type="spellEnd"/>
      <w:r w:rsidRPr="00B374C1">
        <w:rPr>
          <w:lang w:val="vi-VN"/>
        </w:rPr>
        <w:t xml:space="preserve"> đã cài đặt.</w:t>
      </w:r>
    </w:p>
    <w:p w14:paraId="64D71D00" w14:textId="77777777" w:rsidR="00FC6EDA" w:rsidRPr="00B374C1" w:rsidRDefault="00000000" w:rsidP="000E47FC">
      <w:pPr>
        <w:numPr>
          <w:ilvl w:val="0"/>
          <w:numId w:val="21"/>
        </w:numPr>
        <w:tabs>
          <w:tab w:val="clear" w:pos="8920"/>
        </w:tabs>
        <w:spacing w:before="0"/>
        <w:rPr>
          <w:lang w:val="vi-VN"/>
        </w:rPr>
      </w:pPr>
      <w:proofErr w:type="spellStart"/>
      <w:r w:rsidRPr="00B374C1">
        <w:rPr>
          <w:b/>
          <w:lang w:val="vi-VN"/>
        </w:rPr>
        <w:t>Cache</w:t>
      </w:r>
      <w:proofErr w:type="spellEnd"/>
      <w:r w:rsidRPr="00B374C1">
        <w:rPr>
          <w:b/>
          <w:lang w:val="vi-VN"/>
        </w:rPr>
        <w:t xml:space="preserve"> và </w:t>
      </w:r>
      <w:proofErr w:type="spellStart"/>
      <w:r w:rsidRPr="00B374C1">
        <w:rPr>
          <w:b/>
          <w:lang w:val="vi-VN"/>
        </w:rPr>
        <w:t>Reindex</w:t>
      </w:r>
      <w:proofErr w:type="spellEnd"/>
      <w:r w:rsidRPr="00B374C1">
        <w:rPr>
          <w:lang w:val="vi-VN"/>
        </w:rPr>
        <w:t xml:space="preserve">: Xóa </w:t>
      </w:r>
      <w:proofErr w:type="spellStart"/>
      <w:r w:rsidRPr="00B374C1">
        <w:rPr>
          <w:lang w:val="vi-VN"/>
        </w:rPr>
        <w:t>cache</w:t>
      </w:r>
      <w:proofErr w:type="spellEnd"/>
      <w:r w:rsidRPr="00B374C1">
        <w:rPr>
          <w:lang w:val="vi-VN"/>
        </w:rPr>
        <w:t xml:space="preserve">, thực hiện </w:t>
      </w:r>
      <w:proofErr w:type="spellStart"/>
      <w:r w:rsidRPr="00B374C1">
        <w:rPr>
          <w:lang w:val="vi-VN"/>
        </w:rPr>
        <w:t>reindex</w:t>
      </w:r>
      <w:proofErr w:type="spellEnd"/>
      <w:r w:rsidRPr="00B374C1">
        <w:rPr>
          <w:lang w:val="vi-VN"/>
        </w:rPr>
        <w:t xml:space="preserve"> và triển khai nội dung tĩnh.</w:t>
      </w:r>
    </w:p>
    <w:p w14:paraId="2B807174" w14:textId="77777777" w:rsidR="00FC6EDA" w:rsidRPr="00B374C1" w:rsidRDefault="00000000" w:rsidP="000E47FC">
      <w:pPr>
        <w:tabs>
          <w:tab w:val="clear" w:pos="8920"/>
        </w:tabs>
        <w:rPr>
          <w:lang w:val="vi-VN"/>
        </w:rPr>
      </w:pPr>
      <w:r w:rsidRPr="00B374C1">
        <w:rPr>
          <w:lang w:val="vi-VN"/>
        </w:rPr>
        <w:t>CLI giúp quản trị viên tiết kiệm thời gian khi cần thực hiện các tác vụ quản lý hoặc bảo trì hệ thống.</w:t>
      </w:r>
    </w:p>
    <w:p w14:paraId="798D2A8E" w14:textId="77777777" w:rsidR="00FC6EDA" w:rsidRPr="00B374C1" w:rsidRDefault="00000000" w:rsidP="000E47FC">
      <w:pPr>
        <w:pStyle w:val="Heading3"/>
        <w:keepNext w:val="0"/>
        <w:keepLines w:val="0"/>
        <w:numPr>
          <w:ilvl w:val="0"/>
          <w:numId w:val="193"/>
        </w:numPr>
        <w:tabs>
          <w:tab w:val="clear" w:pos="8920"/>
        </w:tabs>
        <w:rPr>
          <w:sz w:val="26"/>
          <w:szCs w:val="26"/>
          <w:lang w:val="vi-VN"/>
        </w:rPr>
      </w:pPr>
      <w:bookmarkStart w:id="137" w:name="_wxirgetj0yat" w:colFirst="0" w:colLast="0"/>
      <w:bookmarkEnd w:id="137"/>
      <w:r w:rsidRPr="00B374C1">
        <w:rPr>
          <w:sz w:val="26"/>
          <w:szCs w:val="26"/>
          <w:lang w:val="vi-VN"/>
        </w:rPr>
        <w:t xml:space="preserve"> Công cụ </w:t>
      </w:r>
      <w:proofErr w:type="spellStart"/>
      <w:r w:rsidRPr="00B374C1">
        <w:rPr>
          <w:sz w:val="26"/>
          <w:szCs w:val="26"/>
          <w:lang w:val="vi-VN"/>
        </w:rPr>
        <w:t>Developer</w:t>
      </w:r>
      <w:proofErr w:type="spellEnd"/>
      <w:r w:rsidRPr="00B374C1">
        <w:rPr>
          <w:sz w:val="26"/>
          <w:szCs w:val="26"/>
          <w:lang w:val="vi-VN"/>
        </w:rPr>
        <w:t xml:space="preserve"> và </w:t>
      </w:r>
      <w:proofErr w:type="spellStart"/>
      <w:r w:rsidRPr="00B374C1">
        <w:rPr>
          <w:sz w:val="26"/>
          <w:szCs w:val="26"/>
          <w:lang w:val="vi-VN"/>
        </w:rPr>
        <w:t>Debugging</w:t>
      </w:r>
      <w:proofErr w:type="spellEnd"/>
    </w:p>
    <w:p w14:paraId="37A68B5D" w14:textId="77777777" w:rsidR="00FC6EDA" w:rsidRPr="00B374C1" w:rsidRDefault="00000000" w:rsidP="000E47FC">
      <w:pPr>
        <w:tabs>
          <w:tab w:val="clear" w:pos="8920"/>
        </w:tabs>
        <w:rPr>
          <w:lang w:val="vi-VN"/>
        </w:rPr>
      </w:pPr>
      <w:proofErr w:type="spellStart"/>
      <w:r w:rsidRPr="00B374C1">
        <w:rPr>
          <w:lang w:val="vi-VN"/>
        </w:rPr>
        <w:t>Magento</w:t>
      </w:r>
      <w:proofErr w:type="spellEnd"/>
      <w:r w:rsidRPr="00B374C1">
        <w:rPr>
          <w:lang w:val="vi-VN"/>
        </w:rPr>
        <w:t xml:space="preserve"> cung cấp các công cụ hỗ trợ phát triển và gỡ lỗi, giúp nhà phát triển dễ dàng kiểm tra và tối ưu hóa mã nguồn:</w:t>
      </w:r>
    </w:p>
    <w:p w14:paraId="0B3D3958" w14:textId="77777777" w:rsidR="00FC6EDA" w:rsidRPr="00B374C1" w:rsidRDefault="00000000" w:rsidP="000E47FC">
      <w:pPr>
        <w:numPr>
          <w:ilvl w:val="0"/>
          <w:numId w:val="88"/>
        </w:numPr>
        <w:tabs>
          <w:tab w:val="clear" w:pos="8920"/>
        </w:tabs>
        <w:spacing w:after="0"/>
        <w:rPr>
          <w:lang w:val="vi-VN"/>
        </w:rPr>
      </w:pPr>
      <w:proofErr w:type="spellStart"/>
      <w:r w:rsidRPr="00B374C1">
        <w:rPr>
          <w:b/>
          <w:lang w:val="vi-VN"/>
        </w:rPr>
        <w:t>Profiler</w:t>
      </w:r>
      <w:proofErr w:type="spellEnd"/>
      <w:r w:rsidRPr="00B374C1">
        <w:rPr>
          <w:lang w:val="vi-VN"/>
        </w:rPr>
        <w:t xml:space="preserve">: Cho phép kiểm tra hiệu suất của từng phần trong hệ thống, từ truy vấn </w:t>
      </w:r>
      <w:proofErr w:type="spellStart"/>
      <w:r w:rsidRPr="00B374C1">
        <w:rPr>
          <w:lang w:val="vi-VN"/>
        </w:rPr>
        <w:t>database</w:t>
      </w:r>
      <w:proofErr w:type="spellEnd"/>
      <w:r w:rsidRPr="00B374C1">
        <w:rPr>
          <w:lang w:val="vi-VN"/>
        </w:rPr>
        <w:t xml:space="preserve"> đến xử lý mã.</w:t>
      </w:r>
    </w:p>
    <w:p w14:paraId="46CD8E2E" w14:textId="77777777" w:rsidR="00FC6EDA" w:rsidRPr="00B374C1" w:rsidRDefault="00000000" w:rsidP="000E47FC">
      <w:pPr>
        <w:numPr>
          <w:ilvl w:val="0"/>
          <w:numId w:val="88"/>
        </w:numPr>
        <w:tabs>
          <w:tab w:val="clear" w:pos="8920"/>
        </w:tabs>
        <w:spacing w:before="0" w:after="0"/>
        <w:rPr>
          <w:lang w:val="vi-VN"/>
        </w:rPr>
      </w:pPr>
      <w:proofErr w:type="spellStart"/>
      <w:r w:rsidRPr="00B374C1">
        <w:rPr>
          <w:b/>
          <w:lang w:val="vi-VN"/>
        </w:rPr>
        <w:t>Debug</w:t>
      </w:r>
      <w:proofErr w:type="spellEnd"/>
      <w:r w:rsidRPr="00B374C1">
        <w:rPr>
          <w:b/>
          <w:lang w:val="vi-VN"/>
        </w:rPr>
        <w:t xml:space="preserve"> </w:t>
      </w:r>
      <w:proofErr w:type="spellStart"/>
      <w:r w:rsidRPr="00B374C1">
        <w:rPr>
          <w:b/>
          <w:lang w:val="vi-VN"/>
        </w:rPr>
        <w:t>Mode</w:t>
      </w:r>
      <w:proofErr w:type="spellEnd"/>
      <w:r w:rsidRPr="00B374C1">
        <w:rPr>
          <w:lang w:val="vi-VN"/>
        </w:rPr>
        <w:t>: Giúp hiển thị các lỗi chi tiết, giúp nhà phát triển dễ dàng xác định vấn đề.</w:t>
      </w:r>
    </w:p>
    <w:p w14:paraId="56D450CD" w14:textId="77777777" w:rsidR="00FC6EDA" w:rsidRPr="00B374C1" w:rsidRDefault="00000000" w:rsidP="000E47FC">
      <w:pPr>
        <w:numPr>
          <w:ilvl w:val="0"/>
          <w:numId w:val="88"/>
        </w:numPr>
        <w:tabs>
          <w:tab w:val="clear" w:pos="8920"/>
        </w:tabs>
        <w:spacing w:before="0" w:after="0"/>
        <w:rPr>
          <w:lang w:val="vi-VN"/>
        </w:rPr>
      </w:pPr>
      <w:proofErr w:type="spellStart"/>
      <w:r w:rsidRPr="00B374C1">
        <w:rPr>
          <w:b/>
          <w:lang w:val="vi-VN"/>
        </w:rPr>
        <w:lastRenderedPageBreak/>
        <w:t>Xdebug</w:t>
      </w:r>
      <w:proofErr w:type="spellEnd"/>
      <w:r w:rsidRPr="00B374C1">
        <w:rPr>
          <w:lang w:val="vi-VN"/>
        </w:rPr>
        <w:t xml:space="preserve">: </w:t>
      </w:r>
      <w:proofErr w:type="spellStart"/>
      <w:r w:rsidRPr="00B374C1">
        <w:rPr>
          <w:lang w:val="vi-VN"/>
        </w:rPr>
        <w:t>Magento</w:t>
      </w:r>
      <w:proofErr w:type="spellEnd"/>
      <w:r w:rsidRPr="00B374C1">
        <w:rPr>
          <w:lang w:val="vi-VN"/>
        </w:rPr>
        <w:t xml:space="preserve"> hỗ trợ tích hợp với </w:t>
      </w:r>
      <w:proofErr w:type="spellStart"/>
      <w:r w:rsidRPr="00B374C1">
        <w:rPr>
          <w:lang w:val="vi-VN"/>
        </w:rPr>
        <w:t>Xdebug</w:t>
      </w:r>
      <w:proofErr w:type="spellEnd"/>
      <w:r w:rsidRPr="00B374C1">
        <w:rPr>
          <w:lang w:val="vi-VN"/>
        </w:rPr>
        <w:t xml:space="preserve"> để kiểm tra và gỡ lỗi mã nguồn.</w:t>
      </w:r>
    </w:p>
    <w:p w14:paraId="2A2CBD5D" w14:textId="77777777" w:rsidR="00FC6EDA" w:rsidRPr="00B374C1" w:rsidRDefault="00000000" w:rsidP="000E47FC">
      <w:pPr>
        <w:numPr>
          <w:ilvl w:val="0"/>
          <w:numId w:val="88"/>
        </w:numPr>
        <w:tabs>
          <w:tab w:val="clear" w:pos="8920"/>
        </w:tabs>
        <w:spacing w:before="0"/>
        <w:rPr>
          <w:lang w:val="vi-VN"/>
        </w:rPr>
      </w:pPr>
      <w:proofErr w:type="spellStart"/>
      <w:r w:rsidRPr="00B374C1">
        <w:rPr>
          <w:b/>
          <w:lang w:val="vi-VN"/>
        </w:rPr>
        <w:t>Error</w:t>
      </w:r>
      <w:proofErr w:type="spellEnd"/>
      <w:r w:rsidRPr="00B374C1">
        <w:rPr>
          <w:b/>
          <w:lang w:val="vi-VN"/>
        </w:rPr>
        <w:t xml:space="preserve"> </w:t>
      </w:r>
      <w:proofErr w:type="spellStart"/>
      <w:r w:rsidRPr="00B374C1">
        <w:rPr>
          <w:b/>
          <w:lang w:val="vi-VN"/>
        </w:rPr>
        <w:t>Logs</w:t>
      </w:r>
      <w:proofErr w:type="spellEnd"/>
      <w:r w:rsidRPr="00B374C1">
        <w:rPr>
          <w:lang w:val="vi-VN"/>
        </w:rPr>
        <w:t xml:space="preserve">: Các tệp </w:t>
      </w:r>
      <w:proofErr w:type="spellStart"/>
      <w:r w:rsidRPr="00B374C1">
        <w:rPr>
          <w:lang w:val="vi-VN"/>
        </w:rPr>
        <w:t>log</w:t>
      </w:r>
      <w:proofErr w:type="spellEnd"/>
      <w:r w:rsidRPr="00B374C1">
        <w:rPr>
          <w:lang w:val="vi-VN"/>
        </w:rPr>
        <w:t xml:space="preserve"> trong </w:t>
      </w:r>
      <w:proofErr w:type="spellStart"/>
      <w:r w:rsidRPr="00B374C1">
        <w:rPr>
          <w:lang w:val="vi-VN"/>
        </w:rPr>
        <w:t>Magento</w:t>
      </w:r>
      <w:proofErr w:type="spellEnd"/>
      <w:r w:rsidRPr="00B374C1">
        <w:rPr>
          <w:lang w:val="vi-VN"/>
        </w:rPr>
        <w:t xml:space="preserve"> ghi lại các lỗi và cảnh báo, giúp nhà phát triển kiểm tra và khắc phục lỗi.</w:t>
      </w:r>
    </w:p>
    <w:p w14:paraId="11695A0D" w14:textId="77777777" w:rsidR="00FC6EDA" w:rsidRPr="00B374C1" w:rsidRDefault="00FC6EDA" w:rsidP="000E47FC">
      <w:pPr>
        <w:tabs>
          <w:tab w:val="clear" w:pos="8920"/>
        </w:tabs>
        <w:rPr>
          <w:lang w:val="vi-VN"/>
        </w:rPr>
      </w:pPr>
    </w:p>
    <w:p w14:paraId="11B06038" w14:textId="77777777" w:rsidR="00FC6EDA" w:rsidRPr="00B374C1" w:rsidRDefault="00000000" w:rsidP="000E47FC">
      <w:pPr>
        <w:numPr>
          <w:ilvl w:val="0"/>
          <w:numId w:val="120"/>
        </w:numPr>
        <w:tabs>
          <w:tab w:val="clear" w:pos="8920"/>
        </w:tabs>
        <w:rPr>
          <w:b/>
          <w:lang w:val="vi-VN"/>
        </w:rPr>
      </w:pPr>
      <w:r w:rsidRPr="00B374C1">
        <w:rPr>
          <w:b/>
          <w:lang w:val="vi-VN"/>
        </w:rPr>
        <w:t>Các yêu cầu chức năng</w:t>
      </w:r>
    </w:p>
    <w:p w14:paraId="3668005D" w14:textId="07E44F8C" w:rsidR="00FC6EDA" w:rsidRPr="00B374C1" w:rsidRDefault="00000000" w:rsidP="000E47FC">
      <w:pPr>
        <w:tabs>
          <w:tab w:val="clear" w:pos="8920"/>
        </w:tabs>
        <w:ind w:firstLine="720"/>
        <w:rPr>
          <w:b/>
          <w:lang w:val="vi-VN"/>
        </w:rPr>
      </w:pPr>
      <w:r w:rsidRPr="00B374C1">
        <w:rPr>
          <w:b/>
          <w:lang w:val="vi-VN"/>
        </w:rPr>
        <w:t>6.1. Yêu cầu chức năng đối với “Khách hàng”</w:t>
      </w:r>
    </w:p>
    <w:p w14:paraId="4EE2B638" w14:textId="5CCC5A4A" w:rsidR="00FC6EDA" w:rsidRPr="00B374C1" w:rsidRDefault="00000000" w:rsidP="000E47FC">
      <w:pPr>
        <w:tabs>
          <w:tab w:val="clear" w:pos="8920"/>
        </w:tabs>
        <w:ind w:firstLine="1440"/>
        <w:rPr>
          <w:b/>
          <w:lang w:val="vi-VN"/>
        </w:rPr>
      </w:pPr>
      <w:r w:rsidRPr="00B374C1">
        <w:rPr>
          <w:b/>
          <w:lang w:val="vi-VN"/>
        </w:rPr>
        <w:t>6.1.1. Chức năng tạo tài khoản của khách hàng</w:t>
      </w:r>
    </w:p>
    <w:p w14:paraId="6A75524A" w14:textId="77777777" w:rsidR="00FC6EDA" w:rsidRPr="00B374C1" w:rsidRDefault="00000000" w:rsidP="000E47FC">
      <w:pPr>
        <w:numPr>
          <w:ilvl w:val="0"/>
          <w:numId w:val="52"/>
        </w:numPr>
        <w:tabs>
          <w:tab w:val="clear" w:pos="8920"/>
        </w:tabs>
        <w:spacing w:after="0"/>
        <w:rPr>
          <w:lang w:val="vi-VN"/>
        </w:rPr>
      </w:pPr>
      <w:r w:rsidRPr="00B374C1">
        <w:rPr>
          <w:lang w:val="vi-VN"/>
        </w:rPr>
        <w:t>Chức năng tạo tài khoản khách hàng là một phần quan trọng giúp người dùng mới đăng ký tài khoản, từ đó có thể truy cập các tính năng như đặt hàng, xem lịch sử mua sắm, theo dõi đơn hàng và quản lý thông tin cá nhân.</w:t>
      </w:r>
    </w:p>
    <w:p w14:paraId="31E2D9D1" w14:textId="77777777" w:rsidR="00FC6EDA" w:rsidRPr="00B374C1" w:rsidRDefault="00000000" w:rsidP="000E47FC">
      <w:pPr>
        <w:numPr>
          <w:ilvl w:val="0"/>
          <w:numId w:val="52"/>
        </w:numPr>
        <w:tabs>
          <w:tab w:val="clear" w:pos="8920"/>
        </w:tabs>
        <w:spacing w:before="0" w:after="0"/>
        <w:rPr>
          <w:lang w:val="vi-VN"/>
        </w:rPr>
      </w:pPr>
      <w:r w:rsidRPr="00B374C1">
        <w:rPr>
          <w:lang w:val="vi-VN"/>
        </w:rPr>
        <w:t xml:space="preserve">Khách hàng đăng ký tài khoản trực tiếp tại trang </w:t>
      </w:r>
      <w:proofErr w:type="spellStart"/>
      <w:r w:rsidRPr="00B374C1">
        <w:rPr>
          <w:lang w:val="vi-VN"/>
        </w:rPr>
        <w:t>web</w:t>
      </w:r>
      <w:proofErr w:type="spellEnd"/>
      <w:r w:rsidRPr="00B374C1">
        <w:rPr>
          <w:lang w:val="vi-VN"/>
        </w:rPr>
        <w:t>, sau đó màn hình hiển thị trang đăng ký tài khoản, khách hàng nhập các thông tin được yêu cầu bắt buộc (hiển thị bằng dấu *).</w:t>
      </w:r>
    </w:p>
    <w:p w14:paraId="66CB0735" w14:textId="77777777" w:rsidR="00FC6EDA" w:rsidRPr="00B374C1" w:rsidRDefault="00000000" w:rsidP="000E47FC">
      <w:pPr>
        <w:numPr>
          <w:ilvl w:val="0"/>
          <w:numId w:val="52"/>
        </w:numPr>
        <w:tabs>
          <w:tab w:val="clear" w:pos="8920"/>
        </w:tabs>
        <w:spacing w:before="0"/>
        <w:rPr>
          <w:lang w:val="vi-VN"/>
        </w:rPr>
      </w:pPr>
      <w:r w:rsidRPr="00B374C1">
        <w:rPr>
          <w:lang w:val="vi-VN"/>
        </w:rPr>
        <w:t>Có thể lựa chọn đăng ký nhận bản tin (</w:t>
      </w:r>
      <w:proofErr w:type="spellStart"/>
      <w:r w:rsidRPr="00B374C1">
        <w:rPr>
          <w:lang w:val="vi-VN"/>
        </w:rPr>
        <w:t>newsletter</w:t>
      </w:r>
      <w:proofErr w:type="spellEnd"/>
      <w:r w:rsidRPr="00B374C1">
        <w:rPr>
          <w:lang w:val="vi-VN"/>
        </w:rPr>
        <w:t>) và cho phép mua sắm trực tuyến.</w:t>
      </w:r>
    </w:p>
    <w:p w14:paraId="59AC7705" w14:textId="77777777" w:rsidR="00BC3EE7" w:rsidRPr="00B374C1" w:rsidRDefault="00000000" w:rsidP="000E47FC">
      <w:pPr>
        <w:keepNext/>
        <w:tabs>
          <w:tab w:val="clear" w:pos="8920"/>
        </w:tabs>
        <w:rPr>
          <w:lang w:val="vi-VN"/>
        </w:rPr>
      </w:pPr>
      <w:r w:rsidRPr="00B374C1">
        <w:rPr>
          <w:noProof/>
          <w:lang w:val="vi-VN"/>
        </w:rPr>
        <w:drawing>
          <wp:inline distT="114300" distB="114300" distL="114300" distR="114300" wp14:anchorId="613F7640" wp14:editId="5AA8566E">
            <wp:extent cx="5667700" cy="3086100"/>
            <wp:effectExtent l="0" t="0" r="0" b="0"/>
            <wp:docPr id="80"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92"/>
                    <a:srcRect/>
                    <a:stretch>
                      <a:fillRect/>
                    </a:stretch>
                  </pic:blipFill>
                  <pic:spPr>
                    <a:xfrm>
                      <a:off x="0" y="0"/>
                      <a:ext cx="5667700" cy="3086100"/>
                    </a:xfrm>
                    <a:prstGeom prst="rect">
                      <a:avLst/>
                    </a:prstGeom>
                    <a:ln/>
                  </pic:spPr>
                </pic:pic>
              </a:graphicData>
            </a:graphic>
          </wp:inline>
        </w:drawing>
      </w:r>
    </w:p>
    <w:p w14:paraId="5851062E" w14:textId="782E4E4D" w:rsidR="008262E8" w:rsidRPr="00B374C1" w:rsidRDefault="00BC3EE7" w:rsidP="000E47FC">
      <w:pPr>
        <w:pStyle w:val="Caption"/>
        <w:tabs>
          <w:tab w:val="clear" w:pos="8920"/>
        </w:tabs>
        <w:jc w:val="center"/>
        <w:rPr>
          <w:color w:val="auto"/>
          <w:sz w:val="28"/>
          <w:szCs w:val="28"/>
          <w:lang w:val="vi-VN"/>
        </w:rPr>
      </w:pPr>
      <w:bookmarkStart w:id="138" w:name="_Toc182467795"/>
      <w:r w:rsidRPr="00B374C1">
        <w:rPr>
          <w:color w:val="auto"/>
          <w:sz w:val="28"/>
          <w:szCs w:val="28"/>
          <w:lang w:val="vi-VN"/>
        </w:rPr>
        <w:t xml:space="preserve">Hình 3. </w:t>
      </w:r>
      <w:r w:rsidRPr="00B374C1">
        <w:rPr>
          <w:color w:val="auto"/>
          <w:sz w:val="28"/>
          <w:szCs w:val="28"/>
          <w:lang w:val="vi-VN"/>
        </w:rPr>
        <w:fldChar w:fldCharType="begin"/>
      </w:r>
      <w:r w:rsidRPr="00B374C1">
        <w:rPr>
          <w:color w:val="auto"/>
          <w:sz w:val="28"/>
          <w:szCs w:val="28"/>
          <w:lang w:val="vi-VN"/>
        </w:rPr>
        <w:instrText xml:space="preserve"> SEQ Hình_3. \* ARABIC </w:instrText>
      </w:r>
      <w:r w:rsidRPr="00B374C1">
        <w:rPr>
          <w:color w:val="auto"/>
          <w:sz w:val="28"/>
          <w:szCs w:val="28"/>
          <w:lang w:val="vi-VN"/>
        </w:rPr>
        <w:fldChar w:fldCharType="separate"/>
      </w:r>
      <w:r w:rsidR="008B4D3C" w:rsidRPr="00B374C1">
        <w:rPr>
          <w:noProof/>
          <w:color w:val="auto"/>
          <w:sz w:val="28"/>
          <w:szCs w:val="28"/>
          <w:lang w:val="vi-VN"/>
        </w:rPr>
        <w:t>4</w:t>
      </w:r>
      <w:r w:rsidRPr="00B374C1">
        <w:rPr>
          <w:color w:val="auto"/>
          <w:sz w:val="28"/>
          <w:szCs w:val="28"/>
          <w:lang w:val="vi-VN"/>
        </w:rPr>
        <w:fldChar w:fldCharType="end"/>
      </w:r>
      <w:r w:rsidRPr="00B374C1">
        <w:rPr>
          <w:color w:val="auto"/>
          <w:sz w:val="28"/>
          <w:szCs w:val="28"/>
          <w:lang w:val="vi-VN"/>
        </w:rPr>
        <w:t xml:space="preserve"> Giao diện tạo tài khoản mới(họ tên)</w:t>
      </w:r>
      <w:bookmarkEnd w:id="138"/>
    </w:p>
    <w:p w14:paraId="15E065C1" w14:textId="1E16B2CD" w:rsidR="00FC6EDA" w:rsidRPr="00B374C1" w:rsidRDefault="00FC6EDA" w:rsidP="000E47FC">
      <w:pPr>
        <w:pStyle w:val="Caption"/>
        <w:tabs>
          <w:tab w:val="clear" w:pos="8920"/>
        </w:tabs>
        <w:jc w:val="center"/>
        <w:rPr>
          <w:color w:val="auto"/>
          <w:sz w:val="28"/>
          <w:szCs w:val="28"/>
          <w:lang w:val="vi-VN"/>
        </w:rPr>
      </w:pPr>
    </w:p>
    <w:p w14:paraId="5CAC6D5C" w14:textId="13C6E15F" w:rsidR="00FC6EDA" w:rsidRPr="00B374C1" w:rsidRDefault="008262E8" w:rsidP="000E47FC">
      <w:pPr>
        <w:tabs>
          <w:tab w:val="clear" w:pos="8920"/>
        </w:tabs>
        <w:rPr>
          <w:lang w:val="vi-VN"/>
        </w:rPr>
      </w:pPr>
      <w:r w:rsidRPr="00B374C1">
        <w:rPr>
          <w:lang w:val="vi-VN"/>
        </w:rPr>
        <w:t xml:space="preserve">       Ngoài ra đối với mật khẩu còn có thanh đánh giá độ mạnh của mật khẩu từng mức độ: </w:t>
      </w:r>
      <w:proofErr w:type="spellStart"/>
      <w:r w:rsidRPr="00B374C1">
        <w:rPr>
          <w:lang w:val="vi-VN"/>
        </w:rPr>
        <w:t>Weak</w:t>
      </w:r>
      <w:proofErr w:type="spellEnd"/>
      <w:r w:rsidRPr="00B374C1">
        <w:rPr>
          <w:lang w:val="vi-VN"/>
        </w:rPr>
        <w:t xml:space="preserve">, </w:t>
      </w:r>
      <w:proofErr w:type="spellStart"/>
      <w:r w:rsidRPr="00B374C1">
        <w:rPr>
          <w:lang w:val="vi-VN"/>
        </w:rPr>
        <w:t>Medium</w:t>
      </w:r>
      <w:proofErr w:type="spellEnd"/>
      <w:r w:rsidRPr="00B374C1">
        <w:rPr>
          <w:lang w:val="vi-VN"/>
        </w:rPr>
        <w:t xml:space="preserve">, </w:t>
      </w:r>
      <w:proofErr w:type="spellStart"/>
      <w:r w:rsidRPr="00B374C1">
        <w:rPr>
          <w:lang w:val="vi-VN"/>
        </w:rPr>
        <w:t>Good</w:t>
      </w:r>
      <w:proofErr w:type="spellEnd"/>
      <w:r w:rsidRPr="00B374C1">
        <w:rPr>
          <w:lang w:val="vi-VN"/>
        </w:rPr>
        <w:t xml:space="preserve">, </w:t>
      </w:r>
      <w:proofErr w:type="spellStart"/>
      <w:r w:rsidRPr="00B374C1">
        <w:rPr>
          <w:lang w:val="vi-VN"/>
        </w:rPr>
        <w:t>Strong</w:t>
      </w:r>
      <w:proofErr w:type="spellEnd"/>
      <w:r w:rsidRPr="00B374C1">
        <w:rPr>
          <w:lang w:val="vi-VN"/>
        </w:rPr>
        <w:t xml:space="preserve">, </w:t>
      </w:r>
      <w:proofErr w:type="spellStart"/>
      <w:r w:rsidRPr="00B374C1">
        <w:rPr>
          <w:lang w:val="vi-VN"/>
        </w:rPr>
        <w:t>Very</w:t>
      </w:r>
      <w:proofErr w:type="spellEnd"/>
      <w:r w:rsidRPr="00B374C1">
        <w:rPr>
          <w:lang w:val="vi-VN"/>
        </w:rPr>
        <w:t xml:space="preserve"> </w:t>
      </w:r>
      <w:proofErr w:type="spellStart"/>
      <w:r w:rsidRPr="00B374C1">
        <w:rPr>
          <w:lang w:val="vi-VN"/>
        </w:rPr>
        <w:t>Strong</w:t>
      </w:r>
      <w:proofErr w:type="spellEnd"/>
      <w:r w:rsidRPr="00B374C1">
        <w:rPr>
          <w:lang w:val="vi-VN"/>
        </w:rPr>
        <w:t xml:space="preserve"> </w:t>
      </w:r>
    </w:p>
    <w:p w14:paraId="498E33E3" w14:textId="77777777" w:rsidR="00BC3EE7" w:rsidRPr="00B374C1" w:rsidRDefault="00000000" w:rsidP="000E47FC">
      <w:pPr>
        <w:keepNext/>
        <w:tabs>
          <w:tab w:val="clear" w:pos="8920"/>
        </w:tabs>
        <w:spacing w:before="0" w:after="100"/>
        <w:rPr>
          <w:lang w:val="vi-VN"/>
        </w:rPr>
      </w:pPr>
      <w:r w:rsidRPr="00B374C1">
        <w:rPr>
          <w:lang w:val="vi-VN"/>
        </w:rPr>
        <w:br w:type="page"/>
      </w:r>
      <w:r w:rsidRPr="00B374C1">
        <w:rPr>
          <w:b/>
          <w:noProof/>
          <w:lang w:val="vi-VN"/>
        </w:rPr>
        <w:lastRenderedPageBreak/>
        <w:drawing>
          <wp:inline distT="114300" distB="114300" distL="114300" distR="114300" wp14:anchorId="0708AA5B" wp14:editId="727C2A37">
            <wp:extent cx="5667700" cy="4826000"/>
            <wp:effectExtent l="0" t="0" r="0" b="0"/>
            <wp:docPr id="54"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93"/>
                    <a:srcRect/>
                    <a:stretch>
                      <a:fillRect/>
                    </a:stretch>
                  </pic:blipFill>
                  <pic:spPr>
                    <a:xfrm>
                      <a:off x="0" y="0"/>
                      <a:ext cx="5667700" cy="4826000"/>
                    </a:xfrm>
                    <a:prstGeom prst="rect">
                      <a:avLst/>
                    </a:prstGeom>
                    <a:ln/>
                  </pic:spPr>
                </pic:pic>
              </a:graphicData>
            </a:graphic>
          </wp:inline>
        </w:drawing>
      </w:r>
    </w:p>
    <w:p w14:paraId="5DEC50DD" w14:textId="25950107" w:rsidR="00FC6EDA" w:rsidRPr="00B374C1" w:rsidRDefault="00BC3EE7" w:rsidP="000E47FC">
      <w:pPr>
        <w:pStyle w:val="Caption"/>
        <w:tabs>
          <w:tab w:val="clear" w:pos="8920"/>
        </w:tabs>
        <w:jc w:val="center"/>
        <w:rPr>
          <w:color w:val="auto"/>
          <w:sz w:val="28"/>
          <w:szCs w:val="28"/>
          <w:lang w:val="vi-VN"/>
        </w:rPr>
      </w:pPr>
      <w:bookmarkStart w:id="139" w:name="_Toc182467796"/>
      <w:r w:rsidRPr="00B374C1">
        <w:rPr>
          <w:color w:val="auto"/>
          <w:sz w:val="28"/>
          <w:szCs w:val="28"/>
          <w:lang w:val="vi-VN"/>
        </w:rPr>
        <w:t xml:space="preserve">Hình 3. </w:t>
      </w:r>
      <w:r w:rsidRPr="00B374C1">
        <w:rPr>
          <w:color w:val="auto"/>
          <w:sz w:val="28"/>
          <w:szCs w:val="28"/>
          <w:lang w:val="vi-VN"/>
        </w:rPr>
        <w:fldChar w:fldCharType="begin"/>
      </w:r>
      <w:r w:rsidRPr="00B374C1">
        <w:rPr>
          <w:color w:val="auto"/>
          <w:sz w:val="28"/>
          <w:szCs w:val="28"/>
          <w:lang w:val="vi-VN"/>
        </w:rPr>
        <w:instrText xml:space="preserve"> SEQ Hình_3. \* ARABIC </w:instrText>
      </w:r>
      <w:r w:rsidRPr="00B374C1">
        <w:rPr>
          <w:color w:val="auto"/>
          <w:sz w:val="28"/>
          <w:szCs w:val="28"/>
          <w:lang w:val="vi-VN"/>
        </w:rPr>
        <w:fldChar w:fldCharType="separate"/>
      </w:r>
      <w:r w:rsidR="008B4D3C" w:rsidRPr="00B374C1">
        <w:rPr>
          <w:noProof/>
          <w:color w:val="auto"/>
          <w:sz w:val="28"/>
          <w:szCs w:val="28"/>
          <w:lang w:val="vi-VN"/>
        </w:rPr>
        <w:t>5</w:t>
      </w:r>
      <w:r w:rsidRPr="00B374C1">
        <w:rPr>
          <w:color w:val="auto"/>
          <w:sz w:val="28"/>
          <w:szCs w:val="28"/>
          <w:lang w:val="vi-VN"/>
        </w:rPr>
        <w:fldChar w:fldCharType="end"/>
      </w:r>
      <w:r w:rsidRPr="00B374C1">
        <w:rPr>
          <w:color w:val="auto"/>
          <w:sz w:val="28"/>
          <w:szCs w:val="28"/>
          <w:lang w:val="vi-VN"/>
        </w:rPr>
        <w:t xml:space="preserve"> Giao diện nhập thông tin tài khoản mới (</w:t>
      </w:r>
      <w:proofErr w:type="spellStart"/>
      <w:r w:rsidRPr="00B374C1">
        <w:rPr>
          <w:color w:val="auto"/>
          <w:sz w:val="28"/>
          <w:szCs w:val="28"/>
          <w:lang w:val="vi-VN"/>
        </w:rPr>
        <w:t>Email</w:t>
      </w:r>
      <w:proofErr w:type="spellEnd"/>
      <w:r w:rsidRPr="00B374C1">
        <w:rPr>
          <w:color w:val="auto"/>
          <w:sz w:val="28"/>
          <w:szCs w:val="28"/>
          <w:lang w:val="vi-VN"/>
        </w:rPr>
        <w:t>, mật khẩu)</w:t>
      </w:r>
      <w:bookmarkEnd w:id="139"/>
    </w:p>
    <w:p w14:paraId="4DE72472" w14:textId="77777777" w:rsidR="00FC6EDA" w:rsidRPr="00B374C1" w:rsidRDefault="00FC6EDA" w:rsidP="000E47FC">
      <w:pPr>
        <w:tabs>
          <w:tab w:val="clear" w:pos="8920"/>
        </w:tabs>
        <w:spacing w:before="0" w:after="100"/>
        <w:rPr>
          <w:b/>
          <w:lang w:val="vi-VN"/>
        </w:rPr>
      </w:pPr>
    </w:p>
    <w:p w14:paraId="376E146A" w14:textId="77777777" w:rsidR="00FC6EDA" w:rsidRPr="00B374C1" w:rsidRDefault="00000000" w:rsidP="000E47FC">
      <w:pPr>
        <w:numPr>
          <w:ilvl w:val="0"/>
          <w:numId w:val="8"/>
        </w:numPr>
        <w:tabs>
          <w:tab w:val="clear" w:pos="8920"/>
        </w:tabs>
        <w:spacing w:before="0" w:after="100"/>
        <w:rPr>
          <w:lang w:val="vi-VN"/>
        </w:rPr>
      </w:pPr>
      <w:r w:rsidRPr="00B374C1">
        <w:rPr>
          <w:lang w:val="vi-VN"/>
        </w:rPr>
        <w:t xml:space="preserve">Các đề xuất mật khẩu (được hiển thị ngay khi bạn nhập vào </w:t>
      </w:r>
      <w:proofErr w:type="spellStart"/>
      <w:r w:rsidRPr="00B374C1">
        <w:rPr>
          <w:lang w:val="vi-VN"/>
        </w:rPr>
        <w:t>field</w:t>
      </w:r>
      <w:proofErr w:type="spellEnd"/>
      <w:r w:rsidRPr="00B374C1">
        <w:rPr>
          <w:lang w:val="vi-VN"/>
        </w:rPr>
        <w:t>):</w:t>
      </w:r>
    </w:p>
    <w:p w14:paraId="1511E8AC" w14:textId="77777777" w:rsidR="00FC6EDA" w:rsidRPr="00B374C1" w:rsidRDefault="00000000" w:rsidP="000E47FC">
      <w:pPr>
        <w:tabs>
          <w:tab w:val="clear" w:pos="8920"/>
        </w:tabs>
        <w:spacing w:before="0" w:after="100"/>
        <w:ind w:left="1440"/>
        <w:rPr>
          <w:lang w:val="vi-VN"/>
        </w:rPr>
      </w:pPr>
      <w:r w:rsidRPr="00B374C1">
        <w:rPr>
          <w:lang w:val="vi-VN"/>
        </w:rPr>
        <w:t>Ít nhất 12 ký tự (</w:t>
      </w:r>
      <w:proofErr w:type="spellStart"/>
      <w:r w:rsidRPr="00B374C1">
        <w:rPr>
          <w:lang w:val="vi-VN"/>
        </w:rPr>
        <w:t>At</w:t>
      </w:r>
      <w:proofErr w:type="spellEnd"/>
      <w:r w:rsidRPr="00B374C1">
        <w:rPr>
          <w:lang w:val="vi-VN"/>
        </w:rPr>
        <w:t xml:space="preserve"> </w:t>
      </w:r>
      <w:proofErr w:type="spellStart"/>
      <w:r w:rsidRPr="00B374C1">
        <w:rPr>
          <w:lang w:val="vi-VN"/>
        </w:rPr>
        <w:t>least</w:t>
      </w:r>
      <w:proofErr w:type="spellEnd"/>
      <w:r w:rsidRPr="00B374C1">
        <w:rPr>
          <w:lang w:val="vi-VN"/>
        </w:rPr>
        <w:t xml:space="preserve"> 12 </w:t>
      </w:r>
      <w:proofErr w:type="spellStart"/>
      <w:r w:rsidRPr="00B374C1">
        <w:rPr>
          <w:lang w:val="vi-VN"/>
        </w:rPr>
        <w:t>characters</w:t>
      </w:r>
      <w:proofErr w:type="spellEnd"/>
      <w:r w:rsidRPr="00B374C1">
        <w:rPr>
          <w:lang w:val="vi-VN"/>
        </w:rPr>
        <w:t>).</w:t>
      </w:r>
    </w:p>
    <w:p w14:paraId="6B17D0DE" w14:textId="77777777" w:rsidR="00FC6EDA" w:rsidRPr="00B374C1" w:rsidRDefault="00000000" w:rsidP="000E47FC">
      <w:pPr>
        <w:tabs>
          <w:tab w:val="clear" w:pos="8920"/>
        </w:tabs>
        <w:spacing w:before="0" w:after="100"/>
        <w:ind w:left="1440"/>
        <w:rPr>
          <w:lang w:val="vi-VN"/>
        </w:rPr>
      </w:pPr>
      <w:r w:rsidRPr="00B374C1">
        <w:rPr>
          <w:lang w:val="vi-VN"/>
        </w:rPr>
        <w:t>Thêm chữ thường (</w:t>
      </w:r>
      <w:proofErr w:type="spellStart"/>
      <w:r w:rsidRPr="00B374C1">
        <w:rPr>
          <w:lang w:val="vi-VN"/>
        </w:rPr>
        <w:t>Add</w:t>
      </w:r>
      <w:proofErr w:type="spellEnd"/>
      <w:r w:rsidRPr="00B374C1">
        <w:rPr>
          <w:lang w:val="vi-VN"/>
        </w:rPr>
        <w:t xml:space="preserve"> </w:t>
      </w:r>
      <w:proofErr w:type="spellStart"/>
      <w:r w:rsidRPr="00B374C1">
        <w:rPr>
          <w:lang w:val="vi-VN"/>
        </w:rPr>
        <w:t>lowercase</w:t>
      </w:r>
      <w:proofErr w:type="spellEnd"/>
      <w:r w:rsidRPr="00B374C1">
        <w:rPr>
          <w:lang w:val="vi-VN"/>
        </w:rPr>
        <w:t xml:space="preserve"> </w:t>
      </w:r>
      <w:proofErr w:type="spellStart"/>
      <w:r w:rsidRPr="00B374C1">
        <w:rPr>
          <w:lang w:val="vi-VN"/>
        </w:rPr>
        <w:t>letters</w:t>
      </w:r>
      <w:proofErr w:type="spellEnd"/>
      <w:r w:rsidRPr="00B374C1">
        <w:rPr>
          <w:lang w:val="vi-VN"/>
        </w:rPr>
        <w:t>).</w:t>
      </w:r>
    </w:p>
    <w:p w14:paraId="0BB4D24F" w14:textId="77777777" w:rsidR="00FC6EDA" w:rsidRPr="00B374C1" w:rsidRDefault="00000000" w:rsidP="000E47FC">
      <w:pPr>
        <w:tabs>
          <w:tab w:val="clear" w:pos="8920"/>
        </w:tabs>
        <w:spacing w:before="0" w:after="100"/>
        <w:ind w:left="1440"/>
        <w:rPr>
          <w:lang w:val="vi-VN"/>
        </w:rPr>
      </w:pPr>
      <w:r w:rsidRPr="00B374C1">
        <w:rPr>
          <w:lang w:val="vi-VN"/>
        </w:rPr>
        <w:t>Thêm chữ hoa (</w:t>
      </w:r>
      <w:proofErr w:type="spellStart"/>
      <w:r w:rsidRPr="00B374C1">
        <w:rPr>
          <w:lang w:val="vi-VN"/>
        </w:rPr>
        <w:t>Add</w:t>
      </w:r>
      <w:proofErr w:type="spellEnd"/>
      <w:r w:rsidRPr="00B374C1">
        <w:rPr>
          <w:lang w:val="vi-VN"/>
        </w:rPr>
        <w:t xml:space="preserve"> </w:t>
      </w:r>
      <w:proofErr w:type="spellStart"/>
      <w:r w:rsidRPr="00B374C1">
        <w:rPr>
          <w:lang w:val="vi-VN"/>
        </w:rPr>
        <w:t>uppercase</w:t>
      </w:r>
      <w:proofErr w:type="spellEnd"/>
      <w:r w:rsidRPr="00B374C1">
        <w:rPr>
          <w:lang w:val="vi-VN"/>
        </w:rPr>
        <w:t xml:space="preserve"> </w:t>
      </w:r>
      <w:proofErr w:type="spellStart"/>
      <w:r w:rsidRPr="00B374C1">
        <w:rPr>
          <w:lang w:val="vi-VN"/>
        </w:rPr>
        <w:t>letters</w:t>
      </w:r>
      <w:proofErr w:type="spellEnd"/>
      <w:r w:rsidRPr="00B374C1">
        <w:rPr>
          <w:lang w:val="vi-VN"/>
        </w:rPr>
        <w:t>).</w:t>
      </w:r>
    </w:p>
    <w:p w14:paraId="32F4C557" w14:textId="77777777" w:rsidR="00FC6EDA" w:rsidRPr="00B374C1" w:rsidRDefault="00000000" w:rsidP="000E47FC">
      <w:pPr>
        <w:tabs>
          <w:tab w:val="clear" w:pos="8920"/>
        </w:tabs>
        <w:spacing w:before="0" w:after="100"/>
        <w:ind w:left="1440"/>
        <w:rPr>
          <w:lang w:val="vi-VN"/>
        </w:rPr>
      </w:pPr>
      <w:r w:rsidRPr="00B374C1">
        <w:rPr>
          <w:lang w:val="vi-VN"/>
        </w:rPr>
        <w:t>Thêm số (</w:t>
      </w:r>
      <w:proofErr w:type="spellStart"/>
      <w:r w:rsidRPr="00B374C1">
        <w:rPr>
          <w:lang w:val="vi-VN"/>
        </w:rPr>
        <w:t>Add</w:t>
      </w:r>
      <w:proofErr w:type="spellEnd"/>
      <w:r w:rsidRPr="00B374C1">
        <w:rPr>
          <w:lang w:val="vi-VN"/>
        </w:rPr>
        <w:t xml:space="preserve"> </w:t>
      </w:r>
      <w:proofErr w:type="spellStart"/>
      <w:r w:rsidRPr="00B374C1">
        <w:rPr>
          <w:lang w:val="vi-VN"/>
        </w:rPr>
        <w:t>numbers</w:t>
      </w:r>
      <w:proofErr w:type="spellEnd"/>
      <w:r w:rsidRPr="00B374C1">
        <w:rPr>
          <w:lang w:val="vi-VN"/>
        </w:rPr>
        <w:t>).</w:t>
      </w:r>
    </w:p>
    <w:p w14:paraId="73436DA0" w14:textId="77777777" w:rsidR="00FC6EDA" w:rsidRPr="00B374C1" w:rsidRDefault="00000000" w:rsidP="000E47FC">
      <w:pPr>
        <w:tabs>
          <w:tab w:val="clear" w:pos="8920"/>
        </w:tabs>
        <w:spacing w:before="0" w:after="100"/>
        <w:ind w:left="1440"/>
        <w:rPr>
          <w:lang w:val="vi-VN"/>
        </w:rPr>
      </w:pPr>
      <w:r w:rsidRPr="00B374C1">
        <w:rPr>
          <w:lang w:val="vi-VN"/>
        </w:rPr>
        <w:t>Thêm ký tự đặc biệt (</w:t>
      </w:r>
      <w:proofErr w:type="spellStart"/>
      <w:r w:rsidRPr="00B374C1">
        <w:rPr>
          <w:lang w:val="vi-VN"/>
        </w:rPr>
        <w:t>Add</w:t>
      </w:r>
      <w:proofErr w:type="spellEnd"/>
      <w:r w:rsidRPr="00B374C1">
        <w:rPr>
          <w:lang w:val="vi-VN"/>
        </w:rPr>
        <w:t xml:space="preserve"> </w:t>
      </w:r>
      <w:proofErr w:type="spellStart"/>
      <w:r w:rsidRPr="00B374C1">
        <w:rPr>
          <w:lang w:val="vi-VN"/>
        </w:rPr>
        <w:t>special</w:t>
      </w:r>
      <w:proofErr w:type="spellEnd"/>
      <w:r w:rsidRPr="00B374C1">
        <w:rPr>
          <w:lang w:val="vi-VN"/>
        </w:rPr>
        <w:t xml:space="preserve"> </w:t>
      </w:r>
      <w:proofErr w:type="spellStart"/>
      <w:r w:rsidRPr="00B374C1">
        <w:rPr>
          <w:lang w:val="vi-VN"/>
        </w:rPr>
        <w:t>characters</w:t>
      </w:r>
      <w:proofErr w:type="spellEnd"/>
      <w:r w:rsidRPr="00B374C1">
        <w:rPr>
          <w:lang w:val="vi-VN"/>
        </w:rPr>
        <w:t>).</w:t>
      </w:r>
    </w:p>
    <w:p w14:paraId="7CD176DA" w14:textId="77777777" w:rsidR="00FC6EDA" w:rsidRPr="00B374C1" w:rsidRDefault="00000000" w:rsidP="000E47FC">
      <w:pPr>
        <w:numPr>
          <w:ilvl w:val="0"/>
          <w:numId w:val="149"/>
        </w:numPr>
        <w:tabs>
          <w:tab w:val="clear" w:pos="8920"/>
        </w:tabs>
        <w:spacing w:before="0" w:after="0"/>
        <w:rPr>
          <w:lang w:val="vi-VN"/>
        </w:rPr>
      </w:pPr>
      <w:r w:rsidRPr="00B374C1">
        <w:rPr>
          <w:lang w:val="vi-VN"/>
        </w:rPr>
        <w:t xml:space="preserve">Có chức năng </w:t>
      </w:r>
      <w:proofErr w:type="spellStart"/>
      <w:r w:rsidRPr="00B374C1">
        <w:rPr>
          <w:b/>
          <w:lang w:val="vi-VN"/>
        </w:rPr>
        <w:t>Show</w:t>
      </w:r>
      <w:proofErr w:type="spellEnd"/>
      <w:r w:rsidRPr="00B374C1">
        <w:rPr>
          <w:b/>
          <w:lang w:val="vi-VN"/>
        </w:rPr>
        <w:t xml:space="preserve"> </w:t>
      </w:r>
      <w:proofErr w:type="spellStart"/>
      <w:r w:rsidRPr="00B374C1">
        <w:rPr>
          <w:b/>
          <w:lang w:val="vi-VN"/>
        </w:rPr>
        <w:t>Password</w:t>
      </w:r>
      <w:proofErr w:type="spellEnd"/>
      <w:r w:rsidRPr="00B374C1">
        <w:rPr>
          <w:lang w:val="vi-VN"/>
        </w:rPr>
        <w:t xml:space="preserve"> cho người dùng có thể thấy mật khẩu nếu người dùng muốn kiểm tra mình đã nhập đúng mật khẩu theo ý mình hay chưa.</w:t>
      </w:r>
    </w:p>
    <w:p w14:paraId="0AC98069" w14:textId="77777777" w:rsidR="00FC6EDA" w:rsidRPr="00B374C1" w:rsidRDefault="00000000" w:rsidP="000E47FC">
      <w:pPr>
        <w:numPr>
          <w:ilvl w:val="0"/>
          <w:numId w:val="16"/>
        </w:numPr>
        <w:tabs>
          <w:tab w:val="clear" w:pos="8920"/>
        </w:tabs>
        <w:spacing w:before="0" w:after="0"/>
        <w:rPr>
          <w:b/>
          <w:lang w:val="vi-VN"/>
        </w:rPr>
      </w:pPr>
      <w:r w:rsidRPr="00B374C1">
        <w:rPr>
          <w:lang w:val="vi-VN"/>
        </w:rPr>
        <w:t xml:space="preserve">Sau khi nhập đầy đủ thông tin, khách hàng ấn nút </w:t>
      </w:r>
      <w:proofErr w:type="spellStart"/>
      <w:r w:rsidRPr="00B374C1">
        <w:rPr>
          <w:b/>
          <w:lang w:val="vi-VN"/>
        </w:rPr>
        <w:t>Create</w:t>
      </w:r>
      <w:proofErr w:type="spellEnd"/>
      <w:r w:rsidRPr="00B374C1">
        <w:rPr>
          <w:b/>
          <w:lang w:val="vi-VN"/>
        </w:rPr>
        <w:t xml:space="preserve"> An </w:t>
      </w:r>
      <w:proofErr w:type="spellStart"/>
      <w:r w:rsidRPr="00B374C1">
        <w:rPr>
          <w:b/>
          <w:lang w:val="vi-VN"/>
        </w:rPr>
        <w:t>Account</w:t>
      </w:r>
      <w:proofErr w:type="spellEnd"/>
      <w:r w:rsidRPr="00B374C1">
        <w:rPr>
          <w:lang w:val="vi-VN"/>
        </w:rPr>
        <w:t xml:space="preserve"> để đăng ký tài khoản</w:t>
      </w:r>
    </w:p>
    <w:p w14:paraId="6F4FEF51" w14:textId="77777777" w:rsidR="00FC6EDA" w:rsidRPr="00B374C1" w:rsidRDefault="00000000" w:rsidP="000E47FC">
      <w:pPr>
        <w:numPr>
          <w:ilvl w:val="0"/>
          <w:numId w:val="16"/>
        </w:numPr>
        <w:tabs>
          <w:tab w:val="clear" w:pos="8920"/>
        </w:tabs>
        <w:spacing w:before="0" w:after="0"/>
        <w:rPr>
          <w:lang w:val="vi-VN"/>
        </w:rPr>
      </w:pPr>
      <w:r w:rsidRPr="00B374C1">
        <w:rPr>
          <w:lang w:val="vi-VN"/>
        </w:rPr>
        <w:t>Hệ thống lưu trữ thông tin đó vào cơ sở dữ liệu</w:t>
      </w:r>
    </w:p>
    <w:p w14:paraId="689CF8F3" w14:textId="77777777" w:rsidR="00FC6EDA" w:rsidRPr="00B374C1" w:rsidRDefault="00000000" w:rsidP="000E47FC">
      <w:pPr>
        <w:numPr>
          <w:ilvl w:val="0"/>
          <w:numId w:val="16"/>
        </w:numPr>
        <w:tabs>
          <w:tab w:val="clear" w:pos="8920"/>
        </w:tabs>
        <w:spacing w:before="0" w:after="0"/>
        <w:rPr>
          <w:lang w:val="vi-VN"/>
        </w:rPr>
      </w:pPr>
      <w:r w:rsidRPr="00B374C1">
        <w:rPr>
          <w:lang w:val="vi-VN"/>
        </w:rPr>
        <w:t>Hệ thống báo lỗi trong một số trường hợp như:</w:t>
      </w:r>
    </w:p>
    <w:p w14:paraId="69076C4C" w14:textId="77777777" w:rsidR="00FC6EDA" w:rsidRPr="00B374C1" w:rsidRDefault="00000000" w:rsidP="000E47FC">
      <w:pPr>
        <w:numPr>
          <w:ilvl w:val="0"/>
          <w:numId w:val="115"/>
        </w:numPr>
        <w:tabs>
          <w:tab w:val="clear" w:pos="8920"/>
        </w:tabs>
        <w:spacing w:before="0" w:after="100"/>
        <w:rPr>
          <w:lang w:val="vi-VN"/>
        </w:rPr>
      </w:pPr>
      <w:r w:rsidRPr="00B374C1">
        <w:rPr>
          <w:lang w:val="vi-VN"/>
        </w:rPr>
        <w:t xml:space="preserve">Thông báo lỗi khi khách hàng đăng ký với địa chỉ </w:t>
      </w:r>
      <w:proofErr w:type="spellStart"/>
      <w:r w:rsidRPr="00B374C1">
        <w:rPr>
          <w:lang w:val="vi-VN"/>
        </w:rPr>
        <w:t>Email</w:t>
      </w:r>
      <w:proofErr w:type="spellEnd"/>
      <w:r w:rsidRPr="00B374C1">
        <w:rPr>
          <w:lang w:val="vi-VN"/>
        </w:rPr>
        <w:t xml:space="preserve"> hoặc tên đăng nhập đã tồn tại.</w:t>
      </w:r>
    </w:p>
    <w:p w14:paraId="5CD2A0A2" w14:textId="77777777" w:rsidR="00FC6EDA" w:rsidRPr="00B374C1" w:rsidRDefault="00000000" w:rsidP="000E47FC">
      <w:pPr>
        <w:tabs>
          <w:tab w:val="clear" w:pos="8920"/>
        </w:tabs>
        <w:spacing w:before="0" w:after="100"/>
        <w:rPr>
          <w:lang w:val="vi-VN"/>
        </w:rPr>
      </w:pPr>
      <w:r w:rsidRPr="00B374C1">
        <w:rPr>
          <w:noProof/>
          <w:color w:val="E69138"/>
          <w:sz w:val="36"/>
          <w:szCs w:val="36"/>
          <w:lang w:val="vi-VN"/>
        </w:rPr>
        <w:lastRenderedPageBreak/>
        <w:drawing>
          <wp:inline distT="114300" distB="114300" distL="114300" distR="114300" wp14:anchorId="206C72EC" wp14:editId="7B8193C9">
            <wp:extent cx="5667700" cy="393700"/>
            <wp:effectExtent l="0" t="0" r="0" b="0"/>
            <wp:docPr id="1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4"/>
                    <a:srcRect/>
                    <a:stretch>
                      <a:fillRect/>
                    </a:stretch>
                  </pic:blipFill>
                  <pic:spPr>
                    <a:xfrm>
                      <a:off x="0" y="0"/>
                      <a:ext cx="5667700" cy="393700"/>
                    </a:xfrm>
                    <a:prstGeom prst="rect">
                      <a:avLst/>
                    </a:prstGeom>
                    <a:ln/>
                  </pic:spPr>
                </pic:pic>
              </a:graphicData>
            </a:graphic>
          </wp:inline>
        </w:drawing>
      </w:r>
    </w:p>
    <w:p w14:paraId="17695ED1" w14:textId="77777777" w:rsidR="00FC6EDA" w:rsidRPr="00B374C1" w:rsidRDefault="00000000" w:rsidP="000E47FC">
      <w:pPr>
        <w:numPr>
          <w:ilvl w:val="0"/>
          <w:numId w:val="115"/>
        </w:numPr>
        <w:tabs>
          <w:tab w:val="clear" w:pos="8920"/>
        </w:tabs>
        <w:spacing w:before="0" w:after="100"/>
        <w:rPr>
          <w:lang w:val="vi-VN"/>
        </w:rPr>
      </w:pPr>
      <w:r w:rsidRPr="00B374C1">
        <w:rPr>
          <w:lang w:val="vi-VN"/>
        </w:rPr>
        <w:t>Thông báo lỗi khi người dùng nhập “</w:t>
      </w:r>
      <w:proofErr w:type="spellStart"/>
      <w:r w:rsidRPr="00B374C1">
        <w:rPr>
          <w:lang w:val="vi-VN"/>
        </w:rPr>
        <w:t>Confirm</w:t>
      </w:r>
      <w:proofErr w:type="spellEnd"/>
      <w:r w:rsidRPr="00B374C1">
        <w:rPr>
          <w:lang w:val="vi-VN"/>
        </w:rPr>
        <w:t xml:space="preserve"> </w:t>
      </w:r>
      <w:proofErr w:type="spellStart"/>
      <w:r w:rsidRPr="00B374C1">
        <w:rPr>
          <w:lang w:val="vi-VN"/>
        </w:rPr>
        <w:t>password</w:t>
      </w:r>
      <w:proofErr w:type="spellEnd"/>
      <w:r w:rsidRPr="00B374C1">
        <w:rPr>
          <w:lang w:val="vi-VN"/>
        </w:rPr>
        <w:t>” không trùng với “</w:t>
      </w:r>
      <w:proofErr w:type="spellStart"/>
      <w:r w:rsidRPr="00B374C1">
        <w:rPr>
          <w:lang w:val="vi-VN"/>
        </w:rPr>
        <w:t>Password</w:t>
      </w:r>
      <w:proofErr w:type="spellEnd"/>
      <w:r w:rsidRPr="00B374C1">
        <w:rPr>
          <w:lang w:val="vi-VN"/>
        </w:rPr>
        <w:t>”</w:t>
      </w:r>
    </w:p>
    <w:p w14:paraId="406723FC" w14:textId="77777777" w:rsidR="00FC6EDA" w:rsidRPr="00B374C1" w:rsidRDefault="00000000" w:rsidP="000E47FC">
      <w:pPr>
        <w:tabs>
          <w:tab w:val="clear" w:pos="8920"/>
        </w:tabs>
        <w:spacing w:before="0" w:after="100"/>
        <w:ind w:left="720"/>
        <w:jc w:val="center"/>
        <w:rPr>
          <w:lang w:val="vi-VN"/>
        </w:rPr>
        <w:pPrChange w:id="140" w:author="cutee Thương" w:date="2024-11-13T15:06:00Z" w16du:dateUtc="2024-11-13T08:06:00Z">
          <w:pPr>
            <w:spacing w:before="0" w:after="100"/>
            <w:ind w:left="720"/>
          </w:pPr>
        </w:pPrChange>
      </w:pPr>
      <w:r w:rsidRPr="00B374C1">
        <w:rPr>
          <w:noProof/>
          <w:color w:val="E69138"/>
          <w:sz w:val="36"/>
          <w:szCs w:val="36"/>
          <w:lang w:val="vi-VN"/>
        </w:rPr>
        <w:drawing>
          <wp:inline distT="114300" distB="114300" distL="114300" distR="114300" wp14:anchorId="350F6DDF" wp14:editId="2BF6D490">
            <wp:extent cx="3057525" cy="295275"/>
            <wp:effectExtent l="0" t="0" r="0" b="0"/>
            <wp:docPr id="87"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95"/>
                    <a:srcRect/>
                    <a:stretch>
                      <a:fillRect/>
                    </a:stretch>
                  </pic:blipFill>
                  <pic:spPr>
                    <a:xfrm>
                      <a:off x="0" y="0"/>
                      <a:ext cx="3057525" cy="295275"/>
                    </a:xfrm>
                    <a:prstGeom prst="rect">
                      <a:avLst/>
                    </a:prstGeom>
                    <a:ln/>
                  </pic:spPr>
                </pic:pic>
              </a:graphicData>
            </a:graphic>
          </wp:inline>
        </w:drawing>
      </w:r>
    </w:p>
    <w:p w14:paraId="4FDC4CE4" w14:textId="77777777" w:rsidR="00FC6EDA" w:rsidRPr="00B374C1" w:rsidRDefault="00000000" w:rsidP="000E47FC">
      <w:pPr>
        <w:numPr>
          <w:ilvl w:val="0"/>
          <w:numId w:val="89"/>
        </w:numPr>
        <w:tabs>
          <w:tab w:val="clear" w:pos="8920"/>
        </w:tabs>
        <w:spacing w:before="0" w:after="100"/>
        <w:rPr>
          <w:lang w:val="vi-VN"/>
        </w:rPr>
      </w:pPr>
      <w:r w:rsidRPr="00B374C1">
        <w:rPr>
          <w:lang w:val="vi-VN"/>
        </w:rPr>
        <w:t>Thông báo lỗi khi người dùng nhập mật khẩu không đúng với yêu cầu của hệ thống.</w:t>
      </w:r>
    </w:p>
    <w:p w14:paraId="517EB892" w14:textId="77777777" w:rsidR="00FC6EDA" w:rsidRPr="00B374C1" w:rsidRDefault="00000000" w:rsidP="000E47FC">
      <w:pPr>
        <w:tabs>
          <w:tab w:val="clear" w:pos="8920"/>
        </w:tabs>
        <w:spacing w:before="0" w:after="100"/>
        <w:ind w:left="720" w:firstLine="720"/>
        <w:rPr>
          <w:b/>
          <w:lang w:val="vi-VN"/>
        </w:rPr>
      </w:pPr>
      <w:r w:rsidRPr="00B374C1">
        <w:rPr>
          <w:b/>
          <w:lang w:val="vi-VN"/>
        </w:rPr>
        <w:t>6.1.2. Chức năng đăng nhập hệ thống</w:t>
      </w:r>
    </w:p>
    <w:p w14:paraId="057B888B" w14:textId="4D5D04AE" w:rsidR="00FC6EDA" w:rsidRPr="00B374C1" w:rsidRDefault="00000000" w:rsidP="000E47FC">
      <w:pPr>
        <w:numPr>
          <w:ilvl w:val="0"/>
          <w:numId w:val="164"/>
        </w:numPr>
        <w:tabs>
          <w:tab w:val="clear" w:pos="8920"/>
        </w:tabs>
        <w:spacing w:before="0" w:after="100"/>
        <w:rPr>
          <w:lang w:val="vi-VN"/>
        </w:rPr>
      </w:pPr>
      <w:r w:rsidRPr="00B374C1">
        <w:rPr>
          <w:lang w:val="vi-VN"/>
        </w:rPr>
        <w:t>Màn hình hệ thống yêu cầu khách đăng nhập. Khách hàng đăng nhập bằng các thông tin đã đăng ký trước đó.</w:t>
      </w:r>
    </w:p>
    <w:p w14:paraId="0635B7A5" w14:textId="77777777" w:rsidR="00BC3EE7" w:rsidRPr="00B374C1" w:rsidRDefault="00000000" w:rsidP="000E47FC">
      <w:pPr>
        <w:keepNext/>
        <w:tabs>
          <w:tab w:val="clear" w:pos="8920"/>
        </w:tabs>
        <w:spacing w:before="0" w:after="100"/>
        <w:ind w:left="720"/>
        <w:rPr>
          <w:lang w:val="vi-VN"/>
        </w:rPr>
      </w:pPr>
      <w:r w:rsidRPr="00B374C1">
        <w:rPr>
          <w:noProof/>
          <w:lang w:val="vi-VN"/>
        </w:rPr>
        <w:drawing>
          <wp:inline distT="114300" distB="114300" distL="114300" distR="114300" wp14:anchorId="374555E8" wp14:editId="79FD6498">
            <wp:extent cx="5667375" cy="3168142"/>
            <wp:effectExtent l="0" t="0" r="0" b="0"/>
            <wp:docPr id="130" name="image136.png"/>
            <wp:cNvGraphicFramePr/>
            <a:graphic xmlns:a="http://schemas.openxmlformats.org/drawingml/2006/main">
              <a:graphicData uri="http://schemas.openxmlformats.org/drawingml/2006/picture">
                <pic:pic xmlns:pic="http://schemas.openxmlformats.org/drawingml/2006/picture">
                  <pic:nvPicPr>
                    <pic:cNvPr id="0" name="image136.png"/>
                    <pic:cNvPicPr preferRelativeResize="0"/>
                  </pic:nvPicPr>
                  <pic:blipFill>
                    <a:blip r:embed="rId96"/>
                    <a:srcRect b="27058"/>
                    <a:stretch>
                      <a:fillRect/>
                    </a:stretch>
                  </pic:blipFill>
                  <pic:spPr>
                    <a:xfrm>
                      <a:off x="0" y="0"/>
                      <a:ext cx="5667375" cy="3168142"/>
                    </a:xfrm>
                    <a:prstGeom prst="rect">
                      <a:avLst/>
                    </a:prstGeom>
                    <a:ln/>
                  </pic:spPr>
                </pic:pic>
              </a:graphicData>
            </a:graphic>
          </wp:inline>
        </w:drawing>
      </w:r>
    </w:p>
    <w:p w14:paraId="7AE2546D" w14:textId="2ABD592E" w:rsidR="00D83489" w:rsidRPr="00B374C1" w:rsidRDefault="00BC3EE7" w:rsidP="000E47FC">
      <w:pPr>
        <w:pStyle w:val="Caption"/>
        <w:tabs>
          <w:tab w:val="clear" w:pos="8920"/>
        </w:tabs>
        <w:jc w:val="center"/>
        <w:rPr>
          <w:color w:val="auto"/>
          <w:sz w:val="28"/>
          <w:szCs w:val="28"/>
          <w:lang w:val="vi-VN"/>
        </w:rPr>
      </w:pPr>
      <w:bookmarkStart w:id="141" w:name="_Toc182467797"/>
      <w:r w:rsidRPr="00B374C1">
        <w:rPr>
          <w:color w:val="auto"/>
          <w:sz w:val="28"/>
          <w:szCs w:val="28"/>
          <w:lang w:val="vi-VN"/>
        </w:rPr>
        <w:t xml:space="preserve">Hình 3. </w:t>
      </w:r>
      <w:r w:rsidRPr="00B374C1">
        <w:rPr>
          <w:color w:val="auto"/>
          <w:sz w:val="28"/>
          <w:szCs w:val="28"/>
          <w:lang w:val="vi-VN"/>
        </w:rPr>
        <w:fldChar w:fldCharType="begin"/>
      </w:r>
      <w:r w:rsidRPr="00B374C1">
        <w:rPr>
          <w:color w:val="auto"/>
          <w:sz w:val="28"/>
          <w:szCs w:val="28"/>
          <w:lang w:val="vi-VN"/>
        </w:rPr>
        <w:instrText xml:space="preserve"> SEQ Hình_3. \* ARABIC </w:instrText>
      </w:r>
      <w:r w:rsidRPr="00B374C1">
        <w:rPr>
          <w:color w:val="auto"/>
          <w:sz w:val="28"/>
          <w:szCs w:val="28"/>
          <w:lang w:val="vi-VN"/>
        </w:rPr>
        <w:fldChar w:fldCharType="separate"/>
      </w:r>
      <w:r w:rsidR="008B4D3C" w:rsidRPr="00B374C1">
        <w:rPr>
          <w:noProof/>
          <w:color w:val="auto"/>
          <w:sz w:val="28"/>
          <w:szCs w:val="28"/>
          <w:lang w:val="vi-VN"/>
        </w:rPr>
        <w:t>6</w:t>
      </w:r>
      <w:r w:rsidRPr="00B374C1">
        <w:rPr>
          <w:color w:val="auto"/>
          <w:sz w:val="28"/>
          <w:szCs w:val="28"/>
          <w:lang w:val="vi-VN"/>
        </w:rPr>
        <w:fldChar w:fldCharType="end"/>
      </w:r>
      <w:r w:rsidRPr="00B374C1">
        <w:rPr>
          <w:color w:val="auto"/>
          <w:sz w:val="28"/>
          <w:szCs w:val="28"/>
          <w:lang w:val="vi-VN"/>
        </w:rPr>
        <w:t xml:space="preserve"> Đăng nhập vào </w:t>
      </w:r>
      <w:proofErr w:type="spellStart"/>
      <w:r w:rsidRPr="00B374C1">
        <w:rPr>
          <w:color w:val="auto"/>
          <w:sz w:val="28"/>
          <w:szCs w:val="28"/>
          <w:lang w:val="vi-VN"/>
        </w:rPr>
        <w:t>website</w:t>
      </w:r>
      <w:bookmarkEnd w:id="141"/>
      <w:proofErr w:type="spellEnd"/>
    </w:p>
    <w:p w14:paraId="408BD0EB" w14:textId="0A600CCA" w:rsidR="005832D8" w:rsidRPr="00B374C1" w:rsidRDefault="005832D8" w:rsidP="000E47FC">
      <w:pPr>
        <w:pStyle w:val="Caption"/>
        <w:tabs>
          <w:tab w:val="clear" w:pos="8920"/>
        </w:tabs>
        <w:jc w:val="center"/>
        <w:rPr>
          <w:ins w:id="142" w:author="cutee Thương" w:date="2024-11-13T15:16:00Z" w16du:dateUtc="2024-11-13T08:16:00Z"/>
          <w:lang w:val="vi-VN"/>
        </w:rPr>
        <w:pPrChange w:id="143" w:author="cutee Thương" w:date="2024-11-13T15:16:00Z" w16du:dateUtc="2024-11-13T08:16:00Z">
          <w:pPr>
            <w:spacing w:before="0" w:after="100"/>
            <w:ind w:left="720"/>
          </w:pPr>
        </w:pPrChange>
      </w:pPr>
    </w:p>
    <w:p w14:paraId="6834E79F" w14:textId="77777777" w:rsidR="00FC6EDA" w:rsidRPr="00B374C1" w:rsidRDefault="00000000" w:rsidP="000E47FC">
      <w:pPr>
        <w:tabs>
          <w:tab w:val="clear" w:pos="8920"/>
        </w:tabs>
        <w:spacing w:before="0" w:after="100"/>
        <w:ind w:left="720"/>
        <w:rPr>
          <w:lang w:val="vi-VN"/>
        </w:rPr>
      </w:pPr>
      <w:r w:rsidRPr="00B374C1">
        <w:rPr>
          <w:lang w:val="vi-VN"/>
        </w:rPr>
        <w:t>Sau khi nhập thông tin theo yêu cầu, nhấn nút “</w:t>
      </w:r>
      <w:proofErr w:type="spellStart"/>
      <w:r w:rsidRPr="00B374C1">
        <w:rPr>
          <w:lang w:val="vi-VN"/>
        </w:rPr>
        <w:t>Sign</w:t>
      </w:r>
      <w:proofErr w:type="spellEnd"/>
      <w:r w:rsidRPr="00B374C1">
        <w:rPr>
          <w:lang w:val="vi-VN"/>
        </w:rPr>
        <w:t xml:space="preserve"> In”</w:t>
      </w:r>
    </w:p>
    <w:p w14:paraId="50A6A616" w14:textId="77777777" w:rsidR="00FC6EDA" w:rsidRPr="00B374C1" w:rsidRDefault="00000000" w:rsidP="000E47FC">
      <w:pPr>
        <w:tabs>
          <w:tab w:val="clear" w:pos="8920"/>
        </w:tabs>
        <w:spacing w:before="0" w:after="100"/>
        <w:ind w:left="2160" w:firstLine="720"/>
        <w:rPr>
          <w:lang w:val="vi-VN"/>
        </w:rPr>
      </w:pPr>
      <w:r w:rsidRPr="00B374C1">
        <w:rPr>
          <w:noProof/>
          <w:lang w:val="vi-VN"/>
        </w:rPr>
        <w:drawing>
          <wp:inline distT="114300" distB="114300" distL="114300" distR="114300" wp14:anchorId="090907B8" wp14:editId="3A79D1EB">
            <wp:extent cx="1581150" cy="695325"/>
            <wp:effectExtent l="0" t="0" r="0" b="0"/>
            <wp:docPr id="43"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97"/>
                    <a:srcRect/>
                    <a:stretch>
                      <a:fillRect/>
                    </a:stretch>
                  </pic:blipFill>
                  <pic:spPr>
                    <a:xfrm>
                      <a:off x="0" y="0"/>
                      <a:ext cx="1581150" cy="695325"/>
                    </a:xfrm>
                    <a:prstGeom prst="rect">
                      <a:avLst/>
                    </a:prstGeom>
                    <a:ln/>
                  </pic:spPr>
                </pic:pic>
              </a:graphicData>
            </a:graphic>
          </wp:inline>
        </w:drawing>
      </w:r>
    </w:p>
    <w:p w14:paraId="243E8657" w14:textId="77777777" w:rsidR="00FC6EDA" w:rsidRPr="00B374C1" w:rsidRDefault="00000000" w:rsidP="000E47FC">
      <w:pPr>
        <w:numPr>
          <w:ilvl w:val="0"/>
          <w:numId w:val="229"/>
        </w:numPr>
        <w:tabs>
          <w:tab w:val="clear" w:pos="8920"/>
        </w:tabs>
        <w:spacing w:before="0" w:after="0"/>
        <w:rPr>
          <w:lang w:val="vi-VN"/>
        </w:rPr>
      </w:pPr>
      <w:r w:rsidRPr="00B374C1">
        <w:rPr>
          <w:lang w:val="vi-VN"/>
        </w:rPr>
        <w:t>Hệ thống xác nhận thông tin người dùng nhập vào có hợp lệ hay không.</w:t>
      </w:r>
    </w:p>
    <w:p w14:paraId="0DB4841C" w14:textId="77777777" w:rsidR="00FC6EDA" w:rsidRPr="00B374C1" w:rsidRDefault="00000000" w:rsidP="000E47FC">
      <w:pPr>
        <w:numPr>
          <w:ilvl w:val="0"/>
          <w:numId w:val="229"/>
        </w:numPr>
        <w:tabs>
          <w:tab w:val="clear" w:pos="8920"/>
        </w:tabs>
        <w:spacing w:before="0" w:after="0"/>
        <w:rPr>
          <w:lang w:val="vi-VN"/>
        </w:rPr>
      </w:pPr>
      <w:r w:rsidRPr="00B374C1">
        <w:rPr>
          <w:lang w:val="vi-VN"/>
        </w:rPr>
        <w:t>Hệ thống trả thông báo đến người dùng về kết quả đăng nhập.</w:t>
      </w:r>
    </w:p>
    <w:p w14:paraId="613CEB1B" w14:textId="77777777" w:rsidR="00FC6EDA" w:rsidRPr="00B374C1" w:rsidRDefault="00000000" w:rsidP="000E47FC">
      <w:pPr>
        <w:numPr>
          <w:ilvl w:val="0"/>
          <w:numId w:val="44"/>
        </w:numPr>
        <w:tabs>
          <w:tab w:val="clear" w:pos="8920"/>
        </w:tabs>
        <w:spacing w:before="0" w:after="100"/>
        <w:rPr>
          <w:lang w:val="vi-VN"/>
        </w:rPr>
      </w:pPr>
      <w:r w:rsidRPr="00B374C1">
        <w:rPr>
          <w:lang w:val="vi-VN"/>
        </w:rPr>
        <w:t>Thông báo lỗi trong trường hợp người dùng đăng nhập sai tên đăng nhập hoặc mật khẩu.</w:t>
      </w:r>
    </w:p>
    <w:p w14:paraId="791448D7" w14:textId="77777777" w:rsidR="00FC6EDA" w:rsidRPr="00B374C1" w:rsidRDefault="00000000" w:rsidP="000E47FC">
      <w:pPr>
        <w:tabs>
          <w:tab w:val="clear" w:pos="8920"/>
        </w:tabs>
        <w:spacing w:before="0" w:after="100"/>
        <w:rPr>
          <w:lang w:val="vi-VN"/>
        </w:rPr>
      </w:pPr>
      <w:r w:rsidRPr="00B374C1">
        <w:rPr>
          <w:noProof/>
          <w:lang w:val="vi-VN"/>
        </w:rPr>
        <w:drawing>
          <wp:inline distT="114300" distB="114300" distL="114300" distR="114300" wp14:anchorId="6E77076C" wp14:editId="6764BF61">
            <wp:extent cx="5667700" cy="431800"/>
            <wp:effectExtent l="0" t="0" r="0" b="0"/>
            <wp:docPr id="153" name="image146.png"/>
            <wp:cNvGraphicFramePr/>
            <a:graphic xmlns:a="http://schemas.openxmlformats.org/drawingml/2006/main">
              <a:graphicData uri="http://schemas.openxmlformats.org/drawingml/2006/picture">
                <pic:pic xmlns:pic="http://schemas.openxmlformats.org/drawingml/2006/picture">
                  <pic:nvPicPr>
                    <pic:cNvPr id="0" name="image146.png"/>
                    <pic:cNvPicPr preferRelativeResize="0"/>
                  </pic:nvPicPr>
                  <pic:blipFill>
                    <a:blip r:embed="rId98"/>
                    <a:srcRect/>
                    <a:stretch>
                      <a:fillRect/>
                    </a:stretch>
                  </pic:blipFill>
                  <pic:spPr>
                    <a:xfrm>
                      <a:off x="0" y="0"/>
                      <a:ext cx="5667700" cy="431800"/>
                    </a:xfrm>
                    <a:prstGeom prst="rect">
                      <a:avLst/>
                    </a:prstGeom>
                    <a:ln/>
                  </pic:spPr>
                </pic:pic>
              </a:graphicData>
            </a:graphic>
          </wp:inline>
        </w:drawing>
      </w:r>
    </w:p>
    <w:p w14:paraId="1A3B5EBD" w14:textId="77777777" w:rsidR="00FC6EDA" w:rsidRPr="00B374C1" w:rsidRDefault="00000000" w:rsidP="000E47FC">
      <w:pPr>
        <w:numPr>
          <w:ilvl w:val="0"/>
          <w:numId w:val="44"/>
        </w:numPr>
        <w:tabs>
          <w:tab w:val="clear" w:pos="8920"/>
        </w:tabs>
        <w:spacing w:before="0" w:after="100"/>
        <w:rPr>
          <w:lang w:val="vi-VN"/>
        </w:rPr>
      </w:pPr>
      <w:r w:rsidRPr="00B374C1">
        <w:rPr>
          <w:lang w:val="vi-VN"/>
        </w:rPr>
        <w:t xml:space="preserve">Khi đăng nhập thành công hệ thống sẽ chuyển hướng người dùng </w:t>
      </w:r>
      <w:r w:rsidRPr="00B374C1">
        <w:rPr>
          <w:lang w:val="vi-VN"/>
        </w:rPr>
        <w:lastRenderedPageBreak/>
        <w:t>đến trang “</w:t>
      </w:r>
      <w:proofErr w:type="spellStart"/>
      <w:r w:rsidRPr="00B374C1">
        <w:rPr>
          <w:lang w:val="vi-VN"/>
        </w:rPr>
        <w:t>My</w:t>
      </w:r>
      <w:proofErr w:type="spellEnd"/>
      <w:r w:rsidRPr="00B374C1">
        <w:rPr>
          <w:lang w:val="vi-VN"/>
        </w:rPr>
        <w:t xml:space="preserve"> </w:t>
      </w:r>
      <w:proofErr w:type="spellStart"/>
      <w:r w:rsidRPr="00B374C1">
        <w:rPr>
          <w:lang w:val="vi-VN"/>
        </w:rPr>
        <w:t>account</w:t>
      </w:r>
      <w:proofErr w:type="spellEnd"/>
      <w:r w:rsidRPr="00B374C1">
        <w:rPr>
          <w:lang w:val="vi-VN"/>
        </w:rPr>
        <w:t>”.</w:t>
      </w:r>
    </w:p>
    <w:p w14:paraId="298549E0" w14:textId="77777777" w:rsidR="00242D42" w:rsidRPr="00B374C1" w:rsidRDefault="00000000" w:rsidP="000E47FC">
      <w:pPr>
        <w:keepNext/>
        <w:tabs>
          <w:tab w:val="clear" w:pos="8920"/>
        </w:tabs>
        <w:spacing w:before="0" w:after="100"/>
        <w:rPr>
          <w:lang w:val="vi-VN"/>
        </w:rPr>
      </w:pPr>
      <w:r w:rsidRPr="00B374C1">
        <w:rPr>
          <w:noProof/>
          <w:lang w:val="vi-VN"/>
        </w:rPr>
        <w:drawing>
          <wp:inline distT="114300" distB="114300" distL="114300" distR="114300" wp14:anchorId="1F0EE3E7" wp14:editId="1949CB78">
            <wp:extent cx="5667700" cy="1587500"/>
            <wp:effectExtent l="0" t="0" r="0" b="0"/>
            <wp:docPr id="49"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99"/>
                    <a:srcRect/>
                    <a:stretch>
                      <a:fillRect/>
                    </a:stretch>
                  </pic:blipFill>
                  <pic:spPr>
                    <a:xfrm>
                      <a:off x="0" y="0"/>
                      <a:ext cx="5667700" cy="1587500"/>
                    </a:xfrm>
                    <a:prstGeom prst="rect">
                      <a:avLst/>
                    </a:prstGeom>
                    <a:ln/>
                  </pic:spPr>
                </pic:pic>
              </a:graphicData>
            </a:graphic>
          </wp:inline>
        </w:drawing>
      </w:r>
    </w:p>
    <w:p w14:paraId="72AE2B3C" w14:textId="718F530C" w:rsidR="00FC6EDA" w:rsidRPr="00B374C1" w:rsidRDefault="00242D42" w:rsidP="000E47FC">
      <w:pPr>
        <w:pStyle w:val="Caption"/>
        <w:tabs>
          <w:tab w:val="clear" w:pos="8920"/>
        </w:tabs>
        <w:jc w:val="center"/>
        <w:rPr>
          <w:color w:val="auto"/>
          <w:sz w:val="28"/>
          <w:szCs w:val="28"/>
          <w:lang w:val="vi-VN"/>
        </w:rPr>
      </w:pPr>
      <w:bookmarkStart w:id="144" w:name="_Toc182467798"/>
      <w:r w:rsidRPr="00B374C1">
        <w:rPr>
          <w:color w:val="auto"/>
          <w:sz w:val="28"/>
          <w:szCs w:val="28"/>
          <w:lang w:val="vi-VN"/>
        </w:rPr>
        <w:t xml:space="preserve">Hình 3. </w:t>
      </w:r>
      <w:r w:rsidRPr="00B374C1">
        <w:rPr>
          <w:color w:val="auto"/>
          <w:sz w:val="28"/>
          <w:szCs w:val="28"/>
          <w:lang w:val="vi-VN"/>
        </w:rPr>
        <w:fldChar w:fldCharType="begin"/>
      </w:r>
      <w:r w:rsidRPr="00B374C1">
        <w:rPr>
          <w:color w:val="auto"/>
          <w:sz w:val="28"/>
          <w:szCs w:val="28"/>
          <w:lang w:val="vi-VN"/>
        </w:rPr>
        <w:instrText xml:space="preserve"> SEQ Hình_3. \* ARABIC </w:instrText>
      </w:r>
      <w:r w:rsidRPr="00B374C1">
        <w:rPr>
          <w:color w:val="auto"/>
          <w:sz w:val="28"/>
          <w:szCs w:val="28"/>
          <w:lang w:val="vi-VN"/>
        </w:rPr>
        <w:fldChar w:fldCharType="separate"/>
      </w:r>
      <w:r w:rsidR="008B4D3C" w:rsidRPr="00B374C1">
        <w:rPr>
          <w:noProof/>
          <w:color w:val="auto"/>
          <w:sz w:val="28"/>
          <w:szCs w:val="28"/>
          <w:lang w:val="vi-VN"/>
        </w:rPr>
        <w:t>7</w:t>
      </w:r>
      <w:r w:rsidRPr="00B374C1">
        <w:rPr>
          <w:color w:val="auto"/>
          <w:sz w:val="28"/>
          <w:szCs w:val="28"/>
          <w:lang w:val="vi-VN"/>
        </w:rPr>
        <w:fldChar w:fldCharType="end"/>
      </w:r>
      <w:r w:rsidRPr="00B374C1">
        <w:rPr>
          <w:color w:val="auto"/>
          <w:sz w:val="28"/>
          <w:szCs w:val="28"/>
          <w:lang w:val="vi-VN"/>
        </w:rPr>
        <w:t xml:space="preserve"> Giao diện tài khoản của người dùng trên </w:t>
      </w:r>
      <w:proofErr w:type="spellStart"/>
      <w:r w:rsidRPr="00B374C1">
        <w:rPr>
          <w:color w:val="auto"/>
          <w:sz w:val="28"/>
          <w:szCs w:val="28"/>
          <w:lang w:val="vi-VN"/>
        </w:rPr>
        <w:t>website</w:t>
      </w:r>
      <w:bookmarkEnd w:id="144"/>
      <w:proofErr w:type="spellEnd"/>
    </w:p>
    <w:p w14:paraId="1EBD8DF1" w14:textId="77777777" w:rsidR="00FC6EDA" w:rsidRPr="00B374C1" w:rsidRDefault="00FC6EDA" w:rsidP="000E47FC">
      <w:pPr>
        <w:tabs>
          <w:tab w:val="clear" w:pos="8920"/>
        </w:tabs>
        <w:spacing w:before="0" w:after="100"/>
        <w:ind w:left="720"/>
        <w:rPr>
          <w:lang w:val="vi-VN"/>
        </w:rPr>
      </w:pPr>
    </w:p>
    <w:p w14:paraId="68FB14D0" w14:textId="77777777" w:rsidR="00FC6EDA" w:rsidRPr="00B374C1" w:rsidRDefault="00000000" w:rsidP="000E47FC">
      <w:pPr>
        <w:numPr>
          <w:ilvl w:val="0"/>
          <w:numId w:val="97"/>
        </w:numPr>
        <w:tabs>
          <w:tab w:val="clear" w:pos="8920"/>
        </w:tabs>
        <w:spacing w:before="0" w:after="0"/>
        <w:rPr>
          <w:lang w:val="vi-VN"/>
        </w:rPr>
      </w:pPr>
      <w:r w:rsidRPr="00B374C1">
        <w:rPr>
          <w:lang w:val="vi-VN"/>
        </w:rPr>
        <w:t>Đăng nhập kết thúc và người dùng có thể xem được đơn hàng đã đặt, …</w:t>
      </w:r>
    </w:p>
    <w:p w14:paraId="035A6D99" w14:textId="77777777" w:rsidR="00FC6EDA" w:rsidRPr="00B374C1" w:rsidRDefault="00000000" w:rsidP="000E47FC">
      <w:pPr>
        <w:numPr>
          <w:ilvl w:val="0"/>
          <w:numId w:val="85"/>
        </w:numPr>
        <w:tabs>
          <w:tab w:val="clear" w:pos="8920"/>
        </w:tabs>
        <w:spacing w:before="0" w:after="0"/>
        <w:rPr>
          <w:lang w:val="vi-VN"/>
        </w:rPr>
      </w:pPr>
      <w:r w:rsidRPr="00B374C1">
        <w:rPr>
          <w:lang w:val="vi-VN"/>
        </w:rPr>
        <w:t>Khi trường hợp khách hàng không nhớ được mật khẩu cũ và có ý định thay đổi mật khẩu mới. Có 2 cách để đổi mật khẩu:</w:t>
      </w:r>
    </w:p>
    <w:p w14:paraId="3F2B27A0" w14:textId="77777777" w:rsidR="00FC6EDA" w:rsidRPr="00B374C1" w:rsidRDefault="00000000" w:rsidP="000E47FC">
      <w:pPr>
        <w:numPr>
          <w:ilvl w:val="0"/>
          <w:numId w:val="112"/>
        </w:numPr>
        <w:tabs>
          <w:tab w:val="clear" w:pos="8920"/>
        </w:tabs>
        <w:spacing w:before="0" w:after="100"/>
        <w:rPr>
          <w:lang w:val="vi-VN"/>
        </w:rPr>
      </w:pPr>
      <w:r w:rsidRPr="00B374C1">
        <w:rPr>
          <w:lang w:val="vi-VN"/>
        </w:rPr>
        <w:t>Cách 1: Chọn “</w:t>
      </w:r>
      <w:proofErr w:type="spellStart"/>
      <w:r w:rsidRPr="00B374C1">
        <w:rPr>
          <w:lang w:val="vi-VN"/>
        </w:rPr>
        <w:t>Forgot</w:t>
      </w:r>
      <w:proofErr w:type="spellEnd"/>
      <w:r w:rsidRPr="00B374C1">
        <w:rPr>
          <w:lang w:val="vi-VN"/>
        </w:rPr>
        <w:t xml:space="preserve"> </w:t>
      </w:r>
      <w:proofErr w:type="spellStart"/>
      <w:r w:rsidRPr="00B374C1">
        <w:rPr>
          <w:lang w:val="vi-VN"/>
        </w:rPr>
        <w:t>Your</w:t>
      </w:r>
      <w:proofErr w:type="spellEnd"/>
      <w:r w:rsidRPr="00B374C1">
        <w:rPr>
          <w:lang w:val="vi-VN"/>
        </w:rPr>
        <w:t xml:space="preserve"> </w:t>
      </w:r>
      <w:proofErr w:type="spellStart"/>
      <w:r w:rsidRPr="00B374C1">
        <w:rPr>
          <w:lang w:val="vi-VN"/>
        </w:rPr>
        <w:t>Password</w:t>
      </w:r>
      <w:proofErr w:type="spellEnd"/>
      <w:r w:rsidRPr="00B374C1">
        <w:rPr>
          <w:lang w:val="vi-VN"/>
        </w:rPr>
        <w:t>?” ở ngay bên phải nút “</w:t>
      </w:r>
      <w:proofErr w:type="spellStart"/>
      <w:r w:rsidRPr="00B374C1">
        <w:rPr>
          <w:lang w:val="vi-VN"/>
        </w:rPr>
        <w:t>Sign</w:t>
      </w:r>
      <w:proofErr w:type="spellEnd"/>
      <w:r w:rsidRPr="00B374C1">
        <w:rPr>
          <w:lang w:val="vi-VN"/>
        </w:rPr>
        <w:t xml:space="preserve"> In”</w:t>
      </w:r>
    </w:p>
    <w:p w14:paraId="759C02EF" w14:textId="77777777" w:rsidR="00FC6EDA" w:rsidRPr="00B374C1" w:rsidRDefault="00000000" w:rsidP="000E47FC">
      <w:pPr>
        <w:tabs>
          <w:tab w:val="clear" w:pos="8920"/>
        </w:tabs>
        <w:spacing w:before="0" w:after="100"/>
        <w:ind w:left="2160" w:firstLine="720"/>
        <w:rPr>
          <w:lang w:val="vi-VN"/>
        </w:rPr>
      </w:pPr>
      <w:r w:rsidRPr="00B374C1">
        <w:rPr>
          <w:noProof/>
          <w:lang w:val="vi-VN"/>
        </w:rPr>
        <w:drawing>
          <wp:inline distT="114300" distB="114300" distL="114300" distR="114300" wp14:anchorId="3F0F7710" wp14:editId="4F576AB1">
            <wp:extent cx="2076450" cy="571500"/>
            <wp:effectExtent l="0" t="0" r="0" b="0"/>
            <wp:docPr id="131" name="image123.png"/>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100"/>
                    <a:srcRect/>
                    <a:stretch>
                      <a:fillRect/>
                    </a:stretch>
                  </pic:blipFill>
                  <pic:spPr>
                    <a:xfrm>
                      <a:off x="0" y="0"/>
                      <a:ext cx="2076450" cy="571500"/>
                    </a:xfrm>
                    <a:prstGeom prst="rect">
                      <a:avLst/>
                    </a:prstGeom>
                    <a:ln/>
                  </pic:spPr>
                </pic:pic>
              </a:graphicData>
            </a:graphic>
          </wp:inline>
        </w:drawing>
      </w:r>
    </w:p>
    <w:p w14:paraId="7D29748B" w14:textId="77777777" w:rsidR="00FC6EDA" w:rsidRPr="00B374C1" w:rsidRDefault="00000000" w:rsidP="000E47FC">
      <w:pPr>
        <w:tabs>
          <w:tab w:val="clear" w:pos="8920"/>
        </w:tabs>
        <w:spacing w:before="0" w:after="100"/>
        <w:ind w:left="720"/>
        <w:rPr>
          <w:lang w:val="vi-VN"/>
        </w:rPr>
      </w:pPr>
      <w:r w:rsidRPr="00B374C1">
        <w:rPr>
          <w:lang w:val="vi-VN"/>
        </w:rPr>
        <w:t xml:space="preserve">Sau đó hệ thống sẽ hiển thị giao diện yêu cầu người dùng nhập </w:t>
      </w:r>
      <w:proofErr w:type="spellStart"/>
      <w:r w:rsidRPr="00B374C1">
        <w:rPr>
          <w:lang w:val="vi-VN"/>
        </w:rPr>
        <w:t>email</w:t>
      </w:r>
      <w:proofErr w:type="spellEnd"/>
      <w:r w:rsidRPr="00B374C1">
        <w:rPr>
          <w:lang w:val="vi-VN"/>
        </w:rPr>
        <w:t xml:space="preserve"> và </w:t>
      </w:r>
      <w:proofErr w:type="spellStart"/>
      <w:r w:rsidRPr="00B374C1">
        <w:rPr>
          <w:lang w:val="vi-VN"/>
        </w:rPr>
        <w:t>captcha</w:t>
      </w:r>
      <w:proofErr w:type="spellEnd"/>
      <w:r w:rsidRPr="00B374C1">
        <w:rPr>
          <w:lang w:val="vi-VN"/>
        </w:rPr>
        <w:t xml:space="preserve"> để có thể thay đổi mật khẩu.</w:t>
      </w:r>
    </w:p>
    <w:p w14:paraId="25236A7D" w14:textId="77777777" w:rsidR="00BC3EE7" w:rsidRPr="00B374C1" w:rsidRDefault="00000000" w:rsidP="000E47FC">
      <w:pPr>
        <w:keepNext/>
        <w:tabs>
          <w:tab w:val="clear" w:pos="8920"/>
        </w:tabs>
        <w:spacing w:before="0" w:after="100"/>
        <w:rPr>
          <w:lang w:val="vi-VN"/>
        </w:rPr>
      </w:pPr>
      <w:r w:rsidRPr="00B374C1">
        <w:rPr>
          <w:noProof/>
          <w:lang w:val="vi-VN"/>
        </w:rPr>
        <w:drawing>
          <wp:inline distT="114300" distB="114300" distL="114300" distR="114300" wp14:anchorId="67A4E5E2" wp14:editId="3C140A49">
            <wp:extent cx="5667700" cy="3390900"/>
            <wp:effectExtent l="0" t="0" r="0" b="0"/>
            <wp:docPr id="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01"/>
                    <a:srcRect/>
                    <a:stretch>
                      <a:fillRect/>
                    </a:stretch>
                  </pic:blipFill>
                  <pic:spPr>
                    <a:xfrm>
                      <a:off x="0" y="0"/>
                      <a:ext cx="5667700" cy="3390900"/>
                    </a:xfrm>
                    <a:prstGeom prst="rect">
                      <a:avLst/>
                    </a:prstGeom>
                    <a:ln/>
                  </pic:spPr>
                </pic:pic>
              </a:graphicData>
            </a:graphic>
          </wp:inline>
        </w:drawing>
      </w:r>
    </w:p>
    <w:p w14:paraId="468213D9" w14:textId="3A03691E" w:rsidR="00242D42" w:rsidRPr="00B374C1" w:rsidRDefault="00BC3EE7" w:rsidP="000E47FC">
      <w:pPr>
        <w:pStyle w:val="Caption"/>
        <w:tabs>
          <w:tab w:val="clear" w:pos="8920"/>
        </w:tabs>
        <w:jc w:val="center"/>
        <w:rPr>
          <w:color w:val="auto"/>
          <w:sz w:val="28"/>
          <w:szCs w:val="28"/>
          <w:lang w:val="vi-VN"/>
        </w:rPr>
      </w:pPr>
      <w:bookmarkStart w:id="145" w:name="_Toc182467799"/>
      <w:r w:rsidRPr="00B374C1">
        <w:rPr>
          <w:color w:val="auto"/>
          <w:sz w:val="28"/>
          <w:szCs w:val="28"/>
          <w:lang w:val="vi-VN"/>
        </w:rPr>
        <w:t xml:space="preserve">Hình 3. </w:t>
      </w:r>
      <w:r w:rsidRPr="00B374C1">
        <w:rPr>
          <w:color w:val="auto"/>
          <w:sz w:val="28"/>
          <w:szCs w:val="28"/>
          <w:lang w:val="vi-VN"/>
        </w:rPr>
        <w:fldChar w:fldCharType="begin"/>
      </w:r>
      <w:r w:rsidRPr="00B374C1">
        <w:rPr>
          <w:color w:val="auto"/>
          <w:sz w:val="28"/>
          <w:szCs w:val="28"/>
          <w:lang w:val="vi-VN"/>
        </w:rPr>
        <w:instrText xml:space="preserve"> SEQ Hình_3. \* ARABIC </w:instrText>
      </w:r>
      <w:r w:rsidRPr="00B374C1">
        <w:rPr>
          <w:color w:val="auto"/>
          <w:sz w:val="28"/>
          <w:szCs w:val="28"/>
          <w:lang w:val="vi-VN"/>
        </w:rPr>
        <w:fldChar w:fldCharType="separate"/>
      </w:r>
      <w:r w:rsidR="008B4D3C" w:rsidRPr="00B374C1">
        <w:rPr>
          <w:noProof/>
          <w:color w:val="auto"/>
          <w:sz w:val="28"/>
          <w:szCs w:val="28"/>
          <w:lang w:val="vi-VN"/>
        </w:rPr>
        <w:t>8</w:t>
      </w:r>
      <w:r w:rsidRPr="00B374C1">
        <w:rPr>
          <w:color w:val="auto"/>
          <w:sz w:val="28"/>
          <w:szCs w:val="28"/>
          <w:lang w:val="vi-VN"/>
        </w:rPr>
        <w:fldChar w:fldCharType="end"/>
      </w:r>
      <w:r w:rsidRPr="00B374C1">
        <w:rPr>
          <w:color w:val="auto"/>
          <w:sz w:val="28"/>
          <w:szCs w:val="28"/>
          <w:lang w:val="vi-VN"/>
        </w:rPr>
        <w:t xml:space="preserve"> Giao diện thay đổi mật khẩu trong </w:t>
      </w:r>
      <w:proofErr w:type="spellStart"/>
      <w:r w:rsidRPr="00B374C1">
        <w:rPr>
          <w:color w:val="auto"/>
          <w:sz w:val="28"/>
          <w:szCs w:val="28"/>
          <w:lang w:val="vi-VN"/>
        </w:rPr>
        <w:t>website</w:t>
      </w:r>
      <w:bookmarkEnd w:id="145"/>
      <w:proofErr w:type="spellEnd"/>
    </w:p>
    <w:p w14:paraId="3A690417" w14:textId="7A75F88F" w:rsidR="00FC6EDA" w:rsidRPr="00B374C1" w:rsidRDefault="00FC6EDA" w:rsidP="000E47FC">
      <w:pPr>
        <w:pStyle w:val="Caption"/>
        <w:tabs>
          <w:tab w:val="clear" w:pos="8920"/>
        </w:tabs>
        <w:jc w:val="center"/>
        <w:rPr>
          <w:color w:val="auto"/>
          <w:sz w:val="28"/>
          <w:szCs w:val="28"/>
          <w:lang w:val="vi-VN"/>
        </w:rPr>
      </w:pPr>
    </w:p>
    <w:p w14:paraId="69CEA91D" w14:textId="77777777" w:rsidR="00FC6EDA" w:rsidRPr="00B374C1" w:rsidRDefault="00000000" w:rsidP="000E47FC">
      <w:pPr>
        <w:tabs>
          <w:tab w:val="clear" w:pos="8920"/>
        </w:tabs>
        <w:spacing w:before="0" w:after="100"/>
        <w:ind w:left="720"/>
        <w:rPr>
          <w:lang w:val="vi-VN"/>
        </w:rPr>
      </w:pPr>
      <w:r w:rsidRPr="00B374C1">
        <w:rPr>
          <w:lang w:val="vi-VN"/>
        </w:rPr>
        <w:t>Sau khi nhập đầy đủ các trường và ấn nút “</w:t>
      </w:r>
      <w:proofErr w:type="spellStart"/>
      <w:r w:rsidRPr="00B374C1">
        <w:rPr>
          <w:lang w:val="vi-VN"/>
        </w:rPr>
        <w:t>Reset</w:t>
      </w:r>
      <w:proofErr w:type="spellEnd"/>
      <w:r w:rsidRPr="00B374C1">
        <w:rPr>
          <w:lang w:val="vi-VN"/>
        </w:rPr>
        <w:t xml:space="preserve"> </w:t>
      </w:r>
      <w:proofErr w:type="spellStart"/>
      <w:r w:rsidRPr="00B374C1">
        <w:rPr>
          <w:lang w:val="vi-VN"/>
        </w:rPr>
        <w:t>My</w:t>
      </w:r>
      <w:proofErr w:type="spellEnd"/>
      <w:r w:rsidRPr="00B374C1">
        <w:rPr>
          <w:lang w:val="vi-VN"/>
        </w:rPr>
        <w:t xml:space="preserve"> </w:t>
      </w:r>
      <w:proofErr w:type="spellStart"/>
      <w:r w:rsidRPr="00B374C1">
        <w:rPr>
          <w:lang w:val="vi-VN"/>
        </w:rPr>
        <w:t>Password</w:t>
      </w:r>
      <w:proofErr w:type="spellEnd"/>
      <w:r w:rsidRPr="00B374C1">
        <w:rPr>
          <w:lang w:val="vi-VN"/>
        </w:rPr>
        <w:t xml:space="preserve">”, hệ thống sẽ gửi cho người dùng </w:t>
      </w:r>
      <w:proofErr w:type="spellStart"/>
      <w:r w:rsidRPr="00B374C1">
        <w:rPr>
          <w:lang w:val="vi-VN"/>
        </w:rPr>
        <w:t>email</w:t>
      </w:r>
      <w:proofErr w:type="spellEnd"/>
      <w:r w:rsidRPr="00B374C1">
        <w:rPr>
          <w:lang w:val="vi-VN"/>
        </w:rPr>
        <w:t xml:space="preserve"> yêu cầu thay đổi </w:t>
      </w:r>
      <w:proofErr w:type="spellStart"/>
      <w:r w:rsidRPr="00B374C1">
        <w:rPr>
          <w:lang w:val="vi-VN"/>
        </w:rPr>
        <w:t>password</w:t>
      </w:r>
      <w:proofErr w:type="spellEnd"/>
    </w:p>
    <w:p w14:paraId="0DF114B9" w14:textId="77777777" w:rsidR="00BC3EE7" w:rsidRPr="00B374C1" w:rsidRDefault="00000000" w:rsidP="000E47FC">
      <w:pPr>
        <w:keepNext/>
        <w:tabs>
          <w:tab w:val="clear" w:pos="8920"/>
        </w:tabs>
        <w:spacing w:before="0" w:after="100"/>
        <w:ind w:left="720"/>
        <w:rPr>
          <w:lang w:val="vi-VN"/>
        </w:rPr>
      </w:pPr>
      <w:r w:rsidRPr="00B374C1">
        <w:rPr>
          <w:noProof/>
          <w:lang w:val="vi-VN"/>
        </w:rPr>
        <w:lastRenderedPageBreak/>
        <w:drawing>
          <wp:inline distT="114300" distB="114300" distL="114300" distR="114300" wp14:anchorId="67DB5DAC" wp14:editId="65A57071">
            <wp:extent cx="5667700" cy="2108200"/>
            <wp:effectExtent l="0" t="0" r="0" b="0"/>
            <wp:docPr id="95"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102"/>
                    <a:srcRect/>
                    <a:stretch>
                      <a:fillRect/>
                    </a:stretch>
                  </pic:blipFill>
                  <pic:spPr>
                    <a:xfrm>
                      <a:off x="0" y="0"/>
                      <a:ext cx="5667700" cy="2108200"/>
                    </a:xfrm>
                    <a:prstGeom prst="rect">
                      <a:avLst/>
                    </a:prstGeom>
                    <a:ln/>
                  </pic:spPr>
                </pic:pic>
              </a:graphicData>
            </a:graphic>
          </wp:inline>
        </w:drawing>
      </w:r>
    </w:p>
    <w:p w14:paraId="383AB7AB" w14:textId="36C8FF43" w:rsidR="00FC6EDA" w:rsidRPr="00B374C1" w:rsidRDefault="00BC3EE7" w:rsidP="000E47FC">
      <w:pPr>
        <w:pStyle w:val="Caption"/>
        <w:tabs>
          <w:tab w:val="clear" w:pos="8920"/>
        </w:tabs>
        <w:jc w:val="center"/>
        <w:rPr>
          <w:color w:val="auto"/>
          <w:sz w:val="28"/>
          <w:szCs w:val="28"/>
          <w:lang w:val="vi-VN"/>
        </w:rPr>
      </w:pPr>
      <w:bookmarkStart w:id="146" w:name="_Toc182467800"/>
      <w:r w:rsidRPr="00B374C1">
        <w:rPr>
          <w:color w:val="auto"/>
          <w:sz w:val="28"/>
          <w:szCs w:val="28"/>
          <w:lang w:val="vi-VN"/>
        </w:rPr>
        <w:t xml:space="preserve">Hình 3. </w:t>
      </w:r>
      <w:r w:rsidRPr="00B374C1">
        <w:rPr>
          <w:color w:val="auto"/>
          <w:sz w:val="28"/>
          <w:szCs w:val="28"/>
          <w:lang w:val="vi-VN"/>
        </w:rPr>
        <w:fldChar w:fldCharType="begin"/>
      </w:r>
      <w:r w:rsidRPr="00B374C1">
        <w:rPr>
          <w:color w:val="auto"/>
          <w:sz w:val="28"/>
          <w:szCs w:val="28"/>
          <w:lang w:val="vi-VN"/>
        </w:rPr>
        <w:instrText xml:space="preserve"> SEQ Hình_3. \* ARABIC </w:instrText>
      </w:r>
      <w:r w:rsidRPr="00B374C1">
        <w:rPr>
          <w:color w:val="auto"/>
          <w:sz w:val="28"/>
          <w:szCs w:val="28"/>
          <w:lang w:val="vi-VN"/>
        </w:rPr>
        <w:fldChar w:fldCharType="separate"/>
      </w:r>
      <w:r w:rsidR="008B4D3C" w:rsidRPr="00B374C1">
        <w:rPr>
          <w:noProof/>
          <w:color w:val="auto"/>
          <w:sz w:val="28"/>
          <w:szCs w:val="28"/>
          <w:lang w:val="vi-VN"/>
        </w:rPr>
        <w:t>9</w:t>
      </w:r>
      <w:r w:rsidRPr="00B374C1">
        <w:rPr>
          <w:color w:val="auto"/>
          <w:sz w:val="28"/>
          <w:szCs w:val="28"/>
          <w:lang w:val="vi-VN"/>
        </w:rPr>
        <w:fldChar w:fldCharType="end"/>
      </w:r>
      <w:r w:rsidRPr="00B374C1">
        <w:rPr>
          <w:color w:val="auto"/>
          <w:sz w:val="28"/>
          <w:szCs w:val="28"/>
          <w:lang w:val="vi-VN"/>
        </w:rPr>
        <w:t xml:space="preserve"> </w:t>
      </w:r>
      <w:proofErr w:type="spellStart"/>
      <w:r w:rsidRPr="00B374C1">
        <w:rPr>
          <w:color w:val="auto"/>
          <w:sz w:val="28"/>
          <w:szCs w:val="28"/>
          <w:lang w:val="vi-VN"/>
        </w:rPr>
        <w:t>Email</w:t>
      </w:r>
      <w:proofErr w:type="spellEnd"/>
      <w:r w:rsidRPr="00B374C1">
        <w:rPr>
          <w:color w:val="auto"/>
          <w:sz w:val="28"/>
          <w:szCs w:val="28"/>
          <w:lang w:val="vi-VN"/>
        </w:rPr>
        <w:t xml:space="preserve"> của hệ thống khi khách hàng muốn đổi mật khẩu</w:t>
      </w:r>
      <w:bookmarkEnd w:id="146"/>
    </w:p>
    <w:p w14:paraId="3FA4F7CF" w14:textId="77777777" w:rsidR="00FC6EDA" w:rsidRPr="00B374C1" w:rsidRDefault="00FC6EDA" w:rsidP="000E47FC">
      <w:pPr>
        <w:tabs>
          <w:tab w:val="clear" w:pos="8920"/>
        </w:tabs>
        <w:spacing w:before="0" w:after="100"/>
        <w:ind w:left="720"/>
        <w:rPr>
          <w:lang w:val="vi-VN"/>
        </w:rPr>
      </w:pPr>
    </w:p>
    <w:p w14:paraId="36C38E20" w14:textId="77777777" w:rsidR="00FC6EDA" w:rsidRPr="00B374C1" w:rsidRDefault="00000000" w:rsidP="000E47FC">
      <w:pPr>
        <w:numPr>
          <w:ilvl w:val="0"/>
          <w:numId w:val="112"/>
        </w:numPr>
        <w:tabs>
          <w:tab w:val="clear" w:pos="8920"/>
        </w:tabs>
        <w:spacing w:before="0" w:after="100"/>
        <w:rPr>
          <w:lang w:val="vi-VN"/>
        </w:rPr>
      </w:pPr>
      <w:r w:rsidRPr="00B374C1">
        <w:rPr>
          <w:lang w:val="vi-VN"/>
        </w:rPr>
        <w:t xml:space="preserve">Cách 2: Khi người dùng đã đăng nhập và muốn thay đổi </w:t>
      </w:r>
      <w:proofErr w:type="spellStart"/>
      <w:r w:rsidRPr="00B374C1">
        <w:rPr>
          <w:lang w:val="vi-VN"/>
        </w:rPr>
        <w:t>Password</w:t>
      </w:r>
      <w:proofErr w:type="spellEnd"/>
      <w:r w:rsidRPr="00B374C1">
        <w:rPr>
          <w:lang w:val="vi-VN"/>
        </w:rPr>
        <w:t>, ấn vào “</w:t>
      </w:r>
      <w:proofErr w:type="spellStart"/>
      <w:r w:rsidRPr="00B374C1">
        <w:rPr>
          <w:lang w:val="vi-VN"/>
        </w:rPr>
        <w:t>change</w:t>
      </w:r>
      <w:proofErr w:type="spellEnd"/>
      <w:r w:rsidRPr="00B374C1">
        <w:rPr>
          <w:lang w:val="vi-VN"/>
        </w:rPr>
        <w:t xml:space="preserve"> </w:t>
      </w:r>
      <w:proofErr w:type="spellStart"/>
      <w:r w:rsidRPr="00B374C1">
        <w:rPr>
          <w:lang w:val="vi-VN"/>
        </w:rPr>
        <w:t>password</w:t>
      </w:r>
      <w:proofErr w:type="spellEnd"/>
      <w:r w:rsidRPr="00B374C1">
        <w:rPr>
          <w:lang w:val="vi-VN"/>
        </w:rPr>
        <w:t>” ngay dưới thông tin tài khoản. Khi đó hệ thống sẽ hiển thị giao diện thay đổi mật khẩu</w:t>
      </w:r>
    </w:p>
    <w:p w14:paraId="5EC33550" w14:textId="77777777" w:rsidR="00BC3EE7" w:rsidRPr="00B374C1" w:rsidRDefault="00000000" w:rsidP="000E47FC">
      <w:pPr>
        <w:keepNext/>
        <w:tabs>
          <w:tab w:val="clear" w:pos="8920"/>
        </w:tabs>
        <w:spacing w:before="0" w:after="100"/>
        <w:ind w:left="720"/>
        <w:rPr>
          <w:lang w:val="vi-VN"/>
        </w:rPr>
      </w:pPr>
      <w:r w:rsidRPr="00B374C1">
        <w:rPr>
          <w:noProof/>
          <w:lang w:val="vi-VN"/>
        </w:rPr>
        <w:drawing>
          <wp:inline distT="114300" distB="114300" distL="114300" distR="114300" wp14:anchorId="16D77A8B" wp14:editId="6384D1A7">
            <wp:extent cx="5667700" cy="3619500"/>
            <wp:effectExtent l="0" t="0" r="0" b="0"/>
            <wp:docPr id="110"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103"/>
                    <a:srcRect/>
                    <a:stretch>
                      <a:fillRect/>
                    </a:stretch>
                  </pic:blipFill>
                  <pic:spPr>
                    <a:xfrm>
                      <a:off x="0" y="0"/>
                      <a:ext cx="5667700" cy="3619500"/>
                    </a:xfrm>
                    <a:prstGeom prst="rect">
                      <a:avLst/>
                    </a:prstGeom>
                    <a:ln/>
                  </pic:spPr>
                </pic:pic>
              </a:graphicData>
            </a:graphic>
          </wp:inline>
        </w:drawing>
      </w:r>
    </w:p>
    <w:p w14:paraId="787D9222" w14:textId="6CB19FA9" w:rsidR="00242D42" w:rsidRPr="00B374C1" w:rsidRDefault="00BC3EE7" w:rsidP="000E47FC">
      <w:pPr>
        <w:pStyle w:val="Caption"/>
        <w:tabs>
          <w:tab w:val="clear" w:pos="8920"/>
        </w:tabs>
        <w:jc w:val="center"/>
        <w:rPr>
          <w:color w:val="auto"/>
          <w:sz w:val="28"/>
          <w:szCs w:val="28"/>
          <w:lang w:val="vi-VN"/>
        </w:rPr>
      </w:pPr>
      <w:bookmarkStart w:id="147" w:name="_Toc182467801"/>
      <w:r w:rsidRPr="00B374C1">
        <w:rPr>
          <w:color w:val="auto"/>
          <w:sz w:val="28"/>
          <w:szCs w:val="28"/>
          <w:lang w:val="vi-VN"/>
        </w:rPr>
        <w:t xml:space="preserve">Hình 3. </w:t>
      </w:r>
      <w:r w:rsidRPr="00B374C1">
        <w:rPr>
          <w:color w:val="auto"/>
          <w:sz w:val="28"/>
          <w:szCs w:val="28"/>
          <w:lang w:val="vi-VN"/>
        </w:rPr>
        <w:fldChar w:fldCharType="begin"/>
      </w:r>
      <w:r w:rsidRPr="00B374C1">
        <w:rPr>
          <w:color w:val="auto"/>
          <w:sz w:val="28"/>
          <w:szCs w:val="28"/>
          <w:lang w:val="vi-VN"/>
        </w:rPr>
        <w:instrText xml:space="preserve"> SEQ Hình_3. \* ARABIC </w:instrText>
      </w:r>
      <w:r w:rsidRPr="00B374C1">
        <w:rPr>
          <w:color w:val="auto"/>
          <w:sz w:val="28"/>
          <w:szCs w:val="28"/>
          <w:lang w:val="vi-VN"/>
        </w:rPr>
        <w:fldChar w:fldCharType="separate"/>
      </w:r>
      <w:r w:rsidR="008B4D3C" w:rsidRPr="00B374C1">
        <w:rPr>
          <w:noProof/>
          <w:color w:val="auto"/>
          <w:sz w:val="28"/>
          <w:szCs w:val="28"/>
          <w:lang w:val="vi-VN"/>
        </w:rPr>
        <w:t>10</w:t>
      </w:r>
      <w:r w:rsidRPr="00B374C1">
        <w:rPr>
          <w:color w:val="auto"/>
          <w:sz w:val="28"/>
          <w:szCs w:val="28"/>
          <w:lang w:val="vi-VN"/>
        </w:rPr>
        <w:fldChar w:fldCharType="end"/>
      </w:r>
      <w:r w:rsidRPr="00B374C1">
        <w:rPr>
          <w:color w:val="auto"/>
          <w:sz w:val="28"/>
          <w:szCs w:val="28"/>
          <w:lang w:val="vi-VN"/>
        </w:rPr>
        <w:t xml:space="preserve"> Giao diện chỉnh sửa thông tin tài khoản khách hàng</w:t>
      </w:r>
      <w:bookmarkEnd w:id="147"/>
    </w:p>
    <w:p w14:paraId="3BB6ED4E" w14:textId="77777777" w:rsidR="00BC3EE7" w:rsidRPr="00B374C1" w:rsidRDefault="00BC3EE7" w:rsidP="000E47FC">
      <w:pPr>
        <w:tabs>
          <w:tab w:val="clear" w:pos="8920"/>
        </w:tabs>
        <w:rPr>
          <w:lang w:val="vi-VN"/>
        </w:rPr>
      </w:pPr>
    </w:p>
    <w:p w14:paraId="5FDC1C1C" w14:textId="77777777" w:rsidR="00FC6EDA" w:rsidRPr="00B374C1" w:rsidRDefault="00000000" w:rsidP="000E47FC">
      <w:pPr>
        <w:tabs>
          <w:tab w:val="clear" w:pos="8920"/>
        </w:tabs>
        <w:spacing w:before="0" w:after="100"/>
        <w:ind w:left="720"/>
        <w:rPr>
          <w:lang w:val="vi-VN"/>
        </w:rPr>
      </w:pPr>
      <w:r w:rsidRPr="00B374C1">
        <w:rPr>
          <w:lang w:val="vi-VN"/>
        </w:rPr>
        <w:t>Sau khi nhập đủ các thông tin cần thiết có thể ấn “</w:t>
      </w:r>
      <w:proofErr w:type="spellStart"/>
      <w:r w:rsidRPr="00B374C1">
        <w:rPr>
          <w:lang w:val="vi-VN"/>
        </w:rPr>
        <w:t>Save</w:t>
      </w:r>
      <w:proofErr w:type="spellEnd"/>
      <w:r w:rsidRPr="00B374C1">
        <w:rPr>
          <w:lang w:val="vi-VN"/>
        </w:rPr>
        <w:t xml:space="preserve">”. Ngoài ra người cùng còn có thể lựa chọn thay đổi </w:t>
      </w:r>
      <w:proofErr w:type="spellStart"/>
      <w:r w:rsidRPr="00B374C1">
        <w:rPr>
          <w:lang w:val="vi-VN"/>
        </w:rPr>
        <w:t>Email</w:t>
      </w:r>
      <w:proofErr w:type="spellEnd"/>
      <w:r w:rsidRPr="00B374C1">
        <w:rPr>
          <w:lang w:val="vi-VN"/>
        </w:rPr>
        <w:t xml:space="preserve"> hay lựa chọn hệ thống bán hàng từ xa hay có thể thay đổi hoàn toàn 3 lựa chọn đó cùng lúc.</w:t>
      </w:r>
    </w:p>
    <w:p w14:paraId="1A2F3D8F" w14:textId="77777777" w:rsidR="00FC6EDA" w:rsidRPr="00B374C1" w:rsidRDefault="00000000" w:rsidP="000E47FC">
      <w:pPr>
        <w:tabs>
          <w:tab w:val="clear" w:pos="8920"/>
        </w:tabs>
        <w:spacing w:before="0" w:after="100"/>
        <w:ind w:left="1440"/>
        <w:rPr>
          <w:b/>
          <w:lang w:val="vi-VN"/>
        </w:rPr>
      </w:pPr>
      <w:r w:rsidRPr="00B374C1">
        <w:rPr>
          <w:b/>
          <w:lang w:val="vi-VN"/>
        </w:rPr>
        <w:t>6.1.3 Chức năng đăng xuất khỏi hệ thống</w:t>
      </w:r>
    </w:p>
    <w:p w14:paraId="21595332" w14:textId="77777777" w:rsidR="00FC6EDA" w:rsidRPr="00B374C1" w:rsidRDefault="00000000" w:rsidP="000E47FC">
      <w:pPr>
        <w:tabs>
          <w:tab w:val="clear" w:pos="8920"/>
        </w:tabs>
        <w:spacing w:before="0" w:after="100"/>
        <w:ind w:left="720"/>
        <w:rPr>
          <w:lang w:val="vi-VN"/>
        </w:rPr>
      </w:pPr>
      <w:r w:rsidRPr="00B374C1">
        <w:rPr>
          <w:lang w:val="vi-VN"/>
        </w:rPr>
        <w:t xml:space="preserve">Nút đăng xuất nằm trên thanh </w:t>
      </w:r>
      <w:proofErr w:type="spellStart"/>
      <w:r w:rsidRPr="00B374C1">
        <w:rPr>
          <w:lang w:val="vi-VN"/>
        </w:rPr>
        <w:t>menu</w:t>
      </w:r>
      <w:proofErr w:type="spellEnd"/>
      <w:r w:rsidRPr="00B374C1">
        <w:rPr>
          <w:lang w:val="vi-VN"/>
        </w:rPr>
        <w:t xml:space="preserve">, ngay bên dưới mục </w:t>
      </w:r>
      <w:proofErr w:type="spellStart"/>
      <w:r w:rsidRPr="00B374C1">
        <w:rPr>
          <w:b/>
          <w:lang w:val="vi-VN"/>
        </w:rPr>
        <w:t>My</w:t>
      </w:r>
      <w:proofErr w:type="spellEnd"/>
      <w:r w:rsidRPr="00B374C1">
        <w:rPr>
          <w:b/>
          <w:lang w:val="vi-VN"/>
        </w:rPr>
        <w:t xml:space="preserve"> </w:t>
      </w:r>
      <w:proofErr w:type="spellStart"/>
      <w:r w:rsidRPr="00B374C1">
        <w:rPr>
          <w:b/>
          <w:lang w:val="vi-VN"/>
        </w:rPr>
        <w:t>Account</w:t>
      </w:r>
      <w:proofErr w:type="spellEnd"/>
      <w:r w:rsidRPr="00B374C1">
        <w:rPr>
          <w:lang w:val="vi-VN"/>
        </w:rPr>
        <w:t>.</w:t>
      </w:r>
    </w:p>
    <w:p w14:paraId="0A1BCC29" w14:textId="77777777" w:rsidR="00BC3EE7" w:rsidRPr="00B374C1" w:rsidRDefault="00000000" w:rsidP="000E47FC">
      <w:pPr>
        <w:keepNext/>
        <w:tabs>
          <w:tab w:val="clear" w:pos="8920"/>
        </w:tabs>
        <w:spacing w:before="0" w:after="100"/>
        <w:ind w:firstLine="720"/>
        <w:rPr>
          <w:lang w:val="vi-VN"/>
        </w:rPr>
      </w:pPr>
      <w:r w:rsidRPr="00B374C1">
        <w:rPr>
          <w:noProof/>
          <w:lang w:val="vi-VN"/>
        </w:rPr>
        <w:lastRenderedPageBreak/>
        <w:drawing>
          <wp:inline distT="114300" distB="114300" distL="114300" distR="114300" wp14:anchorId="796BE57B" wp14:editId="3B4F9C84">
            <wp:extent cx="4470400" cy="1524000"/>
            <wp:effectExtent l="0" t="0" r="0" b="0"/>
            <wp:docPr id="29"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04"/>
                    <a:srcRect l="13045" t="2464" r="8123"/>
                    <a:stretch>
                      <a:fillRect/>
                    </a:stretch>
                  </pic:blipFill>
                  <pic:spPr>
                    <a:xfrm>
                      <a:off x="0" y="0"/>
                      <a:ext cx="4470400" cy="1524000"/>
                    </a:xfrm>
                    <a:prstGeom prst="rect">
                      <a:avLst/>
                    </a:prstGeom>
                    <a:ln/>
                  </pic:spPr>
                </pic:pic>
              </a:graphicData>
            </a:graphic>
          </wp:inline>
        </w:drawing>
      </w:r>
    </w:p>
    <w:p w14:paraId="777CA80B" w14:textId="1EBE1CE8" w:rsidR="00242D42" w:rsidRPr="00B374C1" w:rsidRDefault="00BC3EE7" w:rsidP="000E47FC">
      <w:pPr>
        <w:pStyle w:val="Caption"/>
        <w:tabs>
          <w:tab w:val="clear" w:pos="8920"/>
        </w:tabs>
        <w:jc w:val="center"/>
        <w:rPr>
          <w:color w:val="auto"/>
          <w:sz w:val="28"/>
          <w:szCs w:val="28"/>
          <w:lang w:val="vi-VN"/>
        </w:rPr>
      </w:pPr>
      <w:bookmarkStart w:id="148" w:name="_Toc182467802"/>
      <w:r w:rsidRPr="00B374C1">
        <w:rPr>
          <w:color w:val="auto"/>
          <w:sz w:val="28"/>
          <w:szCs w:val="28"/>
          <w:lang w:val="vi-VN"/>
        </w:rPr>
        <w:t xml:space="preserve">Hình 3. </w:t>
      </w:r>
      <w:r w:rsidRPr="00B374C1">
        <w:rPr>
          <w:color w:val="auto"/>
          <w:sz w:val="28"/>
          <w:szCs w:val="28"/>
          <w:lang w:val="vi-VN"/>
        </w:rPr>
        <w:fldChar w:fldCharType="begin"/>
      </w:r>
      <w:r w:rsidRPr="00B374C1">
        <w:rPr>
          <w:color w:val="auto"/>
          <w:sz w:val="28"/>
          <w:szCs w:val="28"/>
          <w:lang w:val="vi-VN"/>
        </w:rPr>
        <w:instrText xml:space="preserve"> SEQ Hình_3. \* ARABIC </w:instrText>
      </w:r>
      <w:r w:rsidRPr="00B374C1">
        <w:rPr>
          <w:color w:val="auto"/>
          <w:sz w:val="28"/>
          <w:szCs w:val="28"/>
          <w:lang w:val="vi-VN"/>
        </w:rPr>
        <w:fldChar w:fldCharType="separate"/>
      </w:r>
      <w:r w:rsidR="008B4D3C" w:rsidRPr="00B374C1">
        <w:rPr>
          <w:noProof/>
          <w:color w:val="auto"/>
          <w:sz w:val="28"/>
          <w:szCs w:val="28"/>
          <w:lang w:val="vi-VN"/>
        </w:rPr>
        <w:t>11</w:t>
      </w:r>
      <w:r w:rsidRPr="00B374C1">
        <w:rPr>
          <w:color w:val="auto"/>
          <w:sz w:val="28"/>
          <w:szCs w:val="28"/>
          <w:lang w:val="vi-VN"/>
        </w:rPr>
        <w:fldChar w:fldCharType="end"/>
      </w:r>
      <w:r w:rsidRPr="00B374C1">
        <w:rPr>
          <w:color w:val="auto"/>
          <w:sz w:val="28"/>
          <w:szCs w:val="28"/>
          <w:lang w:val="vi-VN"/>
        </w:rPr>
        <w:t xml:space="preserve"> Giao diện đăng xuất, xem tài khoản</w:t>
      </w:r>
      <w:bookmarkEnd w:id="148"/>
    </w:p>
    <w:p w14:paraId="0B08A0DD" w14:textId="77777777" w:rsidR="00BC3EE7" w:rsidRPr="00B374C1" w:rsidRDefault="00BC3EE7" w:rsidP="000E47FC">
      <w:pPr>
        <w:tabs>
          <w:tab w:val="clear" w:pos="8920"/>
        </w:tabs>
        <w:rPr>
          <w:lang w:val="vi-VN"/>
        </w:rPr>
      </w:pPr>
    </w:p>
    <w:p w14:paraId="7F63DAA9" w14:textId="77777777" w:rsidR="00FC6EDA" w:rsidRPr="00B374C1" w:rsidRDefault="00000000" w:rsidP="000E47FC">
      <w:pPr>
        <w:tabs>
          <w:tab w:val="clear" w:pos="8920"/>
        </w:tabs>
        <w:spacing w:before="0" w:after="100"/>
        <w:ind w:firstLine="720"/>
        <w:rPr>
          <w:lang w:val="vi-VN"/>
        </w:rPr>
      </w:pPr>
      <w:r w:rsidRPr="00B374C1">
        <w:rPr>
          <w:lang w:val="vi-VN"/>
        </w:rPr>
        <w:t>Tài khoản đăng nhập nếu không còn nhu cầu sử dụng hệ thống thì người dùng nhấn nút “</w:t>
      </w:r>
      <w:proofErr w:type="spellStart"/>
      <w:r w:rsidRPr="00B374C1">
        <w:rPr>
          <w:lang w:val="vi-VN"/>
        </w:rPr>
        <w:t>Sign</w:t>
      </w:r>
      <w:proofErr w:type="spellEnd"/>
      <w:r w:rsidRPr="00B374C1">
        <w:rPr>
          <w:lang w:val="vi-VN"/>
        </w:rPr>
        <w:t xml:space="preserve"> </w:t>
      </w:r>
      <w:proofErr w:type="spellStart"/>
      <w:r w:rsidRPr="00B374C1">
        <w:rPr>
          <w:lang w:val="vi-VN"/>
        </w:rPr>
        <w:t>Out</w:t>
      </w:r>
      <w:proofErr w:type="spellEnd"/>
      <w:r w:rsidRPr="00B374C1">
        <w:rPr>
          <w:lang w:val="vi-VN"/>
        </w:rPr>
        <w:t>”</w:t>
      </w:r>
    </w:p>
    <w:p w14:paraId="34C87F9B" w14:textId="77777777" w:rsidR="00FC6EDA" w:rsidRPr="00B374C1" w:rsidRDefault="00000000" w:rsidP="000E47FC">
      <w:pPr>
        <w:tabs>
          <w:tab w:val="clear" w:pos="8920"/>
        </w:tabs>
        <w:spacing w:before="0" w:after="100"/>
        <w:ind w:left="720" w:firstLine="720"/>
        <w:rPr>
          <w:b/>
          <w:lang w:val="vi-VN"/>
        </w:rPr>
      </w:pPr>
      <w:r w:rsidRPr="00B374C1">
        <w:rPr>
          <w:b/>
          <w:lang w:val="vi-VN"/>
        </w:rPr>
        <w:t>6.1.4 Chức năng tìm kiếm mặt hàng</w:t>
      </w:r>
    </w:p>
    <w:p w14:paraId="0AD41AAE" w14:textId="77777777" w:rsidR="00FC6EDA" w:rsidRPr="00B374C1" w:rsidRDefault="00000000" w:rsidP="000E47FC">
      <w:pPr>
        <w:tabs>
          <w:tab w:val="clear" w:pos="8920"/>
        </w:tabs>
        <w:spacing w:before="0" w:after="100"/>
        <w:ind w:firstLine="720"/>
        <w:rPr>
          <w:lang w:val="vi-VN"/>
        </w:rPr>
      </w:pPr>
      <w:r w:rsidRPr="00B374C1">
        <w:rPr>
          <w:lang w:val="vi-VN"/>
        </w:rPr>
        <w:t xml:space="preserve">Sử dụng </w:t>
      </w:r>
      <w:proofErr w:type="spellStart"/>
      <w:r w:rsidRPr="00B374C1">
        <w:rPr>
          <w:lang w:val="vi-VN"/>
        </w:rPr>
        <w:t>module</w:t>
      </w:r>
      <w:proofErr w:type="spellEnd"/>
      <w:r w:rsidRPr="00B374C1">
        <w:rPr>
          <w:lang w:val="vi-VN"/>
        </w:rPr>
        <w:t xml:space="preserve"> </w:t>
      </w:r>
      <w:proofErr w:type="spellStart"/>
      <w:r w:rsidRPr="00B374C1">
        <w:rPr>
          <w:lang w:val="vi-VN"/>
        </w:rPr>
        <w:t>Search</w:t>
      </w:r>
      <w:proofErr w:type="spellEnd"/>
      <w:r w:rsidRPr="00B374C1">
        <w:rPr>
          <w:lang w:val="vi-VN"/>
        </w:rPr>
        <w:t xml:space="preserve"> API để hỗ trợ tìm kiếm, dùng </w:t>
      </w:r>
      <w:proofErr w:type="spellStart"/>
      <w:r w:rsidRPr="00B374C1">
        <w:rPr>
          <w:lang w:val="vi-VN"/>
        </w:rPr>
        <w:t>module</w:t>
      </w:r>
      <w:proofErr w:type="spellEnd"/>
      <w:r w:rsidRPr="00B374C1">
        <w:rPr>
          <w:lang w:val="vi-VN"/>
        </w:rPr>
        <w:t xml:space="preserve"> </w:t>
      </w:r>
      <w:proofErr w:type="spellStart"/>
      <w:r w:rsidRPr="00B374C1">
        <w:rPr>
          <w:lang w:val="vi-VN"/>
        </w:rPr>
        <w:t>Views</w:t>
      </w:r>
      <w:proofErr w:type="spellEnd"/>
      <w:r w:rsidRPr="00B374C1">
        <w:rPr>
          <w:lang w:val="vi-VN"/>
        </w:rPr>
        <w:t xml:space="preserve"> để hiển thị kết quả tìm kiếm.</w:t>
      </w:r>
    </w:p>
    <w:p w14:paraId="06102FA0" w14:textId="77777777" w:rsidR="00FC6EDA" w:rsidRPr="00B374C1" w:rsidRDefault="00000000" w:rsidP="000E47FC">
      <w:pPr>
        <w:tabs>
          <w:tab w:val="clear" w:pos="8920"/>
        </w:tabs>
        <w:spacing w:before="0" w:after="100"/>
        <w:ind w:firstLine="720"/>
        <w:rPr>
          <w:lang w:val="vi-VN"/>
        </w:rPr>
      </w:pPr>
      <w:r w:rsidRPr="00B374C1">
        <w:rPr>
          <w:lang w:val="vi-VN"/>
        </w:rPr>
        <w:t>Tìm kiếm thông thường, người dùng có thể nhập từ khóa bất kì để hệ thống tìm kiếm dữ liệu phù hợp để hiển thị ra màn hình.</w:t>
      </w:r>
    </w:p>
    <w:p w14:paraId="48E3471B" w14:textId="77777777" w:rsidR="00BC3EE7" w:rsidRPr="00B374C1" w:rsidRDefault="00000000" w:rsidP="000E47FC">
      <w:pPr>
        <w:keepNext/>
        <w:tabs>
          <w:tab w:val="clear" w:pos="8920"/>
        </w:tabs>
        <w:spacing w:before="0" w:after="100"/>
        <w:ind w:firstLine="720"/>
        <w:rPr>
          <w:lang w:val="vi-VN"/>
        </w:rPr>
      </w:pPr>
      <w:r w:rsidRPr="00B374C1">
        <w:rPr>
          <w:noProof/>
          <w:lang w:val="vi-VN"/>
        </w:rPr>
        <w:drawing>
          <wp:inline distT="114300" distB="114300" distL="114300" distR="114300" wp14:anchorId="78343F1A" wp14:editId="0765CFC5">
            <wp:extent cx="4867275" cy="857250"/>
            <wp:effectExtent l="0" t="0" r="0" b="0"/>
            <wp:docPr id="40"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05"/>
                    <a:srcRect/>
                    <a:stretch>
                      <a:fillRect/>
                    </a:stretch>
                  </pic:blipFill>
                  <pic:spPr>
                    <a:xfrm>
                      <a:off x="0" y="0"/>
                      <a:ext cx="4867275" cy="857250"/>
                    </a:xfrm>
                    <a:prstGeom prst="rect">
                      <a:avLst/>
                    </a:prstGeom>
                    <a:ln/>
                  </pic:spPr>
                </pic:pic>
              </a:graphicData>
            </a:graphic>
          </wp:inline>
        </w:drawing>
      </w:r>
    </w:p>
    <w:p w14:paraId="2C58605F" w14:textId="33368B7B" w:rsidR="00242D42" w:rsidRPr="00B374C1" w:rsidRDefault="00BC3EE7" w:rsidP="000E47FC">
      <w:pPr>
        <w:pStyle w:val="Caption"/>
        <w:tabs>
          <w:tab w:val="clear" w:pos="8920"/>
        </w:tabs>
        <w:jc w:val="center"/>
        <w:rPr>
          <w:color w:val="auto"/>
          <w:sz w:val="28"/>
          <w:szCs w:val="28"/>
          <w:lang w:val="vi-VN"/>
        </w:rPr>
      </w:pPr>
      <w:bookmarkStart w:id="149" w:name="_Toc182467803"/>
      <w:r w:rsidRPr="00B374C1">
        <w:rPr>
          <w:color w:val="auto"/>
          <w:sz w:val="28"/>
          <w:szCs w:val="28"/>
          <w:lang w:val="vi-VN"/>
        </w:rPr>
        <w:t xml:space="preserve">Hình 3. </w:t>
      </w:r>
      <w:r w:rsidRPr="00B374C1">
        <w:rPr>
          <w:color w:val="auto"/>
          <w:sz w:val="28"/>
          <w:szCs w:val="28"/>
          <w:lang w:val="vi-VN"/>
        </w:rPr>
        <w:fldChar w:fldCharType="begin"/>
      </w:r>
      <w:r w:rsidRPr="00B374C1">
        <w:rPr>
          <w:color w:val="auto"/>
          <w:sz w:val="28"/>
          <w:szCs w:val="28"/>
          <w:lang w:val="vi-VN"/>
        </w:rPr>
        <w:instrText xml:space="preserve"> SEQ Hình_3. \* ARABIC </w:instrText>
      </w:r>
      <w:r w:rsidRPr="00B374C1">
        <w:rPr>
          <w:color w:val="auto"/>
          <w:sz w:val="28"/>
          <w:szCs w:val="28"/>
          <w:lang w:val="vi-VN"/>
        </w:rPr>
        <w:fldChar w:fldCharType="separate"/>
      </w:r>
      <w:r w:rsidR="008B4D3C" w:rsidRPr="00B374C1">
        <w:rPr>
          <w:noProof/>
          <w:color w:val="auto"/>
          <w:sz w:val="28"/>
          <w:szCs w:val="28"/>
          <w:lang w:val="vi-VN"/>
        </w:rPr>
        <w:t>12</w:t>
      </w:r>
      <w:r w:rsidRPr="00B374C1">
        <w:rPr>
          <w:color w:val="auto"/>
          <w:sz w:val="28"/>
          <w:szCs w:val="28"/>
          <w:lang w:val="vi-VN"/>
        </w:rPr>
        <w:fldChar w:fldCharType="end"/>
      </w:r>
      <w:r w:rsidRPr="00B374C1">
        <w:rPr>
          <w:color w:val="auto"/>
          <w:sz w:val="28"/>
          <w:szCs w:val="28"/>
          <w:lang w:val="vi-VN"/>
        </w:rPr>
        <w:t xml:space="preserve"> Thanh tìm kiếm trên </w:t>
      </w:r>
      <w:proofErr w:type="spellStart"/>
      <w:r w:rsidRPr="00B374C1">
        <w:rPr>
          <w:color w:val="auto"/>
          <w:sz w:val="28"/>
          <w:szCs w:val="28"/>
          <w:lang w:val="vi-VN"/>
        </w:rPr>
        <w:t>website</w:t>
      </w:r>
      <w:bookmarkEnd w:id="149"/>
      <w:proofErr w:type="spellEnd"/>
    </w:p>
    <w:p w14:paraId="2AC2A396" w14:textId="77777777" w:rsidR="00BC3EE7" w:rsidRPr="00B374C1" w:rsidRDefault="00BC3EE7" w:rsidP="000E47FC">
      <w:pPr>
        <w:tabs>
          <w:tab w:val="clear" w:pos="8920"/>
        </w:tabs>
        <w:rPr>
          <w:lang w:val="vi-VN"/>
        </w:rPr>
      </w:pPr>
    </w:p>
    <w:p w14:paraId="2E72F24B" w14:textId="77777777" w:rsidR="00FC6EDA" w:rsidRPr="00B374C1" w:rsidRDefault="00000000" w:rsidP="000E47FC">
      <w:pPr>
        <w:tabs>
          <w:tab w:val="clear" w:pos="8920"/>
        </w:tabs>
        <w:spacing w:before="0" w:after="100"/>
        <w:ind w:firstLine="720"/>
        <w:rPr>
          <w:lang w:val="vi-VN"/>
        </w:rPr>
      </w:pPr>
      <w:r w:rsidRPr="00B374C1">
        <w:rPr>
          <w:lang w:val="vi-VN"/>
        </w:rPr>
        <w:t>Tìm kiếm kết hợp phân trang, mỗi trang hiển thị 12 sản phẩm, số trang tối đa được hiển thị là 9 trang.</w:t>
      </w:r>
    </w:p>
    <w:p w14:paraId="2EDA78D0" w14:textId="77777777" w:rsidR="00BC3EE7" w:rsidRPr="00B374C1" w:rsidRDefault="00000000" w:rsidP="000E47FC">
      <w:pPr>
        <w:keepNext/>
        <w:tabs>
          <w:tab w:val="clear" w:pos="8920"/>
        </w:tabs>
        <w:spacing w:before="0" w:after="100"/>
        <w:ind w:firstLine="720"/>
        <w:rPr>
          <w:lang w:val="vi-VN"/>
        </w:rPr>
      </w:pPr>
      <w:r w:rsidRPr="00B374C1">
        <w:rPr>
          <w:noProof/>
          <w:lang w:val="vi-VN"/>
        </w:rPr>
        <w:lastRenderedPageBreak/>
        <w:drawing>
          <wp:inline distT="114300" distB="114300" distL="114300" distR="114300" wp14:anchorId="67E06DD7" wp14:editId="27E2B091">
            <wp:extent cx="5070475" cy="2790825"/>
            <wp:effectExtent l="0" t="0" r="0" b="0"/>
            <wp:docPr id="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06"/>
                    <a:srcRect l="10532"/>
                    <a:stretch>
                      <a:fillRect/>
                    </a:stretch>
                  </pic:blipFill>
                  <pic:spPr>
                    <a:xfrm>
                      <a:off x="0" y="0"/>
                      <a:ext cx="5070475" cy="2790825"/>
                    </a:xfrm>
                    <a:prstGeom prst="rect">
                      <a:avLst/>
                    </a:prstGeom>
                    <a:ln/>
                  </pic:spPr>
                </pic:pic>
              </a:graphicData>
            </a:graphic>
          </wp:inline>
        </w:drawing>
      </w:r>
    </w:p>
    <w:p w14:paraId="0FA6A925" w14:textId="4532469E" w:rsidR="00242D42" w:rsidRPr="00B374C1" w:rsidRDefault="00BC3EE7" w:rsidP="000E47FC">
      <w:pPr>
        <w:pStyle w:val="Caption"/>
        <w:tabs>
          <w:tab w:val="clear" w:pos="8920"/>
        </w:tabs>
        <w:jc w:val="center"/>
        <w:rPr>
          <w:color w:val="auto"/>
          <w:sz w:val="28"/>
          <w:szCs w:val="28"/>
          <w:lang w:val="vi-VN"/>
        </w:rPr>
      </w:pPr>
      <w:bookmarkStart w:id="150" w:name="_Toc182467804"/>
      <w:r w:rsidRPr="00B374C1">
        <w:rPr>
          <w:color w:val="auto"/>
          <w:sz w:val="28"/>
          <w:szCs w:val="28"/>
          <w:lang w:val="vi-VN"/>
        </w:rPr>
        <w:t xml:space="preserve">Hình 3. </w:t>
      </w:r>
      <w:r w:rsidRPr="00B374C1">
        <w:rPr>
          <w:color w:val="auto"/>
          <w:sz w:val="28"/>
          <w:szCs w:val="28"/>
          <w:lang w:val="vi-VN"/>
        </w:rPr>
        <w:fldChar w:fldCharType="begin"/>
      </w:r>
      <w:r w:rsidRPr="00B374C1">
        <w:rPr>
          <w:color w:val="auto"/>
          <w:sz w:val="28"/>
          <w:szCs w:val="28"/>
          <w:lang w:val="vi-VN"/>
        </w:rPr>
        <w:instrText xml:space="preserve"> SEQ Hình_3. \* ARABIC </w:instrText>
      </w:r>
      <w:r w:rsidRPr="00B374C1">
        <w:rPr>
          <w:color w:val="auto"/>
          <w:sz w:val="28"/>
          <w:szCs w:val="28"/>
          <w:lang w:val="vi-VN"/>
        </w:rPr>
        <w:fldChar w:fldCharType="separate"/>
      </w:r>
      <w:r w:rsidR="008B4D3C" w:rsidRPr="00B374C1">
        <w:rPr>
          <w:noProof/>
          <w:color w:val="auto"/>
          <w:sz w:val="28"/>
          <w:szCs w:val="28"/>
          <w:lang w:val="vi-VN"/>
        </w:rPr>
        <w:t>13</w:t>
      </w:r>
      <w:r w:rsidRPr="00B374C1">
        <w:rPr>
          <w:color w:val="auto"/>
          <w:sz w:val="28"/>
          <w:szCs w:val="28"/>
          <w:lang w:val="vi-VN"/>
        </w:rPr>
        <w:fldChar w:fldCharType="end"/>
      </w:r>
      <w:r w:rsidRPr="00B374C1">
        <w:rPr>
          <w:color w:val="auto"/>
          <w:sz w:val="28"/>
          <w:szCs w:val="28"/>
          <w:lang w:val="vi-VN"/>
        </w:rPr>
        <w:t xml:space="preserve"> Phân trang trong </w:t>
      </w:r>
      <w:proofErr w:type="spellStart"/>
      <w:r w:rsidRPr="00B374C1">
        <w:rPr>
          <w:color w:val="auto"/>
          <w:sz w:val="28"/>
          <w:szCs w:val="28"/>
          <w:lang w:val="vi-VN"/>
        </w:rPr>
        <w:t>website</w:t>
      </w:r>
      <w:bookmarkEnd w:id="150"/>
      <w:proofErr w:type="spellEnd"/>
    </w:p>
    <w:p w14:paraId="37D926C3" w14:textId="77777777" w:rsidR="00BC3EE7" w:rsidRPr="00B374C1" w:rsidRDefault="00BC3EE7" w:rsidP="000E47FC">
      <w:pPr>
        <w:tabs>
          <w:tab w:val="clear" w:pos="8920"/>
        </w:tabs>
        <w:rPr>
          <w:lang w:val="vi-VN"/>
        </w:rPr>
      </w:pPr>
    </w:p>
    <w:p w14:paraId="665B9ABC" w14:textId="77777777" w:rsidR="00FC6EDA" w:rsidRPr="00B374C1" w:rsidRDefault="00000000" w:rsidP="000E47FC">
      <w:pPr>
        <w:tabs>
          <w:tab w:val="clear" w:pos="8920"/>
        </w:tabs>
        <w:spacing w:before="0" w:after="100"/>
        <w:ind w:firstLine="720"/>
        <w:rPr>
          <w:lang w:val="vi-VN"/>
        </w:rPr>
      </w:pPr>
      <w:r w:rsidRPr="00B374C1">
        <w:rPr>
          <w:lang w:val="vi-VN"/>
        </w:rPr>
        <w:t>Có thể thay đổi số lượng sản phẩm có trên 1 trang thông qua “</w:t>
      </w:r>
      <w:proofErr w:type="spellStart"/>
      <w:r w:rsidRPr="00B374C1">
        <w:rPr>
          <w:lang w:val="vi-VN"/>
        </w:rPr>
        <w:t>show</w:t>
      </w:r>
      <w:proofErr w:type="spellEnd"/>
      <w:r w:rsidRPr="00B374C1">
        <w:rPr>
          <w:lang w:val="vi-VN"/>
        </w:rPr>
        <w:t xml:space="preserve"> … </w:t>
      </w:r>
      <w:proofErr w:type="spellStart"/>
      <w:r w:rsidRPr="00B374C1">
        <w:rPr>
          <w:lang w:val="vi-VN"/>
        </w:rPr>
        <w:t>per</w:t>
      </w:r>
      <w:proofErr w:type="spellEnd"/>
      <w:r w:rsidRPr="00B374C1">
        <w:rPr>
          <w:lang w:val="vi-VN"/>
        </w:rPr>
        <w:t xml:space="preserve"> </w:t>
      </w:r>
      <w:proofErr w:type="spellStart"/>
      <w:r w:rsidRPr="00B374C1">
        <w:rPr>
          <w:lang w:val="vi-VN"/>
        </w:rPr>
        <w:t>page</w:t>
      </w:r>
      <w:proofErr w:type="spellEnd"/>
      <w:r w:rsidRPr="00B374C1">
        <w:rPr>
          <w:lang w:val="vi-VN"/>
        </w:rPr>
        <w:t>”</w:t>
      </w:r>
    </w:p>
    <w:p w14:paraId="22B7F292" w14:textId="77777777" w:rsidR="00BC3EE7" w:rsidRPr="00B374C1" w:rsidRDefault="00000000" w:rsidP="000E47FC">
      <w:pPr>
        <w:keepNext/>
        <w:tabs>
          <w:tab w:val="clear" w:pos="8920"/>
        </w:tabs>
        <w:spacing w:before="0" w:after="100"/>
        <w:ind w:left="2160" w:firstLine="720"/>
        <w:rPr>
          <w:lang w:val="vi-VN"/>
        </w:rPr>
      </w:pPr>
      <w:r w:rsidRPr="00B374C1">
        <w:rPr>
          <w:noProof/>
          <w:lang w:val="vi-VN"/>
        </w:rPr>
        <w:drawing>
          <wp:inline distT="114300" distB="114300" distL="114300" distR="114300" wp14:anchorId="3E9C6DE3" wp14:editId="123074AF">
            <wp:extent cx="2667000" cy="1952625"/>
            <wp:effectExtent l="0" t="0" r="0" b="0"/>
            <wp:docPr id="98"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107"/>
                    <a:srcRect/>
                    <a:stretch>
                      <a:fillRect/>
                    </a:stretch>
                  </pic:blipFill>
                  <pic:spPr>
                    <a:xfrm>
                      <a:off x="0" y="0"/>
                      <a:ext cx="2667000" cy="1952625"/>
                    </a:xfrm>
                    <a:prstGeom prst="rect">
                      <a:avLst/>
                    </a:prstGeom>
                    <a:ln/>
                  </pic:spPr>
                </pic:pic>
              </a:graphicData>
            </a:graphic>
          </wp:inline>
        </w:drawing>
      </w:r>
    </w:p>
    <w:p w14:paraId="4514813A" w14:textId="44C5AE9F" w:rsidR="00242D42" w:rsidRPr="00B374C1" w:rsidRDefault="00BC3EE7" w:rsidP="000E47FC">
      <w:pPr>
        <w:pStyle w:val="Caption"/>
        <w:tabs>
          <w:tab w:val="clear" w:pos="8920"/>
        </w:tabs>
        <w:jc w:val="center"/>
        <w:rPr>
          <w:color w:val="auto"/>
          <w:sz w:val="28"/>
          <w:szCs w:val="28"/>
          <w:lang w:val="vi-VN"/>
        </w:rPr>
      </w:pPr>
      <w:bookmarkStart w:id="151" w:name="_Toc182467805"/>
      <w:r w:rsidRPr="00B374C1">
        <w:rPr>
          <w:color w:val="auto"/>
          <w:sz w:val="28"/>
          <w:szCs w:val="28"/>
          <w:lang w:val="vi-VN"/>
        </w:rPr>
        <w:t xml:space="preserve">Hình 3. </w:t>
      </w:r>
      <w:r w:rsidRPr="00B374C1">
        <w:rPr>
          <w:color w:val="auto"/>
          <w:sz w:val="28"/>
          <w:szCs w:val="28"/>
          <w:lang w:val="vi-VN"/>
        </w:rPr>
        <w:fldChar w:fldCharType="begin"/>
      </w:r>
      <w:r w:rsidRPr="00B374C1">
        <w:rPr>
          <w:color w:val="auto"/>
          <w:sz w:val="28"/>
          <w:szCs w:val="28"/>
          <w:lang w:val="vi-VN"/>
        </w:rPr>
        <w:instrText xml:space="preserve"> SEQ Hình_3. \* ARABIC </w:instrText>
      </w:r>
      <w:r w:rsidRPr="00B374C1">
        <w:rPr>
          <w:color w:val="auto"/>
          <w:sz w:val="28"/>
          <w:szCs w:val="28"/>
          <w:lang w:val="vi-VN"/>
        </w:rPr>
        <w:fldChar w:fldCharType="separate"/>
      </w:r>
      <w:r w:rsidR="008B4D3C" w:rsidRPr="00B374C1">
        <w:rPr>
          <w:noProof/>
          <w:color w:val="auto"/>
          <w:sz w:val="28"/>
          <w:szCs w:val="28"/>
          <w:lang w:val="vi-VN"/>
        </w:rPr>
        <w:t>14</w:t>
      </w:r>
      <w:r w:rsidRPr="00B374C1">
        <w:rPr>
          <w:color w:val="auto"/>
          <w:sz w:val="28"/>
          <w:szCs w:val="28"/>
          <w:lang w:val="vi-VN"/>
        </w:rPr>
        <w:fldChar w:fldCharType="end"/>
      </w:r>
      <w:r w:rsidRPr="00B374C1">
        <w:rPr>
          <w:color w:val="auto"/>
          <w:sz w:val="28"/>
          <w:szCs w:val="28"/>
          <w:lang w:val="vi-VN"/>
        </w:rPr>
        <w:t xml:space="preserve"> Số trang hiển thị trong </w:t>
      </w:r>
      <w:proofErr w:type="spellStart"/>
      <w:r w:rsidRPr="00B374C1">
        <w:rPr>
          <w:color w:val="auto"/>
          <w:sz w:val="28"/>
          <w:szCs w:val="28"/>
          <w:lang w:val="vi-VN"/>
        </w:rPr>
        <w:t>website</w:t>
      </w:r>
      <w:bookmarkEnd w:id="151"/>
      <w:proofErr w:type="spellEnd"/>
    </w:p>
    <w:p w14:paraId="634C1043" w14:textId="4E8C5286" w:rsidR="00FC6EDA" w:rsidRPr="00B374C1" w:rsidRDefault="00FC6EDA" w:rsidP="000E47FC">
      <w:pPr>
        <w:pStyle w:val="Caption"/>
        <w:tabs>
          <w:tab w:val="clear" w:pos="8920"/>
        </w:tabs>
        <w:jc w:val="center"/>
        <w:rPr>
          <w:color w:val="auto"/>
          <w:sz w:val="28"/>
          <w:szCs w:val="28"/>
          <w:lang w:val="vi-VN"/>
        </w:rPr>
      </w:pPr>
    </w:p>
    <w:p w14:paraId="7818BEBE" w14:textId="77777777" w:rsidR="00FC6EDA" w:rsidRPr="00B374C1" w:rsidRDefault="00000000" w:rsidP="000E47FC">
      <w:pPr>
        <w:tabs>
          <w:tab w:val="clear" w:pos="8920"/>
        </w:tabs>
        <w:spacing w:before="0" w:after="100"/>
        <w:ind w:left="720"/>
        <w:rPr>
          <w:lang w:val="vi-VN"/>
        </w:rPr>
      </w:pPr>
      <w:r w:rsidRPr="00B374C1">
        <w:rPr>
          <w:lang w:val="vi-VN"/>
        </w:rPr>
        <w:t>Ngoài chế độ hiển thị mặc định (</w:t>
      </w:r>
      <w:proofErr w:type="spellStart"/>
      <w:r w:rsidRPr="00B374C1">
        <w:rPr>
          <w:lang w:val="vi-VN"/>
        </w:rPr>
        <w:t>Grid</w:t>
      </w:r>
      <w:proofErr w:type="spellEnd"/>
      <w:r w:rsidRPr="00B374C1">
        <w:rPr>
          <w:lang w:val="vi-VN"/>
        </w:rPr>
        <w:t>), người dùng có thể lựa chọn hiển thị kỹ hơn (</w:t>
      </w:r>
      <w:proofErr w:type="spellStart"/>
      <w:r w:rsidRPr="00B374C1">
        <w:rPr>
          <w:lang w:val="vi-VN"/>
        </w:rPr>
        <w:t>List</w:t>
      </w:r>
      <w:proofErr w:type="spellEnd"/>
      <w:r w:rsidRPr="00B374C1">
        <w:rPr>
          <w:lang w:val="vi-VN"/>
        </w:rPr>
        <w:t xml:space="preserve">). Có thể thay đổi thông qua: </w:t>
      </w:r>
    </w:p>
    <w:p w14:paraId="7A2D1125" w14:textId="77777777" w:rsidR="00DA08C7" w:rsidRPr="00B374C1" w:rsidRDefault="00000000" w:rsidP="000E47FC">
      <w:pPr>
        <w:keepNext/>
        <w:tabs>
          <w:tab w:val="clear" w:pos="8920"/>
        </w:tabs>
        <w:spacing w:before="0" w:after="100"/>
        <w:ind w:left="2880"/>
        <w:rPr>
          <w:lang w:val="vi-VN"/>
        </w:rPr>
      </w:pPr>
      <w:r w:rsidRPr="00B374C1">
        <w:rPr>
          <w:noProof/>
          <w:lang w:val="vi-VN"/>
        </w:rPr>
        <w:drawing>
          <wp:inline distT="114300" distB="114300" distL="114300" distR="114300" wp14:anchorId="67F92188" wp14:editId="5B8854F1">
            <wp:extent cx="3124200" cy="952500"/>
            <wp:effectExtent l="0" t="0" r="0" b="0"/>
            <wp:docPr id="124"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108"/>
                    <a:srcRect/>
                    <a:stretch>
                      <a:fillRect/>
                    </a:stretch>
                  </pic:blipFill>
                  <pic:spPr>
                    <a:xfrm>
                      <a:off x="0" y="0"/>
                      <a:ext cx="3124200" cy="952500"/>
                    </a:xfrm>
                    <a:prstGeom prst="rect">
                      <a:avLst/>
                    </a:prstGeom>
                    <a:ln/>
                  </pic:spPr>
                </pic:pic>
              </a:graphicData>
            </a:graphic>
          </wp:inline>
        </w:drawing>
      </w:r>
    </w:p>
    <w:p w14:paraId="3520234F" w14:textId="58F10EE6" w:rsidR="00242D42" w:rsidRPr="00B374C1" w:rsidRDefault="00DA08C7" w:rsidP="000E47FC">
      <w:pPr>
        <w:pStyle w:val="Caption"/>
        <w:tabs>
          <w:tab w:val="clear" w:pos="8920"/>
        </w:tabs>
        <w:jc w:val="center"/>
        <w:rPr>
          <w:color w:val="auto"/>
          <w:sz w:val="28"/>
          <w:szCs w:val="28"/>
          <w:lang w:val="vi-VN"/>
        </w:rPr>
      </w:pPr>
      <w:bookmarkStart w:id="152" w:name="_Toc182467806"/>
      <w:r w:rsidRPr="00B374C1">
        <w:rPr>
          <w:color w:val="auto"/>
          <w:sz w:val="28"/>
          <w:szCs w:val="28"/>
          <w:lang w:val="vi-VN"/>
        </w:rPr>
        <w:t xml:space="preserve">Hình 3. </w:t>
      </w:r>
      <w:r w:rsidRPr="00B374C1">
        <w:rPr>
          <w:color w:val="auto"/>
          <w:sz w:val="28"/>
          <w:szCs w:val="28"/>
          <w:lang w:val="vi-VN"/>
        </w:rPr>
        <w:fldChar w:fldCharType="begin"/>
      </w:r>
      <w:r w:rsidRPr="00B374C1">
        <w:rPr>
          <w:color w:val="auto"/>
          <w:sz w:val="28"/>
          <w:szCs w:val="28"/>
          <w:lang w:val="vi-VN"/>
        </w:rPr>
        <w:instrText xml:space="preserve"> SEQ Hình_3. \* ARABIC </w:instrText>
      </w:r>
      <w:r w:rsidRPr="00B374C1">
        <w:rPr>
          <w:color w:val="auto"/>
          <w:sz w:val="28"/>
          <w:szCs w:val="28"/>
          <w:lang w:val="vi-VN"/>
        </w:rPr>
        <w:fldChar w:fldCharType="separate"/>
      </w:r>
      <w:r w:rsidR="008B4D3C" w:rsidRPr="00B374C1">
        <w:rPr>
          <w:noProof/>
          <w:color w:val="auto"/>
          <w:sz w:val="28"/>
          <w:szCs w:val="28"/>
          <w:lang w:val="vi-VN"/>
        </w:rPr>
        <w:t>15</w:t>
      </w:r>
      <w:r w:rsidRPr="00B374C1">
        <w:rPr>
          <w:color w:val="auto"/>
          <w:sz w:val="28"/>
          <w:szCs w:val="28"/>
          <w:lang w:val="vi-VN"/>
        </w:rPr>
        <w:fldChar w:fldCharType="end"/>
      </w:r>
      <w:r w:rsidRPr="00B374C1">
        <w:rPr>
          <w:color w:val="auto"/>
          <w:sz w:val="28"/>
          <w:szCs w:val="28"/>
          <w:lang w:val="vi-VN"/>
        </w:rPr>
        <w:t xml:space="preserve"> Chế độ hiển thị trong </w:t>
      </w:r>
      <w:proofErr w:type="spellStart"/>
      <w:r w:rsidRPr="00B374C1">
        <w:rPr>
          <w:color w:val="auto"/>
          <w:sz w:val="28"/>
          <w:szCs w:val="28"/>
          <w:lang w:val="vi-VN"/>
        </w:rPr>
        <w:t>website</w:t>
      </w:r>
      <w:bookmarkEnd w:id="152"/>
      <w:proofErr w:type="spellEnd"/>
    </w:p>
    <w:p w14:paraId="685A6825" w14:textId="2000F679" w:rsidR="00FC6EDA" w:rsidRPr="00B374C1" w:rsidRDefault="00FC6EDA" w:rsidP="000E47FC">
      <w:pPr>
        <w:pStyle w:val="Caption"/>
        <w:tabs>
          <w:tab w:val="clear" w:pos="8920"/>
        </w:tabs>
        <w:jc w:val="center"/>
        <w:rPr>
          <w:color w:val="auto"/>
          <w:sz w:val="28"/>
          <w:szCs w:val="28"/>
          <w:lang w:val="vi-VN"/>
        </w:rPr>
      </w:pPr>
    </w:p>
    <w:p w14:paraId="6F5A4DA6" w14:textId="77777777" w:rsidR="00FC6EDA" w:rsidRPr="00B374C1" w:rsidRDefault="00000000" w:rsidP="000E47FC">
      <w:pPr>
        <w:tabs>
          <w:tab w:val="clear" w:pos="8920"/>
        </w:tabs>
        <w:spacing w:before="0" w:after="100"/>
        <w:ind w:left="720"/>
        <w:rPr>
          <w:lang w:val="vi-VN"/>
        </w:rPr>
      </w:pPr>
      <w:r w:rsidRPr="00B374C1">
        <w:rPr>
          <w:lang w:val="vi-VN"/>
        </w:rPr>
        <w:t>Hệ thống sẽ hiển thị như thế này:</w:t>
      </w:r>
    </w:p>
    <w:p w14:paraId="60A761C1" w14:textId="77777777" w:rsidR="00DA08C7" w:rsidRPr="00B374C1" w:rsidRDefault="00000000" w:rsidP="000E47FC">
      <w:pPr>
        <w:keepNext/>
        <w:tabs>
          <w:tab w:val="clear" w:pos="8920"/>
        </w:tabs>
        <w:spacing w:before="0" w:after="100"/>
        <w:rPr>
          <w:lang w:val="vi-VN"/>
        </w:rPr>
      </w:pPr>
      <w:r w:rsidRPr="00B374C1">
        <w:rPr>
          <w:noProof/>
          <w:lang w:val="vi-VN"/>
        </w:rPr>
        <w:lastRenderedPageBreak/>
        <w:drawing>
          <wp:inline distT="114300" distB="114300" distL="114300" distR="114300" wp14:anchorId="182F8908" wp14:editId="72A8A576">
            <wp:extent cx="5667700" cy="4292600"/>
            <wp:effectExtent l="0" t="0" r="0" b="0"/>
            <wp:docPr id="115"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109"/>
                    <a:srcRect/>
                    <a:stretch>
                      <a:fillRect/>
                    </a:stretch>
                  </pic:blipFill>
                  <pic:spPr>
                    <a:xfrm>
                      <a:off x="0" y="0"/>
                      <a:ext cx="5667700" cy="4292600"/>
                    </a:xfrm>
                    <a:prstGeom prst="rect">
                      <a:avLst/>
                    </a:prstGeom>
                    <a:ln/>
                  </pic:spPr>
                </pic:pic>
              </a:graphicData>
            </a:graphic>
          </wp:inline>
        </w:drawing>
      </w:r>
    </w:p>
    <w:p w14:paraId="1E9AF353" w14:textId="3B7B5C68" w:rsidR="00FC6EDA" w:rsidRPr="00B374C1" w:rsidRDefault="00DA08C7" w:rsidP="000E47FC">
      <w:pPr>
        <w:pStyle w:val="Caption"/>
        <w:tabs>
          <w:tab w:val="clear" w:pos="8920"/>
        </w:tabs>
        <w:jc w:val="center"/>
        <w:rPr>
          <w:color w:val="auto"/>
          <w:sz w:val="28"/>
          <w:szCs w:val="28"/>
          <w:lang w:val="vi-VN"/>
        </w:rPr>
      </w:pPr>
      <w:bookmarkStart w:id="153" w:name="_Toc182467807"/>
      <w:r w:rsidRPr="00B374C1">
        <w:rPr>
          <w:color w:val="auto"/>
          <w:sz w:val="28"/>
          <w:szCs w:val="28"/>
          <w:lang w:val="vi-VN"/>
        </w:rPr>
        <w:t xml:space="preserve">Hình 3. </w:t>
      </w:r>
      <w:r w:rsidRPr="00B374C1">
        <w:rPr>
          <w:color w:val="auto"/>
          <w:sz w:val="28"/>
          <w:szCs w:val="28"/>
          <w:lang w:val="vi-VN"/>
        </w:rPr>
        <w:fldChar w:fldCharType="begin"/>
      </w:r>
      <w:r w:rsidRPr="00B374C1">
        <w:rPr>
          <w:color w:val="auto"/>
          <w:sz w:val="28"/>
          <w:szCs w:val="28"/>
          <w:lang w:val="vi-VN"/>
        </w:rPr>
        <w:instrText xml:space="preserve"> SEQ Hình_3. \* ARABIC </w:instrText>
      </w:r>
      <w:r w:rsidRPr="00B374C1">
        <w:rPr>
          <w:color w:val="auto"/>
          <w:sz w:val="28"/>
          <w:szCs w:val="28"/>
          <w:lang w:val="vi-VN"/>
        </w:rPr>
        <w:fldChar w:fldCharType="separate"/>
      </w:r>
      <w:r w:rsidR="008B4D3C" w:rsidRPr="00B374C1">
        <w:rPr>
          <w:noProof/>
          <w:color w:val="auto"/>
          <w:sz w:val="28"/>
          <w:szCs w:val="28"/>
          <w:lang w:val="vi-VN"/>
        </w:rPr>
        <w:t>16</w:t>
      </w:r>
      <w:r w:rsidRPr="00B374C1">
        <w:rPr>
          <w:color w:val="auto"/>
          <w:sz w:val="28"/>
          <w:szCs w:val="28"/>
          <w:lang w:val="vi-VN"/>
        </w:rPr>
        <w:fldChar w:fldCharType="end"/>
      </w:r>
      <w:r w:rsidRPr="00B374C1">
        <w:rPr>
          <w:color w:val="auto"/>
          <w:sz w:val="28"/>
          <w:szCs w:val="28"/>
          <w:lang w:val="vi-VN"/>
        </w:rPr>
        <w:t xml:space="preserve"> Chế độ hiển thị </w:t>
      </w:r>
      <w:proofErr w:type="spellStart"/>
      <w:r w:rsidRPr="00B374C1">
        <w:rPr>
          <w:color w:val="auto"/>
          <w:sz w:val="28"/>
          <w:szCs w:val="28"/>
          <w:lang w:val="vi-VN"/>
        </w:rPr>
        <w:t>List</w:t>
      </w:r>
      <w:proofErr w:type="spellEnd"/>
      <w:r w:rsidRPr="00B374C1">
        <w:rPr>
          <w:color w:val="auto"/>
          <w:sz w:val="28"/>
          <w:szCs w:val="28"/>
          <w:lang w:val="vi-VN"/>
        </w:rPr>
        <w:t xml:space="preserve"> trong </w:t>
      </w:r>
      <w:proofErr w:type="spellStart"/>
      <w:r w:rsidRPr="00B374C1">
        <w:rPr>
          <w:color w:val="auto"/>
          <w:sz w:val="28"/>
          <w:szCs w:val="28"/>
          <w:lang w:val="vi-VN"/>
        </w:rPr>
        <w:t>website</w:t>
      </w:r>
      <w:bookmarkEnd w:id="153"/>
      <w:proofErr w:type="spellEnd"/>
    </w:p>
    <w:p w14:paraId="3975756B" w14:textId="77777777" w:rsidR="00FC6EDA" w:rsidRPr="00B374C1" w:rsidRDefault="00FC6EDA" w:rsidP="000E47FC">
      <w:pPr>
        <w:tabs>
          <w:tab w:val="clear" w:pos="8920"/>
        </w:tabs>
        <w:spacing w:before="0" w:after="100"/>
        <w:rPr>
          <w:lang w:val="vi-VN"/>
        </w:rPr>
      </w:pPr>
    </w:p>
    <w:p w14:paraId="6A266189" w14:textId="77777777" w:rsidR="00FC6EDA" w:rsidRPr="00B374C1" w:rsidRDefault="00000000" w:rsidP="000E47FC">
      <w:pPr>
        <w:tabs>
          <w:tab w:val="clear" w:pos="8920"/>
        </w:tabs>
        <w:spacing w:before="0" w:after="100"/>
        <w:ind w:left="720"/>
        <w:rPr>
          <w:lang w:val="vi-VN"/>
        </w:rPr>
      </w:pPr>
      <w:r w:rsidRPr="00B374C1">
        <w:rPr>
          <w:lang w:val="vi-VN"/>
        </w:rPr>
        <w:t xml:space="preserve">Tìm kiếm nâng cao theo tiêu chí lọc theo giá sản phẩm, lọc theo </w:t>
      </w:r>
      <w:proofErr w:type="spellStart"/>
      <w:r w:rsidRPr="00B374C1">
        <w:rPr>
          <w:lang w:val="vi-VN"/>
        </w:rPr>
        <w:t>category</w:t>
      </w:r>
      <w:proofErr w:type="spellEnd"/>
      <w:r w:rsidRPr="00B374C1">
        <w:rPr>
          <w:lang w:val="vi-VN"/>
        </w:rPr>
        <w:t xml:space="preserve"> sản phẩm: Hệ thống có thể chọn vào từng tiêu chí học thì hệ thống sẽ tự động cập nhật theo từng tiêu chí mà bạn chọn.</w:t>
      </w:r>
    </w:p>
    <w:p w14:paraId="4247A31C" w14:textId="77777777" w:rsidR="00DA08C7" w:rsidRPr="00B374C1" w:rsidRDefault="00000000" w:rsidP="000E47FC">
      <w:pPr>
        <w:keepNext/>
        <w:tabs>
          <w:tab w:val="clear" w:pos="8920"/>
        </w:tabs>
        <w:spacing w:before="0" w:after="100"/>
        <w:ind w:left="1440"/>
        <w:rPr>
          <w:lang w:val="vi-VN"/>
        </w:rPr>
      </w:pPr>
      <w:r w:rsidRPr="00B374C1">
        <w:rPr>
          <w:noProof/>
          <w:lang w:val="vi-VN"/>
        </w:rPr>
        <w:lastRenderedPageBreak/>
        <w:drawing>
          <wp:inline distT="114300" distB="114300" distL="114300" distR="114300" wp14:anchorId="4AE08A7D" wp14:editId="232DC989">
            <wp:extent cx="3762375" cy="3295650"/>
            <wp:effectExtent l="0" t="0" r="0" b="0"/>
            <wp:docPr id="121" name="image128.png"/>
            <wp:cNvGraphicFramePr/>
            <a:graphic xmlns:a="http://schemas.openxmlformats.org/drawingml/2006/main">
              <a:graphicData uri="http://schemas.openxmlformats.org/drawingml/2006/picture">
                <pic:pic xmlns:pic="http://schemas.openxmlformats.org/drawingml/2006/picture">
                  <pic:nvPicPr>
                    <pic:cNvPr id="0" name="image128.png"/>
                    <pic:cNvPicPr preferRelativeResize="0"/>
                  </pic:nvPicPr>
                  <pic:blipFill>
                    <a:blip r:embed="rId110"/>
                    <a:srcRect/>
                    <a:stretch>
                      <a:fillRect/>
                    </a:stretch>
                  </pic:blipFill>
                  <pic:spPr>
                    <a:xfrm>
                      <a:off x="0" y="0"/>
                      <a:ext cx="3762375" cy="3295650"/>
                    </a:xfrm>
                    <a:prstGeom prst="rect">
                      <a:avLst/>
                    </a:prstGeom>
                    <a:ln/>
                  </pic:spPr>
                </pic:pic>
              </a:graphicData>
            </a:graphic>
          </wp:inline>
        </w:drawing>
      </w:r>
    </w:p>
    <w:p w14:paraId="466F8382" w14:textId="282D4C4E" w:rsidR="006D53B7" w:rsidRPr="00B374C1" w:rsidRDefault="00DA08C7" w:rsidP="000E47FC">
      <w:pPr>
        <w:pStyle w:val="Caption"/>
        <w:tabs>
          <w:tab w:val="clear" w:pos="8920"/>
        </w:tabs>
        <w:jc w:val="center"/>
        <w:rPr>
          <w:color w:val="auto"/>
          <w:sz w:val="28"/>
          <w:szCs w:val="28"/>
          <w:lang w:val="vi-VN"/>
        </w:rPr>
      </w:pPr>
      <w:bookmarkStart w:id="154" w:name="_Toc182467808"/>
      <w:r w:rsidRPr="00B374C1">
        <w:rPr>
          <w:color w:val="auto"/>
          <w:sz w:val="28"/>
          <w:szCs w:val="28"/>
          <w:lang w:val="vi-VN"/>
        </w:rPr>
        <w:t xml:space="preserve">Hình 3. </w:t>
      </w:r>
      <w:r w:rsidRPr="00B374C1">
        <w:rPr>
          <w:color w:val="auto"/>
          <w:sz w:val="28"/>
          <w:szCs w:val="28"/>
          <w:lang w:val="vi-VN"/>
        </w:rPr>
        <w:fldChar w:fldCharType="begin"/>
      </w:r>
      <w:r w:rsidRPr="00B374C1">
        <w:rPr>
          <w:color w:val="auto"/>
          <w:sz w:val="28"/>
          <w:szCs w:val="28"/>
          <w:lang w:val="vi-VN"/>
        </w:rPr>
        <w:instrText xml:space="preserve"> SEQ Hình_3. \* ARABIC </w:instrText>
      </w:r>
      <w:r w:rsidRPr="00B374C1">
        <w:rPr>
          <w:color w:val="auto"/>
          <w:sz w:val="28"/>
          <w:szCs w:val="28"/>
          <w:lang w:val="vi-VN"/>
        </w:rPr>
        <w:fldChar w:fldCharType="separate"/>
      </w:r>
      <w:r w:rsidR="008B4D3C" w:rsidRPr="00B374C1">
        <w:rPr>
          <w:noProof/>
          <w:color w:val="auto"/>
          <w:sz w:val="28"/>
          <w:szCs w:val="28"/>
          <w:lang w:val="vi-VN"/>
        </w:rPr>
        <w:t>17</w:t>
      </w:r>
      <w:r w:rsidRPr="00B374C1">
        <w:rPr>
          <w:color w:val="auto"/>
          <w:sz w:val="28"/>
          <w:szCs w:val="28"/>
          <w:lang w:val="vi-VN"/>
        </w:rPr>
        <w:fldChar w:fldCharType="end"/>
      </w:r>
      <w:r w:rsidRPr="00B374C1">
        <w:rPr>
          <w:color w:val="auto"/>
          <w:sz w:val="28"/>
          <w:szCs w:val="28"/>
          <w:lang w:val="vi-VN"/>
        </w:rPr>
        <w:t xml:space="preserve"> Bộ lọc </w:t>
      </w:r>
      <w:proofErr w:type="spellStart"/>
      <w:r w:rsidRPr="00B374C1">
        <w:rPr>
          <w:color w:val="auto"/>
          <w:sz w:val="28"/>
          <w:szCs w:val="28"/>
          <w:lang w:val="vi-VN"/>
        </w:rPr>
        <w:t>category</w:t>
      </w:r>
      <w:proofErr w:type="spellEnd"/>
      <w:r w:rsidRPr="00B374C1">
        <w:rPr>
          <w:color w:val="auto"/>
          <w:sz w:val="28"/>
          <w:szCs w:val="28"/>
          <w:lang w:val="vi-VN"/>
        </w:rPr>
        <w:t xml:space="preserve"> cho </w:t>
      </w:r>
      <w:proofErr w:type="spellStart"/>
      <w:r w:rsidRPr="00B374C1">
        <w:rPr>
          <w:color w:val="auto"/>
          <w:sz w:val="28"/>
          <w:szCs w:val="28"/>
          <w:lang w:val="vi-VN"/>
        </w:rPr>
        <w:t>website</w:t>
      </w:r>
      <w:bookmarkEnd w:id="154"/>
      <w:proofErr w:type="spellEnd"/>
    </w:p>
    <w:p w14:paraId="5D78B28A" w14:textId="3C702683" w:rsidR="00FC6EDA" w:rsidRPr="00B374C1" w:rsidRDefault="00FC6EDA" w:rsidP="000E47FC">
      <w:pPr>
        <w:pStyle w:val="Caption"/>
        <w:tabs>
          <w:tab w:val="clear" w:pos="8920"/>
        </w:tabs>
        <w:jc w:val="center"/>
        <w:rPr>
          <w:color w:val="auto"/>
          <w:sz w:val="28"/>
          <w:szCs w:val="28"/>
          <w:lang w:val="vi-VN"/>
        </w:rPr>
      </w:pPr>
    </w:p>
    <w:p w14:paraId="3D555463" w14:textId="77777777" w:rsidR="00DA08C7" w:rsidRPr="00B374C1" w:rsidRDefault="00000000" w:rsidP="000E47FC">
      <w:pPr>
        <w:keepNext/>
        <w:tabs>
          <w:tab w:val="clear" w:pos="8920"/>
        </w:tabs>
        <w:spacing w:before="0" w:after="100"/>
        <w:ind w:left="1440"/>
        <w:rPr>
          <w:lang w:val="vi-VN"/>
        </w:rPr>
      </w:pPr>
      <w:r w:rsidRPr="00B374C1">
        <w:rPr>
          <w:noProof/>
          <w:lang w:val="vi-VN"/>
        </w:rPr>
        <w:drawing>
          <wp:inline distT="114300" distB="114300" distL="114300" distR="114300" wp14:anchorId="2E99445E" wp14:editId="48E09B72">
            <wp:extent cx="3590925" cy="1638300"/>
            <wp:effectExtent l="0" t="0" r="0" b="0"/>
            <wp:docPr id="156" name="image141.png"/>
            <wp:cNvGraphicFramePr/>
            <a:graphic xmlns:a="http://schemas.openxmlformats.org/drawingml/2006/main">
              <a:graphicData uri="http://schemas.openxmlformats.org/drawingml/2006/picture">
                <pic:pic xmlns:pic="http://schemas.openxmlformats.org/drawingml/2006/picture">
                  <pic:nvPicPr>
                    <pic:cNvPr id="0" name="image141.png"/>
                    <pic:cNvPicPr preferRelativeResize="0"/>
                  </pic:nvPicPr>
                  <pic:blipFill>
                    <a:blip r:embed="rId111"/>
                    <a:srcRect/>
                    <a:stretch>
                      <a:fillRect/>
                    </a:stretch>
                  </pic:blipFill>
                  <pic:spPr>
                    <a:xfrm>
                      <a:off x="0" y="0"/>
                      <a:ext cx="3590925" cy="1638300"/>
                    </a:xfrm>
                    <a:prstGeom prst="rect">
                      <a:avLst/>
                    </a:prstGeom>
                    <a:ln/>
                  </pic:spPr>
                </pic:pic>
              </a:graphicData>
            </a:graphic>
          </wp:inline>
        </w:drawing>
      </w:r>
    </w:p>
    <w:p w14:paraId="651F143E" w14:textId="36DAA4A8" w:rsidR="006D53B7" w:rsidRPr="00B374C1" w:rsidRDefault="00DA08C7" w:rsidP="000E47FC">
      <w:pPr>
        <w:pStyle w:val="Caption"/>
        <w:tabs>
          <w:tab w:val="clear" w:pos="8920"/>
        </w:tabs>
        <w:jc w:val="center"/>
        <w:rPr>
          <w:color w:val="auto"/>
          <w:sz w:val="28"/>
          <w:szCs w:val="28"/>
          <w:lang w:val="vi-VN"/>
        </w:rPr>
      </w:pPr>
      <w:bookmarkStart w:id="155" w:name="_Toc182467809"/>
      <w:r w:rsidRPr="00B374C1">
        <w:rPr>
          <w:color w:val="auto"/>
          <w:sz w:val="28"/>
          <w:szCs w:val="28"/>
          <w:lang w:val="vi-VN"/>
        </w:rPr>
        <w:t xml:space="preserve">Hình 3. </w:t>
      </w:r>
      <w:r w:rsidRPr="00B374C1">
        <w:rPr>
          <w:color w:val="auto"/>
          <w:sz w:val="28"/>
          <w:szCs w:val="28"/>
          <w:lang w:val="vi-VN"/>
        </w:rPr>
        <w:fldChar w:fldCharType="begin"/>
      </w:r>
      <w:r w:rsidRPr="00B374C1">
        <w:rPr>
          <w:color w:val="auto"/>
          <w:sz w:val="28"/>
          <w:szCs w:val="28"/>
          <w:lang w:val="vi-VN"/>
        </w:rPr>
        <w:instrText xml:space="preserve"> SEQ Hình_3. \* ARABIC </w:instrText>
      </w:r>
      <w:r w:rsidRPr="00B374C1">
        <w:rPr>
          <w:color w:val="auto"/>
          <w:sz w:val="28"/>
          <w:szCs w:val="28"/>
          <w:lang w:val="vi-VN"/>
        </w:rPr>
        <w:fldChar w:fldCharType="separate"/>
      </w:r>
      <w:r w:rsidR="008B4D3C" w:rsidRPr="00B374C1">
        <w:rPr>
          <w:noProof/>
          <w:color w:val="auto"/>
          <w:sz w:val="28"/>
          <w:szCs w:val="28"/>
          <w:lang w:val="vi-VN"/>
        </w:rPr>
        <w:t>18</w:t>
      </w:r>
      <w:r w:rsidRPr="00B374C1">
        <w:rPr>
          <w:color w:val="auto"/>
          <w:sz w:val="28"/>
          <w:szCs w:val="28"/>
          <w:lang w:val="vi-VN"/>
        </w:rPr>
        <w:fldChar w:fldCharType="end"/>
      </w:r>
      <w:r w:rsidRPr="00B374C1">
        <w:rPr>
          <w:color w:val="auto"/>
          <w:sz w:val="28"/>
          <w:szCs w:val="28"/>
          <w:lang w:val="vi-VN"/>
        </w:rPr>
        <w:t xml:space="preserve"> Bộ lọc theo giá cho </w:t>
      </w:r>
      <w:proofErr w:type="spellStart"/>
      <w:r w:rsidRPr="00B374C1">
        <w:rPr>
          <w:color w:val="auto"/>
          <w:sz w:val="28"/>
          <w:szCs w:val="28"/>
          <w:lang w:val="vi-VN"/>
        </w:rPr>
        <w:t>website</w:t>
      </w:r>
      <w:bookmarkEnd w:id="155"/>
      <w:proofErr w:type="spellEnd"/>
    </w:p>
    <w:p w14:paraId="3E304846" w14:textId="77777777" w:rsidR="00FC6EDA" w:rsidRPr="00B374C1" w:rsidRDefault="00FC6EDA" w:rsidP="000E47FC">
      <w:pPr>
        <w:tabs>
          <w:tab w:val="clear" w:pos="8920"/>
        </w:tabs>
        <w:spacing w:before="0" w:after="100"/>
        <w:rPr>
          <w:lang w:val="vi-VN"/>
        </w:rPr>
      </w:pPr>
    </w:p>
    <w:p w14:paraId="5D518AA8" w14:textId="77777777" w:rsidR="00FC6EDA" w:rsidRPr="00B374C1" w:rsidRDefault="00000000" w:rsidP="000E47FC">
      <w:pPr>
        <w:tabs>
          <w:tab w:val="clear" w:pos="8920"/>
        </w:tabs>
        <w:spacing w:before="0" w:after="100"/>
        <w:ind w:left="1440"/>
        <w:rPr>
          <w:b/>
          <w:lang w:val="vi-VN"/>
        </w:rPr>
      </w:pPr>
      <w:r w:rsidRPr="00B374C1">
        <w:rPr>
          <w:b/>
          <w:lang w:val="vi-VN"/>
        </w:rPr>
        <w:t>6.1.5. Chức năng chọn và xem hàng</w:t>
      </w:r>
    </w:p>
    <w:p w14:paraId="1C413815" w14:textId="77777777" w:rsidR="00FC6EDA" w:rsidRPr="00B374C1" w:rsidRDefault="00000000" w:rsidP="000E47FC">
      <w:pPr>
        <w:tabs>
          <w:tab w:val="clear" w:pos="8920"/>
        </w:tabs>
        <w:spacing w:before="0" w:after="100"/>
        <w:ind w:firstLine="720"/>
        <w:rPr>
          <w:lang w:val="vi-VN"/>
        </w:rPr>
      </w:pPr>
      <w:r w:rsidRPr="00B374C1">
        <w:rPr>
          <w:lang w:val="vi-VN"/>
        </w:rPr>
        <w:t>Khách hàng vào danh mục sản phẩm và chọn sản phẩm cần mua để xem chi tiết thông tin sản phẩm đó. Để xem thông tin của sản phẩm, người dùng chọn sản phẩm cần xem chi tiết, hệ thống sẽ chuyển hướng người dùng đến trang chi tiết sản phẩm.</w:t>
      </w:r>
    </w:p>
    <w:p w14:paraId="7F1F3279" w14:textId="77777777" w:rsidR="00DA08C7" w:rsidRPr="00B374C1" w:rsidRDefault="00000000" w:rsidP="000E47FC">
      <w:pPr>
        <w:keepNext/>
        <w:tabs>
          <w:tab w:val="clear" w:pos="8920"/>
        </w:tabs>
        <w:spacing w:before="0" w:after="100"/>
        <w:rPr>
          <w:lang w:val="vi-VN"/>
        </w:rPr>
      </w:pPr>
      <w:r w:rsidRPr="00B374C1">
        <w:rPr>
          <w:noProof/>
          <w:lang w:val="vi-VN"/>
        </w:rPr>
        <w:lastRenderedPageBreak/>
        <w:drawing>
          <wp:inline distT="114300" distB="114300" distL="114300" distR="114300" wp14:anchorId="6BB84153" wp14:editId="16AEEFFC">
            <wp:extent cx="5667700" cy="2006600"/>
            <wp:effectExtent l="0" t="0" r="0" b="0"/>
            <wp:docPr id="86"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112"/>
                    <a:srcRect/>
                    <a:stretch>
                      <a:fillRect/>
                    </a:stretch>
                  </pic:blipFill>
                  <pic:spPr>
                    <a:xfrm>
                      <a:off x="0" y="0"/>
                      <a:ext cx="5667700" cy="2006600"/>
                    </a:xfrm>
                    <a:prstGeom prst="rect">
                      <a:avLst/>
                    </a:prstGeom>
                    <a:ln/>
                  </pic:spPr>
                </pic:pic>
              </a:graphicData>
            </a:graphic>
          </wp:inline>
        </w:drawing>
      </w:r>
    </w:p>
    <w:p w14:paraId="01792C75" w14:textId="6F3CD30F" w:rsidR="006D53B7" w:rsidRPr="00B374C1" w:rsidRDefault="00DA08C7" w:rsidP="000E47FC">
      <w:pPr>
        <w:pStyle w:val="Caption"/>
        <w:tabs>
          <w:tab w:val="clear" w:pos="8920"/>
        </w:tabs>
        <w:jc w:val="center"/>
        <w:rPr>
          <w:color w:val="auto"/>
          <w:sz w:val="28"/>
          <w:szCs w:val="28"/>
          <w:lang w:val="vi-VN"/>
        </w:rPr>
      </w:pPr>
      <w:bookmarkStart w:id="156" w:name="_Toc182467810"/>
      <w:r w:rsidRPr="00B374C1">
        <w:rPr>
          <w:color w:val="auto"/>
          <w:sz w:val="28"/>
          <w:szCs w:val="28"/>
          <w:lang w:val="vi-VN"/>
        </w:rPr>
        <w:t xml:space="preserve">Hình 3. </w:t>
      </w:r>
      <w:r w:rsidRPr="00B374C1">
        <w:rPr>
          <w:color w:val="auto"/>
          <w:sz w:val="28"/>
          <w:szCs w:val="28"/>
          <w:lang w:val="vi-VN"/>
        </w:rPr>
        <w:fldChar w:fldCharType="begin"/>
      </w:r>
      <w:r w:rsidRPr="00B374C1">
        <w:rPr>
          <w:color w:val="auto"/>
          <w:sz w:val="28"/>
          <w:szCs w:val="28"/>
          <w:lang w:val="vi-VN"/>
        </w:rPr>
        <w:instrText xml:space="preserve"> SEQ Hình_3. \* ARABIC </w:instrText>
      </w:r>
      <w:r w:rsidRPr="00B374C1">
        <w:rPr>
          <w:color w:val="auto"/>
          <w:sz w:val="28"/>
          <w:szCs w:val="28"/>
          <w:lang w:val="vi-VN"/>
        </w:rPr>
        <w:fldChar w:fldCharType="separate"/>
      </w:r>
      <w:r w:rsidR="008B4D3C" w:rsidRPr="00B374C1">
        <w:rPr>
          <w:noProof/>
          <w:color w:val="auto"/>
          <w:sz w:val="28"/>
          <w:szCs w:val="28"/>
          <w:lang w:val="vi-VN"/>
        </w:rPr>
        <w:t>19</w:t>
      </w:r>
      <w:r w:rsidRPr="00B374C1">
        <w:rPr>
          <w:color w:val="auto"/>
          <w:sz w:val="28"/>
          <w:szCs w:val="28"/>
          <w:lang w:val="vi-VN"/>
        </w:rPr>
        <w:fldChar w:fldCharType="end"/>
      </w:r>
      <w:r w:rsidRPr="00B374C1">
        <w:rPr>
          <w:color w:val="auto"/>
          <w:sz w:val="28"/>
          <w:szCs w:val="28"/>
          <w:lang w:val="vi-VN"/>
        </w:rPr>
        <w:t xml:space="preserve"> Chi tiết danh mục trong </w:t>
      </w:r>
      <w:proofErr w:type="spellStart"/>
      <w:r w:rsidRPr="00B374C1">
        <w:rPr>
          <w:color w:val="auto"/>
          <w:sz w:val="28"/>
          <w:szCs w:val="28"/>
          <w:lang w:val="vi-VN"/>
        </w:rPr>
        <w:t>website</w:t>
      </w:r>
      <w:bookmarkEnd w:id="156"/>
      <w:proofErr w:type="spellEnd"/>
    </w:p>
    <w:p w14:paraId="0D114A6F" w14:textId="0CF5CA72" w:rsidR="00FC6EDA" w:rsidRPr="00B374C1" w:rsidRDefault="00FC6EDA" w:rsidP="000E47FC">
      <w:pPr>
        <w:pStyle w:val="Caption"/>
        <w:tabs>
          <w:tab w:val="clear" w:pos="8920"/>
        </w:tabs>
        <w:jc w:val="center"/>
        <w:rPr>
          <w:color w:val="auto"/>
          <w:sz w:val="28"/>
          <w:szCs w:val="28"/>
          <w:lang w:val="vi-VN"/>
        </w:rPr>
      </w:pPr>
    </w:p>
    <w:p w14:paraId="6D0398E4" w14:textId="77777777" w:rsidR="00DA08C7" w:rsidRPr="00B374C1" w:rsidRDefault="00000000" w:rsidP="000E47FC">
      <w:pPr>
        <w:keepNext/>
        <w:tabs>
          <w:tab w:val="clear" w:pos="8920"/>
        </w:tabs>
        <w:spacing w:before="0" w:after="100"/>
        <w:ind w:firstLine="720"/>
        <w:rPr>
          <w:lang w:val="vi-VN"/>
        </w:rPr>
      </w:pPr>
      <w:r w:rsidRPr="00B374C1">
        <w:rPr>
          <w:noProof/>
          <w:lang w:val="vi-VN"/>
        </w:rPr>
        <w:drawing>
          <wp:inline distT="114300" distB="114300" distL="114300" distR="114300" wp14:anchorId="50396080" wp14:editId="4437F30E">
            <wp:extent cx="5305425" cy="3981450"/>
            <wp:effectExtent l="0" t="0" r="0" b="0"/>
            <wp:docPr id="141" name="image131.png"/>
            <wp:cNvGraphicFramePr/>
            <a:graphic xmlns:a="http://schemas.openxmlformats.org/drawingml/2006/main">
              <a:graphicData uri="http://schemas.openxmlformats.org/drawingml/2006/picture">
                <pic:pic xmlns:pic="http://schemas.openxmlformats.org/drawingml/2006/picture">
                  <pic:nvPicPr>
                    <pic:cNvPr id="0" name="image131.png"/>
                    <pic:cNvPicPr preferRelativeResize="0"/>
                  </pic:nvPicPr>
                  <pic:blipFill>
                    <a:blip r:embed="rId113"/>
                    <a:srcRect/>
                    <a:stretch>
                      <a:fillRect/>
                    </a:stretch>
                  </pic:blipFill>
                  <pic:spPr>
                    <a:xfrm>
                      <a:off x="0" y="0"/>
                      <a:ext cx="5305425" cy="3981450"/>
                    </a:xfrm>
                    <a:prstGeom prst="rect">
                      <a:avLst/>
                    </a:prstGeom>
                    <a:ln/>
                  </pic:spPr>
                </pic:pic>
              </a:graphicData>
            </a:graphic>
          </wp:inline>
        </w:drawing>
      </w:r>
    </w:p>
    <w:p w14:paraId="6B613EC4" w14:textId="4D53D913" w:rsidR="00FC6EDA" w:rsidRPr="00B374C1" w:rsidRDefault="00DA08C7" w:rsidP="000E47FC">
      <w:pPr>
        <w:pStyle w:val="Caption"/>
        <w:tabs>
          <w:tab w:val="clear" w:pos="8920"/>
        </w:tabs>
        <w:jc w:val="center"/>
        <w:rPr>
          <w:color w:val="auto"/>
          <w:sz w:val="28"/>
          <w:szCs w:val="28"/>
          <w:lang w:val="vi-VN"/>
        </w:rPr>
      </w:pPr>
      <w:bookmarkStart w:id="157" w:name="_Toc182467811"/>
      <w:r w:rsidRPr="00B374C1">
        <w:rPr>
          <w:color w:val="auto"/>
          <w:sz w:val="28"/>
          <w:szCs w:val="28"/>
          <w:lang w:val="vi-VN"/>
        </w:rPr>
        <w:t xml:space="preserve">Hình 3. </w:t>
      </w:r>
      <w:r w:rsidRPr="00B374C1">
        <w:rPr>
          <w:color w:val="auto"/>
          <w:sz w:val="28"/>
          <w:szCs w:val="28"/>
          <w:lang w:val="vi-VN"/>
        </w:rPr>
        <w:fldChar w:fldCharType="begin"/>
      </w:r>
      <w:r w:rsidRPr="00B374C1">
        <w:rPr>
          <w:color w:val="auto"/>
          <w:sz w:val="28"/>
          <w:szCs w:val="28"/>
          <w:lang w:val="vi-VN"/>
        </w:rPr>
        <w:instrText xml:space="preserve"> SEQ Hình_3. \* ARABIC </w:instrText>
      </w:r>
      <w:r w:rsidRPr="00B374C1">
        <w:rPr>
          <w:color w:val="auto"/>
          <w:sz w:val="28"/>
          <w:szCs w:val="28"/>
          <w:lang w:val="vi-VN"/>
        </w:rPr>
        <w:fldChar w:fldCharType="separate"/>
      </w:r>
      <w:r w:rsidR="008B4D3C" w:rsidRPr="00B374C1">
        <w:rPr>
          <w:noProof/>
          <w:color w:val="auto"/>
          <w:sz w:val="28"/>
          <w:szCs w:val="28"/>
          <w:lang w:val="vi-VN"/>
        </w:rPr>
        <w:t>20</w:t>
      </w:r>
      <w:r w:rsidRPr="00B374C1">
        <w:rPr>
          <w:color w:val="auto"/>
          <w:sz w:val="28"/>
          <w:szCs w:val="28"/>
          <w:lang w:val="vi-VN"/>
        </w:rPr>
        <w:fldChar w:fldCharType="end"/>
      </w:r>
      <w:r w:rsidRPr="00B374C1">
        <w:rPr>
          <w:color w:val="auto"/>
          <w:sz w:val="28"/>
          <w:szCs w:val="28"/>
          <w:lang w:val="vi-VN"/>
        </w:rPr>
        <w:t xml:space="preserve"> Các sản phẩm có trong từng danh mục</w:t>
      </w:r>
      <w:bookmarkEnd w:id="157"/>
    </w:p>
    <w:p w14:paraId="0CB1D91F" w14:textId="77777777" w:rsidR="00FC6EDA" w:rsidRPr="00B374C1" w:rsidRDefault="00FC6EDA" w:rsidP="000E47FC">
      <w:pPr>
        <w:tabs>
          <w:tab w:val="clear" w:pos="8920"/>
        </w:tabs>
        <w:spacing w:before="0" w:after="100"/>
        <w:rPr>
          <w:lang w:val="vi-VN"/>
        </w:rPr>
      </w:pPr>
    </w:p>
    <w:p w14:paraId="1DE32DBD" w14:textId="77777777" w:rsidR="00FC6EDA" w:rsidRPr="00B374C1" w:rsidRDefault="00000000" w:rsidP="000E47FC">
      <w:pPr>
        <w:tabs>
          <w:tab w:val="clear" w:pos="8920"/>
        </w:tabs>
        <w:spacing w:before="0" w:after="100"/>
        <w:ind w:left="720"/>
        <w:rPr>
          <w:lang w:val="vi-VN"/>
        </w:rPr>
      </w:pPr>
      <w:r w:rsidRPr="00B374C1">
        <w:rPr>
          <w:lang w:val="vi-VN"/>
        </w:rPr>
        <w:t>Thông tin chi tiết của sản phẩm bao gồm: Tên sản phẩm, nhiều hình ảnh chi tiết của sản phẩm, giá, màu sắc, số lượng đặt mua, mô tả sản phẩm và nút “</w:t>
      </w:r>
      <w:proofErr w:type="spellStart"/>
      <w:r w:rsidRPr="00B374C1">
        <w:rPr>
          <w:lang w:val="vi-VN"/>
        </w:rPr>
        <w:t>Add</w:t>
      </w:r>
      <w:proofErr w:type="spellEnd"/>
      <w:r w:rsidRPr="00B374C1">
        <w:rPr>
          <w:lang w:val="vi-VN"/>
        </w:rPr>
        <w:t xml:space="preserve"> to </w:t>
      </w:r>
      <w:proofErr w:type="spellStart"/>
      <w:r w:rsidRPr="00B374C1">
        <w:rPr>
          <w:lang w:val="vi-VN"/>
        </w:rPr>
        <w:t>cart</w:t>
      </w:r>
      <w:proofErr w:type="spellEnd"/>
      <w:r w:rsidRPr="00B374C1">
        <w:rPr>
          <w:lang w:val="vi-VN"/>
        </w:rPr>
        <w:t>”.</w:t>
      </w:r>
    </w:p>
    <w:p w14:paraId="12A2A0AB" w14:textId="77777777" w:rsidR="00DA08C7" w:rsidRPr="00B374C1" w:rsidRDefault="00000000" w:rsidP="000E47FC">
      <w:pPr>
        <w:keepNext/>
        <w:tabs>
          <w:tab w:val="clear" w:pos="8920"/>
        </w:tabs>
        <w:spacing w:before="0" w:after="100"/>
        <w:rPr>
          <w:lang w:val="vi-VN"/>
        </w:rPr>
      </w:pPr>
      <w:r w:rsidRPr="00B374C1">
        <w:rPr>
          <w:noProof/>
          <w:lang w:val="vi-VN"/>
        </w:rPr>
        <w:lastRenderedPageBreak/>
        <w:drawing>
          <wp:inline distT="114300" distB="114300" distL="114300" distR="114300" wp14:anchorId="317430C9" wp14:editId="51805A8C">
            <wp:extent cx="5667700" cy="2540000"/>
            <wp:effectExtent l="0" t="0" r="0" b="0"/>
            <wp:docPr id="116"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114"/>
                    <a:srcRect/>
                    <a:stretch>
                      <a:fillRect/>
                    </a:stretch>
                  </pic:blipFill>
                  <pic:spPr>
                    <a:xfrm>
                      <a:off x="0" y="0"/>
                      <a:ext cx="5667700" cy="2540000"/>
                    </a:xfrm>
                    <a:prstGeom prst="rect">
                      <a:avLst/>
                    </a:prstGeom>
                    <a:ln/>
                  </pic:spPr>
                </pic:pic>
              </a:graphicData>
            </a:graphic>
          </wp:inline>
        </w:drawing>
      </w:r>
    </w:p>
    <w:p w14:paraId="0AD6C6B3" w14:textId="40FB786A" w:rsidR="00DA5A91" w:rsidRPr="00B374C1" w:rsidRDefault="00DA08C7" w:rsidP="000E47FC">
      <w:pPr>
        <w:pStyle w:val="Caption"/>
        <w:tabs>
          <w:tab w:val="clear" w:pos="8920"/>
        </w:tabs>
        <w:jc w:val="center"/>
        <w:rPr>
          <w:color w:val="auto"/>
          <w:sz w:val="28"/>
          <w:szCs w:val="28"/>
          <w:lang w:val="vi-VN"/>
        </w:rPr>
      </w:pPr>
      <w:bookmarkStart w:id="158" w:name="_Toc182467812"/>
      <w:r w:rsidRPr="00B374C1">
        <w:rPr>
          <w:color w:val="auto"/>
          <w:sz w:val="28"/>
          <w:szCs w:val="28"/>
          <w:lang w:val="vi-VN"/>
        </w:rPr>
        <w:t xml:space="preserve">Hình 3. </w:t>
      </w:r>
      <w:r w:rsidRPr="00B374C1">
        <w:rPr>
          <w:color w:val="auto"/>
          <w:sz w:val="28"/>
          <w:szCs w:val="28"/>
          <w:lang w:val="vi-VN"/>
        </w:rPr>
        <w:fldChar w:fldCharType="begin"/>
      </w:r>
      <w:r w:rsidRPr="00B374C1">
        <w:rPr>
          <w:color w:val="auto"/>
          <w:sz w:val="28"/>
          <w:szCs w:val="28"/>
          <w:lang w:val="vi-VN"/>
        </w:rPr>
        <w:instrText xml:space="preserve"> SEQ Hình_3. \* ARABIC </w:instrText>
      </w:r>
      <w:r w:rsidRPr="00B374C1">
        <w:rPr>
          <w:color w:val="auto"/>
          <w:sz w:val="28"/>
          <w:szCs w:val="28"/>
          <w:lang w:val="vi-VN"/>
        </w:rPr>
        <w:fldChar w:fldCharType="separate"/>
      </w:r>
      <w:r w:rsidR="008B4D3C" w:rsidRPr="00B374C1">
        <w:rPr>
          <w:noProof/>
          <w:color w:val="auto"/>
          <w:sz w:val="28"/>
          <w:szCs w:val="28"/>
          <w:lang w:val="vi-VN"/>
        </w:rPr>
        <w:t>21</w:t>
      </w:r>
      <w:r w:rsidRPr="00B374C1">
        <w:rPr>
          <w:color w:val="auto"/>
          <w:sz w:val="28"/>
          <w:szCs w:val="28"/>
          <w:lang w:val="vi-VN"/>
        </w:rPr>
        <w:fldChar w:fldCharType="end"/>
      </w:r>
      <w:r w:rsidRPr="00B374C1">
        <w:rPr>
          <w:color w:val="auto"/>
          <w:sz w:val="28"/>
          <w:szCs w:val="28"/>
          <w:lang w:val="vi-VN"/>
        </w:rPr>
        <w:t xml:space="preserve"> Giao diện chi tiết sản phẩm</w:t>
      </w:r>
      <w:bookmarkEnd w:id="158"/>
    </w:p>
    <w:p w14:paraId="56FAFF44" w14:textId="77777777" w:rsidR="00FC6EDA" w:rsidRPr="00B374C1" w:rsidRDefault="00FC6EDA" w:rsidP="000E47FC">
      <w:pPr>
        <w:tabs>
          <w:tab w:val="clear" w:pos="8920"/>
        </w:tabs>
        <w:spacing w:before="0" w:after="100"/>
        <w:rPr>
          <w:lang w:val="vi-VN"/>
        </w:rPr>
      </w:pPr>
    </w:p>
    <w:p w14:paraId="761FC84A" w14:textId="77777777" w:rsidR="00FC6EDA" w:rsidRPr="00B374C1" w:rsidRDefault="00FC6EDA" w:rsidP="000E47FC">
      <w:pPr>
        <w:tabs>
          <w:tab w:val="clear" w:pos="8920"/>
        </w:tabs>
        <w:spacing w:before="0" w:after="100"/>
        <w:rPr>
          <w:lang w:val="vi-VN"/>
        </w:rPr>
      </w:pPr>
    </w:p>
    <w:p w14:paraId="3C53B100" w14:textId="77777777" w:rsidR="00FC6EDA" w:rsidRPr="00B374C1" w:rsidRDefault="00FC6EDA" w:rsidP="000E47FC">
      <w:pPr>
        <w:tabs>
          <w:tab w:val="clear" w:pos="8920"/>
        </w:tabs>
        <w:spacing w:before="0" w:after="100"/>
        <w:rPr>
          <w:lang w:val="vi-VN"/>
        </w:rPr>
      </w:pPr>
    </w:p>
    <w:p w14:paraId="6C8D9B30" w14:textId="77777777" w:rsidR="00DA08C7" w:rsidRPr="00B374C1" w:rsidRDefault="00000000" w:rsidP="000E47FC">
      <w:pPr>
        <w:keepNext/>
        <w:tabs>
          <w:tab w:val="clear" w:pos="8920"/>
        </w:tabs>
        <w:spacing w:before="0" w:after="100"/>
        <w:rPr>
          <w:lang w:val="vi-VN"/>
        </w:rPr>
      </w:pPr>
      <w:r w:rsidRPr="00B374C1">
        <w:rPr>
          <w:noProof/>
          <w:lang w:val="vi-VN"/>
        </w:rPr>
        <w:drawing>
          <wp:inline distT="114300" distB="114300" distL="114300" distR="114300" wp14:anchorId="441E8A4C" wp14:editId="62AC4C7D">
            <wp:extent cx="5667700" cy="2120900"/>
            <wp:effectExtent l="0" t="0" r="0" b="0"/>
            <wp:docPr id="154" name="image151.png"/>
            <wp:cNvGraphicFramePr/>
            <a:graphic xmlns:a="http://schemas.openxmlformats.org/drawingml/2006/main">
              <a:graphicData uri="http://schemas.openxmlformats.org/drawingml/2006/picture">
                <pic:pic xmlns:pic="http://schemas.openxmlformats.org/drawingml/2006/picture">
                  <pic:nvPicPr>
                    <pic:cNvPr id="0" name="image151.png"/>
                    <pic:cNvPicPr preferRelativeResize="0"/>
                  </pic:nvPicPr>
                  <pic:blipFill>
                    <a:blip r:embed="rId115"/>
                    <a:srcRect/>
                    <a:stretch>
                      <a:fillRect/>
                    </a:stretch>
                  </pic:blipFill>
                  <pic:spPr>
                    <a:xfrm>
                      <a:off x="0" y="0"/>
                      <a:ext cx="5667700" cy="2120900"/>
                    </a:xfrm>
                    <a:prstGeom prst="rect">
                      <a:avLst/>
                    </a:prstGeom>
                    <a:ln/>
                  </pic:spPr>
                </pic:pic>
              </a:graphicData>
            </a:graphic>
          </wp:inline>
        </w:drawing>
      </w:r>
    </w:p>
    <w:p w14:paraId="65FFBC4A" w14:textId="7EE292C2" w:rsidR="00DA5A91" w:rsidRPr="00B374C1" w:rsidRDefault="00DA08C7" w:rsidP="000E47FC">
      <w:pPr>
        <w:pStyle w:val="Caption"/>
        <w:tabs>
          <w:tab w:val="clear" w:pos="8920"/>
        </w:tabs>
        <w:jc w:val="center"/>
        <w:rPr>
          <w:color w:val="auto"/>
          <w:sz w:val="28"/>
          <w:szCs w:val="28"/>
          <w:lang w:val="vi-VN"/>
        </w:rPr>
      </w:pPr>
      <w:bookmarkStart w:id="159" w:name="_Toc182467813"/>
      <w:r w:rsidRPr="00B374C1">
        <w:rPr>
          <w:color w:val="auto"/>
          <w:sz w:val="28"/>
          <w:szCs w:val="28"/>
          <w:lang w:val="vi-VN"/>
        </w:rPr>
        <w:t xml:space="preserve">Hình 3. </w:t>
      </w:r>
      <w:r w:rsidRPr="00B374C1">
        <w:rPr>
          <w:color w:val="auto"/>
          <w:sz w:val="28"/>
          <w:szCs w:val="28"/>
          <w:lang w:val="vi-VN"/>
        </w:rPr>
        <w:fldChar w:fldCharType="begin"/>
      </w:r>
      <w:r w:rsidRPr="00B374C1">
        <w:rPr>
          <w:color w:val="auto"/>
          <w:sz w:val="28"/>
          <w:szCs w:val="28"/>
          <w:lang w:val="vi-VN"/>
        </w:rPr>
        <w:instrText xml:space="preserve"> SEQ Hình_3. \* ARABIC </w:instrText>
      </w:r>
      <w:r w:rsidRPr="00B374C1">
        <w:rPr>
          <w:color w:val="auto"/>
          <w:sz w:val="28"/>
          <w:szCs w:val="28"/>
          <w:lang w:val="vi-VN"/>
        </w:rPr>
        <w:fldChar w:fldCharType="separate"/>
      </w:r>
      <w:r w:rsidR="008B4D3C" w:rsidRPr="00B374C1">
        <w:rPr>
          <w:noProof/>
          <w:color w:val="auto"/>
          <w:sz w:val="28"/>
          <w:szCs w:val="28"/>
          <w:lang w:val="vi-VN"/>
        </w:rPr>
        <w:t>22</w:t>
      </w:r>
      <w:r w:rsidRPr="00B374C1">
        <w:rPr>
          <w:color w:val="auto"/>
          <w:sz w:val="28"/>
          <w:szCs w:val="28"/>
          <w:lang w:val="vi-VN"/>
        </w:rPr>
        <w:fldChar w:fldCharType="end"/>
      </w:r>
      <w:r w:rsidRPr="00B374C1">
        <w:rPr>
          <w:color w:val="auto"/>
          <w:sz w:val="28"/>
          <w:szCs w:val="28"/>
          <w:lang w:val="vi-VN"/>
        </w:rPr>
        <w:t xml:space="preserve"> Giao diện chi tiết sản phẩm (2)</w:t>
      </w:r>
      <w:bookmarkEnd w:id="159"/>
    </w:p>
    <w:p w14:paraId="0B5FEF94" w14:textId="77777777" w:rsidR="00FC6EDA" w:rsidRPr="00B374C1" w:rsidRDefault="00FC6EDA" w:rsidP="000E47FC">
      <w:pPr>
        <w:tabs>
          <w:tab w:val="clear" w:pos="8920"/>
        </w:tabs>
        <w:spacing w:before="0" w:after="100"/>
        <w:rPr>
          <w:lang w:val="vi-VN"/>
        </w:rPr>
      </w:pPr>
    </w:p>
    <w:p w14:paraId="7A76AAF2" w14:textId="77777777" w:rsidR="00FC6EDA" w:rsidRPr="00B374C1" w:rsidRDefault="00000000" w:rsidP="000E47FC">
      <w:pPr>
        <w:tabs>
          <w:tab w:val="clear" w:pos="8920"/>
        </w:tabs>
        <w:spacing w:before="0" w:after="100"/>
        <w:ind w:left="720"/>
        <w:rPr>
          <w:lang w:val="vi-VN"/>
        </w:rPr>
      </w:pPr>
      <w:r w:rsidRPr="00B374C1">
        <w:rPr>
          <w:lang w:val="vi-VN"/>
        </w:rPr>
        <w:t>Khách hàng nhấn nút “</w:t>
      </w:r>
      <w:proofErr w:type="spellStart"/>
      <w:r w:rsidRPr="00B374C1">
        <w:rPr>
          <w:lang w:val="vi-VN"/>
        </w:rPr>
        <w:t>Add</w:t>
      </w:r>
      <w:proofErr w:type="spellEnd"/>
      <w:r w:rsidRPr="00B374C1">
        <w:rPr>
          <w:lang w:val="vi-VN"/>
        </w:rPr>
        <w:t xml:space="preserve"> to </w:t>
      </w:r>
      <w:proofErr w:type="spellStart"/>
      <w:r w:rsidRPr="00B374C1">
        <w:rPr>
          <w:lang w:val="vi-VN"/>
        </w:rPr>
        <w:t>cart</w:t>
      </w:r>
      <w:proofErr w:type="spellEnd"/>
      <w:r w:rsidRPr="00B374C1">
        <w:rPr>
          <w:lang w:val="vi-VN"/>
        </w:rPr>
        <w:t xml:space="preserve">” để thêm mặt hàng vào giỏ hàng, hệ thống sẽ hiển thị thông báo vào đầu trang. Khi người dùng nhập vào </w:t>
      </w:r>
      <w:proofErr w:type="spellStart"/>
      <w:r w:rsidRPr="00B374C1">
        <w:rPr>
          <w:lang w:val="vi-VN"/>
        </w:rPr>
        <w:t>icon</w:t>
      </w:r>
      <w:proofErr w:type="spellEnd"/>
      <w:r w:rsidRPr="00B374C1">
        <w:rPr>
          <w:lang w:val="vi-VN"/>
        </w:rPr>
        <w:t xml:space="preserve"> giỏ hàng ở đầu trang sẽ hiển thị toàn bộ sản phẩm mà người dùng thêm vào.</w:t>
      </w:r>
    </w:p>
    <w:p w14:paraId="3589103C" w14:textId="77777777" w:rsidR="00FC6EDA" w:rsidRPr="00B374C1" w:rsidRDefault="00000000" w:rsidP="000E47FC">
      <w:pPr>
        <w:tabs>
          <w:tab w:val="clear" w:pos="8920"/>
        </w:tabs>
        <w:spacing w:before="0" w:after="100"/>
        <w:ind w:left="2160" w:firstLine="720"/>
        <w:rPr>
          <w:lang w:val="vi-VN"/>
        </w:rPr>
      </w:pPr>
      <w:r w:rsidRPr="00B374C1">
        <w:rPr>
          <w:noProof/>
          <w:lang w:val="vi-VN"/>
        </w:rPr>
        <w:drawing>
          <wp:inline distT="114300" distB="114300" distL="114300" distR="114300" wp14:anchorId="06FF512C" wp14:editId="0BD9BED5">
            <wp:extent cx="1993900" cy="1000125"/>
            <wp:effectExtent l="0" t="0" r="0" b="0"/>
            <wp:docPr id="133" name="image125.png"/>
            <wp:cNvGraphicFramePr/>
            <a:graphic xmlns:a="http://schemas.openxmlformats.org/drawingml/2006/main">
              <a:graphicData uri="http://schemas.openxmlformats.org/drawingml/2006/picture">
                <pic:pic xmlns:pic="http://schemas.openxmlformats.org/drawingml/2006/picture">
                  <pic:nvPicPr>
                    <pic:cNvPr id="0" name="image125.png"/>
                    <pic:cNvPicPr preferRelativeResize="0"/>
                  </pic:nvPicPr>
                  <pic:blipFill>
                    <a:blip r:embed="rId116"/>
                    <a:srcRect l="3975"/>
                    <a:stretch>
                      <a:fillRect/>
                    </a:stretch>
                  </pic:blipFill>
                  <pic:spPr>
                    <a:xfrm>
                      <a:off x="0" y="0"/>
                      <a:ext cx="1993900" cy="1000125"/>
                    </a:xfrm>
                    <a:prstGeom prst="rect">
                      <a:avLst/>
                    </a:prstGeom>
                    <a:ln/>
                  </pic:spPr>
                </pic:pic>
              </a:graphicData>
            </a:graphic>
          </wp:inline>
        </w:drawing>
      </w:r>
      <w:r w:rsidRPr="00B374C1">
        <w:rPr>
          <w:lang w:val="vi-VN"/>
        </w:rPr>
        <w:t xml:space="preserve"> </w:t>
      </w:r>
    </w:p>
    <w:p w14:paraId="66408D42" w14:textId="77777777" w:rsidR="00FC6EDA" w:rsidRPr="00B374C1" w:rsidRDefault="00000000" w:rsidP="000E47FC">
      <w:pPr>
        <w:tabs>
          <w:tab w:val="clear" w:pos="8920"/>
        </w:tabs>
        <w:spacing w:before="0" w:after="100"/>
        <w:ind w:left="720"/>
        <w:rPr>
          <w:lang w:val="vi-VN"/>
        </w:rPr>
      </w:pPr>
      <w:r w:rsidRPr="00B374C1">
        <w:rPr>
          <w:lang w:val="vi-VN"/>
        </w:rPr>
        <w:t>Trang giỏ hàng chứa các thông tin: mã SKU của mặt hàng vừa thêm vào, thông tin mặt hàng mà người dùng chọn, giá mặt hàng, số lượng (</w:t>
      </w:r>
      <w:proofErr w:type="spellStart"/>
      <w:r w:rsidRPr="00B374C1">
        <w:rPr>
          <w:lang w:val="vi-VN"/>
        </w:rPr>
        <w:t>Quantity</w:t>
      </w:r>
      <w:proofErr w:type="spellEnd"/>
      <w:r w:rsidRPr="00B374C1">
        <w:rPr>
          <w:lang w:val="vi-VN"/>
        </w:rPr>
        <w:t xml:space="preserve">), nút “Xóa sản phẩm khỏi giỏ hàng”, tổng tiền của mặt hàng, </w:t>
      </w:r>
      <w:r w:rsidRPr="00B374C1">
        <w:rPr>
          <w:lang w:val="vi-VN"/>
        </w:rPr>
        <w:lastRenderedPageBreak/>
        <w:t>(</w:t>
      </w:r>
      <w:proofErr w:type="spellStart"/>
      <w:r w:rsidRPr="00B374C1">
        <w:rPr>
          <w:lang w:val="vi-VN"/>
        </w:rPr>
        <w:t>Subtotal</w:t>
      </w:r>
      <w:proofErr w:type="spellEnd"/>
      <w:r w:rsidRPr="00B374C1">
        <w:rPr>
          <w:lang w:val="vi-VN"/>
        </w:rPr>
        <w:t>), nút cập nhật giỏ hàng (</w:t>
      </w:r>
      <w:proofErr w:type="spellStart"/>
      <w:r w:rsidRPr="00B374C1">
        <w:rPr>
          <w:lang w:val="vi-VN"/>
        </w:rPr>
        <w:t>Update</w:t>
      </w:r>
      <w:proofErr w:type="spellEnd"/>
      <w:r w:rsidRPr="00B374C1">
        <w:rPr>
          <w:lang w:val="vi-VN"/>
        </w:rPr>
        <w:t xml:space="preserve"> </w:t>
      </w:r>
      <w:proofErr w:type="spellStart"/>
      <w:r w:rsidRPr="00B374C1">
        <w:rPr>
          <w:lang w:val="vi-VN"/>
        </w:rPr>
        <w:t>shopping</w:t>
      </w:r>
      <w:proofErr w:type="spellEnd"/>
      <w:r w:rsidRPr="00B374C1">
        <w:rPr>
          <w:lang w:val="vi-VN"/>
        </w:rPr>
        <w:t xml:space="preserve"> </w:t>
      </w:r>
      <w:proofErr w:type="spellStart"/>
      <w:r w:rsidRPr="00B374C1">
        <w:rPr>
          <w:lang w:val="vi-VN"/>
        </w:rPr>
        <w:t>cart</w:t>
      </w:r>
      <w:proofErr w:type="spellEnd"/>
      <w:r w:rsidRPr="00B374C1">
        <w:rPr>
          <w:lang w:val="vi-VN"/>
        </w:rPr>
        <w:t>), và nút thanh toán (</w:t>
      </w:r>
      <w:proofErr w:type="spellStart"/>
      <w:r w:rsidRPr="00B374C1">
        <w:rPr>
          <w:lang w:val="vi-VN"/>
        </w:rPr>
        <w:t>Proceed</w:t>
      </w:r>
      <w:proofErr w:type="spellEnd"/>
      <w:r w:rsidRPr="00B374C1">
        <w:rPr>
          <w:lang w:val="vi-VN"/>
        </w:rPr>
        <w:t xml:space="preserve"> to </w:t>
      </w:r>
      <w:proofErr w:type="spellStart"/>
      <w:r w:rsidRPr="00B374C1">
        <w:rPr>
          <w:lang w:val="vi-VN"/>
        </w:rPr>
        <w:t>Checkout</w:t>
      </w:r>
      <w:proofErr w:type="spellEnd"/>
      <w:r w:rsidRPr="00B374C1">
        <w:rPr>
          <w:lang w:val="vi-VN"/>
        </w:rPr>
        <w:t xml:space="preserve">). </w:t>
      </w:r>
    </w:p>
    <w:p w14:paraId="55781769" w14:textId="77777777" w:rsidR="00FC6EDA" w:rsidRPr="00B374C1" w:rsidRDefault="00000000" w:rsidP="000E47FC">
      <w:pPr>
        <w:tabs>
          <w:tab w:val="clear" w:pos="8920"/>
        </w:tabs>
        <w:spacing w:before="0" w:after="100"/>
        <w:rPr>
          <w:lang w:val="vi-VN"/>
        </w:rPr>
      </w:pPr>
      <w:r w:rsidRPr="00B374C1">
        <w:rPr>
          <w:noProof/>
          <w:lang w:val="vi-VN"/>
        </w:rPr>
        <w:drawing>
          <wp:inline distT="114300" distB="114300" distL="114300" distR="114300" wp14:anchorId="3B7AAD8C" wp14:editId="6C60A83A">
            <wp:extent cx="5667700" cy="546100"/>
            <wp:effectExtent l="0" t="0" r="0" b="0"/>
            <wp:docPr id="72"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117"/>
                    <a:srcRect/>
                    <a:stretch>
                      <a:fillRect/>
                    </a:stretch>
                  </pic:blipFill>
                  <pic:spPr>
                    <a:xfrm>
                      <a:off x="0" y="0"/>
                      <a:ext cx="5667700" cy="546100"/>
                    </a:xfrm>
                    <a:prstGeom prst="rect">
                      <a:avLst/>
                    </a:prstGeom>
                    <a:ln/>
                  </pic:spPr>
                </pic:pic>
              </a:graphicData>
            </a:graphic>
          </wp:inline>
        </w:drawing>
      </w:r>
    </w:p>
    <w:p w14:paraId="2C9C6E46" w14:textId="77777777" w:rsidR="00DA08C7" w:rsidRPr="00B374C1" w:rsidRDefault="00000000" w:rsidP="000E47FC">
      <w:pPr>
        <w:keepNext/>
        <w:tabs>
          <w:tab w:val="clear" w:pos="8920"/>
        </w:tabs>
        <w:spacing w:before="0" w:after="100"/>
        <w:rPr>
          <w:lang w:val="vi-VN"/>
        </w:rPr>
      </w:pPr>
      <w:r w:rsidRPr="00B374C1">
        <w:rPr>
          <w:noProof/>
          <w:lang w:val="vi-VN"/>
        </w:rPr>
        <w:drawing>
          <wp:inline distT="114300" distB="114300" distL="114300" distR="114300" wp14:anchorId="5322A724" wp14:editId="7372E378">
            <wp:extent cx="5667700" cy="2349500"/>
            <wp:effectExtent l="0" t="0" r="0" b="0"/>
            <wp:docPr id="81"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18"/>
                    <a:srcRect/>
                    <a:stretch>
                      <a:fillRect/>
                    </a:stretch>
                  </pic:blipFill>
                  <pic:spPr>
                    <a:xfrm>
                      <a:off x="0" y="0"/>
                      <a:ext cx="5667700" cy="2349500"/>
                    </a:xfrm>
                    <a:prstGeom prst="rect">
                      <a:avLst/>
                    </a:prstGeom>
                    <a:ln/>
                  </pic:spPr>
                </pic:pic>
              </a:graphicData>
            </a:graphic>
          </wp:inline>
        </w:drawing>
      </w:r>
    </w:p>
    <w:p w14:paraId="6E6E3594" w14:textId="2073F43A" w:rsidR="00DA5A91" w:rsidRPr="00B374C1" w:rsidRDefault="00DA08C7" w:rsidP="000E47FC">
      <w:pPr>
        <w:pStyle w:val="Caption"/>
        <w:tabs>
          <w:tab w:val="clear" w:pos="8920"/>
        </w:tabs>
        <w:jc w:val="center"/>
        <w:rPr>
          <w:color w:val="auto"/>
          <w:sz w:val="28"/>
          <w:szCs w:val="28"/>
          <w:lang w:val="vi-VN"/>
        </w:rPr>
      </w:pPr>
      <w:bookmarkStart w:id="160" w:name="_Toc182467814"/>
      <w:r w:rsidRPr="00B374C1">
        <w:rPr>
          <w:color w:val="auto"/>
          <w:sz w:val="28"/>
          <w:szCs w:val="28"/>
          <w:lang w:val="vi-VN"/>
        </w:rPr>
        <w:t xml:space="preserve">Hình 3. </w:t>
      </w:r>
      <w:r w:rsidRPr="00B374C1">
        <w:rPr>
          <w:color w:val="auto"/>
          <w:sz w:val="28"/>
          <w:szCs w:val="28"/>
          <w:lang w:val="vi-VN"/>
        </w:rPr>
        <w:fldChar w:fldCharType="begin"/>
      </w:r>
      <w:r w:rsidRPr="00B374C1">
        <w:rPr>
          <w:color w:val="auto"/>
          <w:sz w:val="28"/>
          <w:szCs w:val="28"/>
          <w:lang w:val="vi-VN"/>
        </w:rPr>
        <w:instrText xml:space="preserve"> SEQ Hình_3. \* ARABIC </w:instrText>
      </w:r>
      <w:r w:rsidRPr="00B374C1">
        <w:rPr>
          <w:color w:val="auto"/>
          <w:sz w:val="28"/>
          <w:szCs w:val="28"/>
          <w:lang w:val="vi-VN"/>
        </w:rPr>
        <w:fldChar w:fldCharType="separate"/>
      </w:r>
      <w:r w:rsidR="008B4D3C" w:rsidRPr="00B374C1">
        <w:rPr>
          <w:noProof/>
          <w:color w:val="auto"/>
          <w:sz w:val="28"/>
          <w:szCs w:val="28"/>
          <w:lang w:val="vi-VN"/>
        </w:rPr>
        <w:t>23</w:t>
      </w:r>
      <w:r w:rsidRPr="00B374C1">
        <w:rPr>
          <w:color w:val="auto"/>
          <w:sz w:val="28"/>
          <w:szCs w:val="28"/>
          <w:lang w:val="vi-VN"/>
        </w:rPr>
        <w:fldChar w:fldCharType="end"/>
      </w:r>
      <w:r w:rsidRPr="00B374C1">
        <w:rPr>
          <w:color w:val="auto"/>
          <w:sz w:val="28"/>
          <w:szCs w:val="28"/>
          <w:lang w:val="vi-VN"/>
        </w:rPr>
        <w:t xml:space="preserve"> Giao diện giỏ hàng của khách hàng</w:t>
      </w:r>
      <w:bookmarkEnd w:id="160"/>
    </w:p>
    <w:p w14:paraId="2DB7C943" w14:textId="77777777" w:rsidR="00DA08C7" w:rsidRPr="00B374C1" w:rsidRDefault="00DA08C7" w:rsidP="000E47FC">
      <w:pPr>
        <w:tabs>
          <w:tab w:val="clear" w:pos="8920"/>
        </w:tabs>
        <w:rPr>
          <w:lang w:val="vi-VN"/>
        </w:rPr>
      </w:pPr>
    </w:p>
    <w:p w14:paraId="1ED2926A" w14:textId="77777777" w:rsidR="00FC6EDA" w:rsidRPr="00B374C1" w:rsidRDefault="00000000" w:rsidP="000E47FC">
      <w:pPr>
        <w:tabs>
          <w:tab w:val="clear" w:pos="8920"/>
        </w:tabs>
        <w:spacing w:before="0" w:after="100"/>
        <w:ind w:left="720"/>
        <w:rPr>
          <w:lang w:val="vi-VN"/>
        </w:rPr>
      </w:pPr>
      <w:r w:rsidRPr="00B374C1">
        <w:rPr>
          <w:lang w:val="vi-VN"/>
        </w:rPr>
        <w:t>Ngoài ra người dùng có thể nhập mã giảm giá (nếu có) để mua hàng</w:t>
      </w:r>
    </w:p>
    <w:p w14:paraId="7330118D" w14:textId="77777777" w:rsidR="00DA08C7" w:rsidRPr="00B374C1" w:rsidRDefault="00000000" w:rsidP="000E47FC">
      <w:pPr>
        <w:keepNext/>
        <w:tabs>
          <w:tab w:val="clear" w:pos="8920"/>
        </w:tabs>
        <w:spacing w:before="0" w:after="100"/>
        <w:rPr>
          <w:lang w:val="vi-VN"/>
        </w:rPr>
      </w:pPr>
      <w:r w:rsidRPr="00B374C1">
        <w:rPr>
          <w:noProof/>
          <w:lang w:val="vi-VN"/>
        </w:rPr>
        <w:drawing>
          <wp:inline distT="114300" distB="114300" distL="114300" distR="114300" wp14:anchorId="198D792B" wp14:editId="636E22C9">
            <wp:extent cx="5667375" cy="1555750"/>
            <wp:effectExtent l="0" t="0" r="0" b="0"/>
            <wp:docPr id="94"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119"/>
                    <a:srcRect t="5587"/>
                    <a:stretch>
                      <a:fillRect/>
                    </a:stretch>
                  </pic:blipFill>
                  <pic:spPr>
                    <a:xfrm>
                      <a:off x="0" y="0"/>
                      <a:ext cx="5667375" cy="1555750"/>
                    </a:xfrm>
                    <a:prstGeom prst="rect">
                      <a:avLst/>
                    </a:prstGeom>
                    <a:ln/>
                  </pic:spPr>
                </pic:pic>
              </a:graphicData>
            </a:graphic>
          </wp:inline>
        </w:drawing>
      </w:r>
    </w:p>
    <w:p w14:paraId="66EBB44B" w14:textId="1E842C7E" w:rsidR="00DA5A91" w:rsidRPr="00B374C1" w:rsidRDefault="00DA08C7" w:rsidP="000E47FC">
      <w:pPr>
        <w:pStyle w:val="Caption"/>
        <w:tabs>
          <w:tab w:val="clear" w:pos="8920"/>
        </w:tabs>
        <w:jc w:val="center"/>
        <w:rPr>
          <w:color w:val="auto"/>
          <w:sz w:val="28"/>
          <w:szCs w:val="28"/>
          <w:lang w:val="vi-VN"/>
        </w:rPr>
      </w:pPr>
      <w:bookmarkStart w:id="161" w:name="_Toc182467815"/>
      <w:r w:rsidRPr="00B374C1">
        <w:rPr>
          <w:color w:val="auto"/>
          <w:sz w:val="28"/>
          <w:szCs w:val="28"/>
          <w:lang w:val="vi-VN"/>
        </w:rPr>
        <w:t xml:space="preserve">Hình 3. </w:t>
      </w:r>
      <w:r w:rsidRPr="00B374C1">
        <w:rPr>
          <w:color w:val="auto"/>
          <w:sz w:val="28"/>
          <w:szCs w:val="28"/>
          <w:lang w:val="vi-VN"/>
        </w:rPr>
        <w:fldChar w:fldCharType="begin"/>
      </w:r>
      <w:r w:rsidRPr="00B374C1">
        <w:rPr>
          <w:color w:val="auto"/>
          <w:sz w:val="28"/>
          <w:szCs w:val="28"/>
          <w:lang w:val="vi-VN"/>
        </w:rPr>
        <w:instrText xml:space="preserve"> SEQ Hình_3. \* ARABIC </w:instrText>
      </w:r>
      <w:r w:rsidRPr="00B374C1">
        <w:rPr>
          <w:color w:val="auto"/>
          <w:sz w:val="28"/>
          <w:szCs w:val="28"/>
          <w:lang w:val="vi-VN"/>
        </w:rPr>
        <w:fldChar w:fldCharType="separate"/>
      </w:r>
      <w:r w:rsidR="008B4D3C" w:rsidRPr="00B374C1">
        <w:rPr>
          <w:noProof/>
          <w:color w:val="auto"/>
          <w:sz w:val="28"/>
          <w:szCs w:val="28"/>
          <w:lang w:val="vi-VN"/>
        </w:rPr>
        <w:t>24</w:t>
      </w:r>
      <w:r w:rsidRPr="00B374C1">
        <w:rPr>
          <w:color w:val="auto"/>
          <w:sz w:val="28"/>
          <w:szCs w:val="28"/>
          <w:lang w:val="vi-VN"/>
        </w:rPr>
        <w:fldChar w:fldCharType="end"/>
      </w:r>
      <w:r w:rsidRPr="00B374C1">
        <w:rPr>
          <w:color w:val="auto"/>
          <w:sz w:val="28"/>
          <w:szCs w:val="28"/>
          <w:lang w:val="vi-VN"/>
        </w:rPr>
        <w:t xml:space="preserve"> </w:t>
      </w:r>
      <w:proofErr w:type="spellStart"/>
      <w:r w:rsidRPr="00B374C1">
        <w:rPr>
          <w:color w:val="auto"/>
          <w:sz w:val="28"/>
          <w:szCs w:val="28"/>
          <w:lang w:val="vi-VN"/>
        </w:rPr>
        <w:t>Apply</w:t>
      </w:r>
      <w:proofErr w:type="spellEnd"/>
      <w:r w:rsidRPr="00B374C1">
        <w:rPr>
          <w:color w:val="auto"/>
          <w:sz w:val="28"/>
          <w:szCs w:val="28"/>
          <w:lang w:val="vi-VN"/>
        </w:rPr>
        <w:t xml:space="preserve"> mã giảm giá trong giỏ hàng của khách hàng</w:t>
      </w:r>
      <w:bookmarkEnd w:id="161"/>
    </w:p>
    <w:p w14:paraId="4B69EBB8" w14:textId="77777777" w:rsidR="00DA08C7" w:rsidRPr="00B374C1" w:rsidRDefault="00DA08C7" w:rsidP="000E47FC">
      <w:pPr>
        <w:tabs>
          <w:tab w:val="clear" w:pos="8920"/>
        </w:tabs>
        <w:rPr>
          <w:lang w:val="vi-VN"/>
        </w:rPr>
      </w:pPr>
    </w:p>
    <w:p w14:paraId="4980DBD7" w14:textId="77777777" w:rsidR="00FC6EDA" w:rsidRPr="00B374C1" w:rsidRDefault="00000000" w:rsidP="000E47FC">
      <w:pPr>
        <w:tabs>
          <w:tab w:val="clear" w:pos="8920"/>
        </w:tabs>
        <w:spacing w:before="0" w:after="100"/>
        <w:ind w:left="720" w:firstLine="720"/>
        <w:rPr>
          <w:b/>
          <w:lang w:val="vi-VN"/>
        </w:rPr>
      </w:pPr>
      <w:r w:rsidRPr="00B374C1">
        <w:rPr>
          <w:b/>
          <w:lang w:val="vi-VN"/>
        </w:rPr>
        <w:t>6.1.6. Chức năng đặt hàng</w:t>
      </w:r>
    </w:p>
    <w:p w14:paraId="6F7EA0CB" w14:textId="77777777" w:rsidR="00FC6EDA" w:rsidRPr="00B374C1" w:rsidRDefault="00000000" w:rsidP="000E47FC">
      <w:pPr>
        <w:tabs>
          <w:tab w:val="clear" w:pos="8920"/>
        </w:tabs>
        <w:spacing w:before="0" w:after="100"/>
        <w:ind w:firstLine="720"/>
        <w:rPr>
          <w:lang w:val="vi-VN"/>
        </w:rPr>
      </w:pPr>
      <w:r w:rsidRPr="00B374C1">
        <w:rPr>
          <w:lang w:val="vi-VN"/>
        </w:rPr>
        <w:t>Khách hàng sau khi xem xong chi tiết giỏ hàng của mình thì gửi đơn đặt hàng tới hệ thống xác nhận việc đặt hàng bằng cách nhấn nút “</w:t>
      </w:r>
      <w:proofErr w:type="spellStart"/>
      <w:r w:rsidRPr="00B374C1">
        <w:rPr>
          <w:lang w:val="vi-VN"/>
        </w:rPr>
        <w:t>Proceed</w:t>
      </w:r>
      <w:proofErr w:type="spellEnd"/>
      <w:r w:rsidRPr="00B374C1">
        <w:rPr>
          <w:lang w:val="vi-VN"/>
        </w:rPr>
        <w:t xml:space="preserve"> to </w:t>
      </w:r>
      <w:proofErr w:type="spellStart"/>
      <w:r w:rsidRPr="00B374C1">
        <w:rPr>
          <w:lang w:val="vi-VN"/>
        </w:rPr>
        <w:t>checkout</w:t>
      </w:r>
      <w:proofErr w:type="spellEnd"/>
      <w:r w:rsidRPr="00B374C1">
        <w:rPr>
          <w:lang w:val="vi-VN"/>
        </w:rPr>
        <w:t>”. Hoặc khách hàng có thể đặt hàng khi di chuột vào giỏ hàng và chọn “</w:t>
      </w:r>
      <w:proofErr w:type="spellStart"/>
      <w:r w:rsidRPr="00B374C1">
        <w:rPr>
          <w:lang w:val="vi-VN"/>
        </w:rPr>
        <w:t>Proceed</w:t>
      </w:r>
      <w:proofErr w:type="spellEnd"/>
      <w:r w:rsidRPr="00B374C1">
        <w:rPr>
          <w:lang w:val="vi-VN"/>
        </w:rPr>
        <w:t xml:space="preserve"> to </w:t>
      </w:r>
      <w:proofErr w:type="spellStart"/>
      <w:r w:rsidRPr="00B374C1">
        <w:rPr>
          <w:lang w:val="vi-VN"/>
        </w:rPr>
        <w:t>checkout</w:t>
      </w:r>
      <w:proofErr w:type="spellEnd"/>
      <w:r w:rsidRPr="00B374C1">
        <w:rPr>
          <w:lang w:val="vi-VN"/>
        </w:rPr>
        <w:t xml:space="preserve">”. </w:t>
      </w:r>
    </w:p>
    <w:p w14:paraId="5470630B" w14:textId="77777777" w:rsidR="00DA08C7" w:rsidRPr="00B374C1" w:rsidRDefault="00000000" w:rsidP="000E47FC">
      <w:pPr>
        <w:keepNext/>
        <w:tabs>
          <w:tab w:val="clear" w:pos="8920"/>
        </w:tabs>
        <w:spacing w:before="0" w:after="100"/>
        <w:ind w:firstLine="720"/>
        <w:rPr>
          <w:lang w:val="vi-VN"/>
        </w:rPr>
      </w:pPr>
      <w:r w:rsidRPr="00B374C1">
        <w:rPr>
          <w:noProof/>
          <w:lang w:val="vi-VN"/>
        </w:rPr>
        <w:lastRenderedPageBreak/>
        <w:drawing>
          <wp:inline distT="114300" distB="114300" distL="114300" distR="114300" wp14:anchorId="133973C1" wp14:editId="1E1A7AD2">
            <wp:extent cx="4448175" cy="5048250"/>
            <wp:effectExtent l="0" t="0" r="0" b="0"/>
            <wp:docPr id="41"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20"/>
                    <a:srcRect/>
                    <a:stretch>
                      <a:fillRect/>
                    </a:stretch>
                  </pic:blipFill>
                  <pic:spPr>
                    <a:xfrm>
                      <a:off x="0" y="0"/>
                      <a:ext cx="4448175" cy="5048250"/>
                    </a:xfrm>
                    <a:prstGeom prst="rect">
                      <a:avLst/>
                    </a:prstGeom>
                    <a:ln/>
                  </pic:spPr>
                </pic:pic>
              </a:graphicData>
            </a:graphic>
          </wp:inline>
        </w:drawing>
      </w:r>
    </w:p>
    <w:p w14:paraId="69708CB6" w14:textId="64B4CC48" w:rsidR="00DA5A91" w:rsidRPr="00B374C1" w:rsidRDefault="00DA08C7" w:rsidP="000E47FC">
      <w:pPr>
        <w:pStyle w:val="Caption"/>
        <w:tabs>
          <w:tab w:val="clear" w:pos="8920"/>
        </w:tabs>
        <w:jc w:val="center"/>
        <w:rPr>
          <w:color w:val="auto"/>
          <w:sz w:val="28"/>
          <w:szCs w:val="28"/>
          <w:lang w:val="vi-VN"/>
        </w:rPr>
      </w:pPr>
      <w:bookmarkStart w:id="162" w:name="_Toc182467816"/>
      <w:r w:rsidRPr="00B374C1">
        <w:rPr>
          <w:color w:val="auto"/>
          <w:sz w:val="28"/>
          <w:szCs w:val="28"/>
          <w:lang w:val="vi-VN"/>
        </w:rPr>
        <w:t xml:space="preserve">Hình 3. </w:t>
      </w:r>
      <w:r w:rsidRPr="00B374C1">
        <w:rPr>
          <w:color w:val="auto"/>
          <w:sz w:val="28"/>
          <w:szCs w:val="28"/>
          <w:lang w:val="vi-VN"/>
        </w:rPr>
        <w:fldChar w:fldCharType="begin"/>
      </w:r>
      <w:r w:rsidRPr="00B374C1">
        <w:rPr>
          <w:color w:val="auto"/>
          <w:sz w:val="28"/>
          <w:szCs w:val="28"/>
          <w:lang w:val="vi-VN"/>
        </w:rPr>
        <w:instrText xml:space="preserve"> SEQ Hình_3. \* ARABIC </w:instrText>
      </w:r>
      <w:r w:rsidRPr="00B374C1">
        <w:rPr>
          <w:color w:val="auto"/>
          <w:sz w:val="28"/>
          <w:szCs w:val="28"/>
          <w:lang w:val="vi-VN"/>
        </w:rPr>
        <w:fldChar w:fldCharType="separate"/>
      </w:r>
      <w:r w:rsidR="008B4D3C" w:rsidRPr="00B374C1">
        <w:rPr>
          <w:noProof/>
          <w:color w:val="auto"/>
          <w:sz w:val="28"/>
          <w:szCs w:val="28"/>
          <w:lang w:val="vi-VN"/>
        </w:rPr>
        <w:t>25</w:t>
      </w:r>
      <w:r w:rsidRPr="00B374C1">
        <w:rPr>
          <w:color w:val="auto"/>
          <w:sz w:val="28"/>
          <w:szCs w:val="28"/>
          <w:lang w:val="vi-VN"/>
        </w:rPr>
        <w:fldChar w:fldCharType="end"/>
      </w:r>
      <w:r w:rsidRPr="00B374C1">
        <w:rPr>
          <w:color w:val="auto"/>
          <w:sz w:val="28"/>
          <w:szCs w:val="28"/>
          <w:lang w:val="vi-VN"/>
        </w:rPr>
        <w:t xml:space="preserve"> Thông tin đơn hàng tổng quát của khách hàng</w:t>
      </w:r>
      <w:bookmarkEnd w:id="162"/>
    </w:p>
    <w:p w14:paraId="4EF18D20" w14:textId="77777777" w:rsidR="00DA08C7" w:rsidRPr="00B374C1" w:rsidRDefault="00DA08C7" w:rsidP="000E47FC">
      <w:pPr>
        <w:tabs>
          <w:tab w:val="clear" w:pos="8920"/>
        </w:tabs>
        <w:rPr>
          <w:lang w:val="vi-VN"/>
        </w:rPr>
      </w:pPr>
    </w:p>
    <w:p w14:paraId="4F14C11A" w14:textId="77777777" w:rsidR="00FC6EDA" w:rsidRPr="00B374C1" w:rsidRDefault="00000000" w:rsidP="000E47FC">
      <w:pPr>
        <w:tabs>
          <w:tab w:val="clear" w:pos="8920"/>
        </w:tabs>
        <w:spacing w:before="0" w:after="100"/>
        <w:ind w:firstLine="720"/>
        <w:rPr>
          <w:lang w:val="vi-VN"/>
        </w:rPr>
      </w:pPr>
      <w:r w:rsidRPr="00B374C1">
        <w:rPr>
          <w:lang w:val="vi-VN"/>
        </w:rPr>
        <w:t xml:space="preserve">Hệ thống sẽ điều hướng khách hàng đến trang thanh toán và đến bước 1: </w:t>
      </w:r>
      <w:proofErr w:type="spellStart"/>
      <w:r w:rsidRPr="00B374C1">
        <w:rPr>
          <w:lang w:val="vi-VN"/>
        </w:rPr>
        <w:t>Shipping</w:t>
      </w:r>
      <w:proofErr w:type="spellEnd"/>
      <w:r w:rsidRPr="00B374C1">
        <w:rPr>
          <w:lang w:val="vi-VN"/>
        </w:rPr>
        <w:t xml:space="preserve">. </w:t>
      </w:r>
    </w:p>
    <w:p w14:paraId="6A40CFEB" w14:textId="77777777" w:rsidR="00FC6EDA" w:rsidRPr="00B374C1" w:rsidRDefault="00000000" w:rsidP="000E47FC">
      <w:pPr>
        <w:numPr>
          <w:ilvl w:val="0"/>
          <w:numId w:val="106"/>
        </w:numPr>
        <w:tabs>
          <w:tab w:val="clear" w:pos="8920"/>
        </w:tabs>
        <w:spacing w:before="0" w:after="0"/>
        <w:rPr>
          <w:lang w:val="vi-VN"/>
        </w:rPr>
      </w:pPr>
      <w:r w:rsidRPr="00B374C1">
        <w:rPr>
          <w:lang w:val="vi-VN"/>
        </w:rPr>
        <w:t>Đối với khách hàng chưa đăng nhập, hệ thống sẽ yêu cầu nhập tất cả các mục có đánh dấu *(bắt buộc). Các thông tin đặt hàng: quốc gia (</w:t>
      </w:r>
      <w:proofErr w:type="spellStart"/>
      <w:r w:rsidRPr="00B374C1">
        <w:rPr>
          <w:lang w:val="vi-VN"/>
        </w:rPr>
        <w:t>Country</w:t>
      </w:r>
      <w:proofErr w:type="spellEnd"/>
      <w:r w:rsidRPr="00B374C1">
        <w:rPr>
          <w:lang w:val="vi-VN"/>
        </w:rPr>
        <w:t>), tên (</w:t>
      </w:r>
      <w:proofErr w:type="spellStart"/>
      <w:r w:rsidRPr="00B374C1">
        <w:rPr>
          <w:lang w:val="vi-VN"/>
        </w:rPr>
        <w:t>Last</w:t>
      </w:r>
      <w:proofErr w:type="spellEnd"/>
      <w:r w:rsidRPr="00B374C1">
        <w:rPr>
          <w:lang w:val="vi-VN"/>
        </w:rPr>
        <w:t xml:space="preserve"> </w:t>
      </w:r>
      <w:proofErr w:type="spellStart"/>
      <w:r w:rsidRPr="00B374C1">
        <w:rPr>
          <w:lang w:val="vi-VN"/>
        </w:rPr>
        <w:t>name</w:t>
      </w:r>
      <w:proofErr w:type="spellEnd"/>
      <w:r w:rsidRPr="00B374C1">
        <w:rPr>
          <w:lang w:val="vi-VN"/>
        </w:rPr>
        <w:t>), họ (</w:t>
      </w:r>
      <w:proofErr w:type="spellStart"/>
      <w:r w:rsidRPr="00B374C1">
        <w:rPr>
          <w:lang w:val="vi-VN"/>
        </w:rPr>
        <w:t>First</w:t>
      </w:r>
      <w:proofErr w:type="spellEnd"/>
      <w:r w:rsidRPr="00B374C1">
        <w:rPr>
          <w:lang w:val="vi-VN"/>
        </w:rPr>
        <w:t xml:space="preserve"> </w:t>
      </w:r>
      <w:proofErr w:type="spellStart"/>
      <w:r w:rsidRPr="00B374C1">
        <w:rPr>
          <w:lang w:val="vi-VN"/>
        </w:rPr>
        <w:t>name</w:t>
      </w:r>
      <w:proofErr w:type="spellEnd"/>
      <w:r w:rsidRPr="00B374C1">
        <w:rPr>
          <w:lang w:val="vi-VN"/>
        </w:rPr>
        <w:t>), công ty (</w:t>
      </w:r>
      <w:proofErr w:type="spellStart"/>
      <w:r w:rsidRPr="00B374C1">
        <w:rPr>
          <w:lang w:val="vi-VN"/>
        </w:rPr>
        <w:t>Company</w:t>
      </w:r>
      <w:proofErr w:type="spellEnd"/>
      <w:r w:rsidRPr="00B374C1">
        <w:rPr>
          <w:lang w:val="vi-VN"/>
        </w:rPr>
        <w:t>) - trường dữ liệu này không bắt buộc, địa chỉ giao hàng (</w:t>
      </w:r>
      <w:proofErr w:type="spellStart"/>
      <w:r w:rsidRPr="00B374C1">
        <w:rPr>
          <w:lang w:val="vi-VN"/>
        </w:rPr>
        <w:t>Street</w:t>
      </w:r>
      <w:proofErr w:type="spellEnd"/>
      <w:r w:rsidRPr="00B374C1">
        <w:rPr>
          <w:lang w:val="vi-VN"/>
        </w:rPr>
        <w:t xml:space="preserve"> </w:t>
      </w:r>
      <w:proofErr w:type="spellStart"/>
      <w:r w:rsidRPr="00B374C1">
        <w:rPr>
          <w:lang w:val="vi-VN"/>
        </w:rPr>
        <w:t>address</w:t>
      </w:r>
      <w:proofErr w:type="spellEnd"/>
      <w:r w:rsidRPr="00B374C1">
        <w:rPr>
          <w:lang w:val="vi-VN"/>
        </w:rPr>
        <w:t>), thành phố (</w:t>
      </w:r>
      <w:proofErr w:type="spellStart"/>
      <w:r w:rsidRPr="00B374C1">
        <w:rPr>
          <w:lang w:val="vi-VN"/>
        </w:rPr>
        <w:t>City</w:t>
      </w:r>
      <w:proofErr w:type="spellEnd"/>
      <w:r w:rsidRPr="00B374C1">
        <w:rPr>
          <w:lang w:val="vi-VN"/>
        </w:rPr>
        <w:t>), tỉnh / bang (</w:t>
      </w:r>
      <w:proofErr w:type="spellStart"/>
      <w:r w:rsidRPr="00B374C1">
        <w:rPr>
          <w:lang w:val="vi-VN"/>
        </w:rPr>
        <w:t>State</w:t>
      </w:r>
      <w:proofErr w:type="spellEnd"/>
      <w:r w:rsidRPr="00B374C1">
        <w:rPr>
          <w:lang w:val="vi-VN"/>
        </w:rPr>
        <w:t xml:space="preserve"> / </w:t>
      </w:r>
      <w:proofErr w:type="spellStart"/>
      <w:r w:rsidRPr="00B374C1">
        <w:rPr>
          <w:lang w:val="vi-VN"/>
        </w:rPr>
        <w:t>Province</w:t>
      </w:r>
      <w:proofErr w:type="spellEnd"/>
      <w:r w:rsidRPr="00B374C1">
        <w:rPr>
          <w:lang w:val="vi-VN"/>
        </w:rPr>
        <w:t>), mã bưu chính (</w:t>
      </w:r>
      <w:proofErr w:type="spellStart"/>
      <w:r w:rsidRPr="00B374C1">
        <w:rPr>
          <w:lang w:val="vi-VN"/>
        </w:rPr>
        <w:t>Zip</w:t>
      </w:r>
      <w:proofErr w:type="spellEnd"/>
      <w:r w:rsidRPr="00B374C1">
        <w:rPr>
          <w:lang w:val="vi-VN"/>
        </w:rPr>
        <w:t>/</w:t>
      </w:r>
      <w:proofErr w:type="spellStart"/>
      <w:r w:rsidRPr="00B374C1">
        <w:rPr>
          <w:lang w:val="vi-VN"/>
        </w:rPr>
        <w:t>Code</w:t>
      </w:r>
      <w:proofErr w:type="spellEnd"/>
      <w:r w:rsidRPr="00B374C1">
        <w:rPr>
          <w:lang w:val="vi-VN"/>
        </w:rPr>
        <w:t xml:space="preserve"> </w:t>
      </w:r>
      <w:proofErr w:type="spellStart"/>
      <w:r w:rsidRPr="00B374C1">
        <w:rPr>
          <w:lang w:val="vi-VN"/>
        </w:rPr>
        <w:t>Postal</w:t>
      </w:r>
      <w:proofErr w:type="spellEnd"/>
      <w:r w:rsidRPr="00B374C1">
        <w:rPr>
          <w:lang w:val="vi-VN"/>
        </w:rPr>
        <w:t>) - trường dữ liệu này không bắt buộc, số điện thoại (</w:t>
      </w:r>
      <w:proofErr w:type="spellStart"/>
      <w:r w:rsidRPr="00B374C1">
        <w:rPr>
          <w:lang w:val="vi-VN"/>
        </w:rPr>
        <w:t>Phone</w:t>
      </w:r>
      <w:proofErr w:type="spellEnd"/>
      <w:r w:rsidRPr="00B374C1">
        <w:rPr>
          <w:lang w:val="vi-VN"/>
        </w:rPr>
        <w:t xml:space="preserve"> </w:t>
      </w:r>
      <w:proofErr w:type="spellStart"/>
      <w:r w:rsidRPr="00B374C1">
        <w:rPr>
          <w:lang w:val="vi-VN"/>
        </w:rPr>
        <w:t>number</w:t>
      </w:r>
      <w:proofErr w:type="spellEnd"/>
      <w:r w:rsidRPr="00B374C1">
        <w:rPr>
          <w:lang w:val="vi-VN"/>
        </w:rPr>
        <w:t>).</w:t>
      </w:r>
    </w:p>
    <w:p w14:paraId="53756387" w14:textId="77777777" w:rsidR="00FC6EDA" w:rsidRPr="00B374C1" w:rsidRDefault="00000000" w:rsidP="000E47FC">
      <w:pPr>
        <w:numPr>
          <w:ilvl w:val="0"/>
          <w:numId w:val="106"/>
        </w:numPr>
        <w:tabs>
          <w:tab w:val="clear" w:pos="8920"/>
        </w:tabs>
        <w:spacing w:before="0" w:after="100"/>
        <w:rPr>
          <w:lang w:val="vi-VN"/>
        </w:rPr>
      </w:pPr>
      <w:r w:rsidRPr="00B374C1">
        <w:rPr>
          <w:lang w:val="vi-VN"/>
        </w:rPr>
        <w:t>Đối với khách hàng đã đăng nhập, thì chỉ cần nhập thông tin: số điện thoại, thành phố, địa chỉ.</w:t>
      </w:r>
    </w:p>
    <w:p w14:paraId="59C40B34" w14:textId="77777777" w:rsidR="00DA08C7" w:rsidRPr="00B374C1" w:rsidRDefault="00000000" w:rsidP="000E47FC">
      <w:pPr>
        <w:keepNext/>
        <w:tabs>
          <w:tab w:val="clear" w:pos="8920"/>
        </w:tabs>
        <w:spacing w:before="0" w:after="100"/>
        <w:rPr>
          <w:lang w:val="vi-VN"/>
        </w:rPr>
      </w:pPr>
      <w:r w:rsidRPr="00B374C1">
        <w:rPr>
          <w:noProof/>
          <w:lang w:val="vi-VN"/>
        </w:rPr>
        <w:lastRenderedPageBreak/>
        <w:drawing>
          <wp:inline distT="114300" distB="114300" distL="114300" distR="114300" wp14:anchorId="78E69D9B" wp14:editId="423942E9">
            <wp:extent cx="5667700" cy="2946400"/>
            <wp:effectExtent l="0" t="0" r="0" b="0"/>
            <wp:docPr id="161" name="image148.png"/>
            <wp:cNvGraphicFramePr/>
            <a:graphic xmlns:a="http://schemas.openxmlformats.org/drawingml/2006/main">
              <a:graphicData uri="http://schemas.openxmlformats.org/drawingml/2006/picture">
                <pic:pic xmlns:pic="http://schemas.openxmlformats.org/drawingml/2006/picture">
                  <pic:nvPicPr>
                    <pic:cNvPr id="0" name="image148.png"/>
                    <pic:cNvPicPr preferRelativeResize="0"/>
                  </pic:nvPicPr>
                  <pic:blipFill>
                    <a:blip r:embed="rId121"/>
                    <a:srcRect/>
                    <a:stretch>
                      <a:fillRect/>
                    </a:stretch>
                  </pic:blipFill>
                  <pic:spPr>
                    <a:xfrm>
                      <a:off x="0" y="0"/>
                      <a:ext cx="5667700" cy="2946400"/>
                    </a:xfrm>
                    <a:prstGeom prst="rect">
                      <a:avLst/>
                    </a:prstGeom>
                    <a:ln/>
                  </pic:spPr>
                </pic:pic>
              </a:graphicData>
            </a:graphic>
          </wp:inline>
        </w:drawing>
      </w:r>
    </w:p>
    <w:p w14:paraId="26F16EEA" w14:textId="7A251B5B" w:rsidR="00DA5A91" w:rsidRPr="00B374C1" w:rsidRDefault="00DA08C7" w:rsidP="000E47FC">
      <w:pPr>
        <w:pStyle w:val="Caption"/>
        <w:tabs>
          <w:tab w:val="clear" w:pos="8920"/>
        </w:tabs>
        <w:jc w:val="center"/>
        <w:rPr>
          <w:color w:val="auto"/>
          <w:sz w:val="28"/>
          <w:szCs w:val="28"/>
          <w:lang w:val="vi-VN"/>
        </w:rPr>
      </w:pPr>
      <w:bookmarkStart w:id="163" w:name="_Toc182467817"/>
      <w:r w:rsidRPr="00B374C1">
        <w:rPr>
          <w:color w:val="auto"/>
          <w:sz w:val="28"/>
          <w:szCs w:val="28"/>
          <w:lang w:val="vi-VN"/>
        </w:rPr>
        <w:t xml:space="preserve">Hình 3. </w:t>
      </w:r>
      <w:r w:rsidRPr="00B374C1">
        <w:rPr>
          <w:color w:val="auto"/>
          <w:sz w:val="28"/>
          <w:szCs w:val="28"/>
          <w:lang w:val="vi-VN"/>
        </w:rPr>
        <w:fldChar w:fldCharType="begin"/>
      </w:r>
      <w:r w:rsidRPr="00B374C1">
        <w:rPr>
          <w:color w:val="auto"/>
          <w:sz w:val="28"/>
          <w:szCs w:val="28"/>
          <w:lang w:val="vi-VN"/>
        </w:rPr>
        <w:instrText xml:space="preserve"> SEQ Hình_3. \* ARABIC </w:instrText>
      </w:r>
      <w:r w:rsidRPr="00B374C1">
        <w:rPr>
          <w:color w:val="auto"/>
          <w:sz w:val="28"/>
          <w:szCs w:val="28"/>
          <w:lang w:val="vi-VN"/>
        </w:rPr>
        <w:fldChar w:fldCharType="separate"/>
      </w:r>
      <w:r w:rsidR="008B4D3C" w:rsidRPr="00B374C1">
        <w:rPr>
          <w:noProof/>
          <w:color w:val="auto"/>
          <w:sz w:val="28"/>
          <w:szCs w:val="28"/>
          <w:lang w:val="vi-VN"/>
        </w:rPr>
        <w:t>26</w:t>
      </w:r>
      <w:r w:rsidRPr="00B374C1">
        <w:rPr>
          <w:color w:val="auto"/>
          <w:sz w:val="28"/>
          <w:szCs w:val="28"/>
          <w:lang w:val="vi-VN"/>
        </w:rPr>
        <w:fldChar w:fldCharType="end"/>
      </w:r>
      <w:r w:rsidRPr="00B374C1">
        <w:rPr>
          <w:color w:val="auto"/>
          <w:sz w:val="28"/>
          <w:szCs w:val="28"/>
          <w:lang w:val="vi-VN"/>
        </w:rPr>
        <w:t xml:space="preserve"> Giao diện chi tiết đặt hàng</w:t>
      </w:r>
      <w:bookmarkEnd w:id="163"/>
    </w:p>
    <w:p w14:paraId="61503441" w14:textId="77777777" w:rsidR="00DA08C7" w:rsidRPr="00B374C1" w:rsidRDefault="00DA08C7" w:rsidP="000E47FC">
      <w:pPr>
        <w:tabs>
          <w:tab w:val="clear" w:pos="8920"/>
        </w:tabs>
        <w:rPr>
          <w:lang w:val="vi-VN"/>
        </w:rPr>
      </w:pPr>
    </w:p>
    <w:p w14:paraId="76AF5F50" w14:textId="77777777" w:rsidR="00DA08C7" w:rsidRPr="00B374C1" w:rsidRDefault="00000000" w:rsidP="000E47FC">
      <w:pPr>
        <w:keepNext/>
        <w:tabs>
          <w:tab w:val="clear" w:pos="8920"/>
        </w:tabs>
        <w:spacing w:before="0" w:after="100"/>
        <w:ind w:left="720"/>
        <w:rPr>
          <w:lang w:val="vi-VN"/>
        </w:rPr>
      </w:pPr>
      <w:r w:rsidRPr="00B374C1">
        <w:rPr>
          <w:noProof/>
          <w:lang w:val="vi-VN"/>
        </w:rPr>
        <w:drawing>
          <wp:inline distT="114300" distB="114300" distL="114300" distR="114300" wp14:anchorId="29C8CB5F" wp14:editId="172ED67A">
            <wp:extent cx="4716463" cy="4565853"/>
            <wp:effectExtent l="0" t="0" r="0" b="0"/>
            <wp:docPr id="78"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122"/>
                    <a:srcRect/>
                    <a:stretch>
                      <a:fillRect/>
                    </a:stretch>
                  </pic:blipFill>
                  <pic:spPr>
                    <a:xfrm>
                      <a:off x="0" y="0"/>
                      <a:ext cx="4716463" cy="4565853"/>
                    </a:xfrm>
                    <a:prstGeom prst="rect">
                      <a:avLst/>
                    </a:prstGeom>
                    <a:ln/>
                  </pic:spPr>
                </pic:pic>
              </a:graphicData>
            </a:graphic>
          </wp:inline>
        </w:drawing>
      </w:r>
    </w:p>
    <w:p w14:paraId="7185DF91" w14:textId="3CC706DD" w:rsidR="00FC6EDA" w:rsidRPr="00B374C1" w:rsidRDefault="00DA08C7" w:rsidP="000E47FC">
      <w:pPr>
        <w:pStyle w:val="Caption"/>
        <w:tabs>
          <w:tab w:val="clear" w:pos="8920"/>
        </w:tabs>
        <w:jc w:val="center"/>
        <w:rPr>
          <w:color w:val="auto"/>
          <w:sz w:val="28"/>
          <w:szCs w:val="28"/>
          <w:lang w:val="vi-VN"/>
        </w:rPr>
      </w:pPr>
      <w:bookmarkStart w:id="164" w:name="_Toc182467818"/>
      <w:r w:rsidRPr="00B374C1">
        <w:rPr>
          <w:color w:val="auto"/>
          <w:sz w:val="28"/>
          <w:szCs w:val="28"/>
          <w:lang w:val="vi-VN"/>
        </w:rPr>
        <w:t xml:space="preserve">Hình 3. </w:t>
      </w:r>
      <w:r w:rsidRPr="00B374C1">
        <w:rPr>
          <w:color w:val="auto"/>
          <w:sz w:val="28"/>
          <w:szCs w:val="28"/>
          <w:lang w:val="vi-VN"/>
        </w:rPr>
        <w:fldChar w:fldCharType="begin"/>
      </w:r>
      <w:r w:rsidRPr="00B374C1">
        <w:rPr>
          <w:color w:val="auto"/>
          <w:sz w:val="28"/>
          <w:szCs w:val="28"/>
          <w:lang w:val="vi-VN"/>
        </w:rPr>
        <w:instrText xml:space="preserve"> SEQ Hình_3. \* ARABIC </w:instrText>
      </w:r>
      <w:r w:rsidRPr="00B374C1">
        <w:rPr>
          <w:color w:val="auto"/>
          <w:sz w:val="28"/>
          <w:szCs w:val="28"/>
          <w:lang w:val="vi-VN"/>
        </w:rPr>
        <w:fldChar w:fldCharType="separate"/>
      </w:r>
      <w:r w:rsidR="008B4D3C" w:rsidRPr="00B374C1">
        <w:rPr>
          <w:noProof/>
          <w:color w:val="auto"/>
          <w:sz w:val="28"/>
          <w:szCs w:val="28"/>
          <w:lang w:val="vi-VN"/>
        </w:rPr>
        <w:t>27</w:t>
      </w:r>
      <w:r w:rsidRPr="00B374C1">
        <w:rPr>
          <w:color w:val="auto"/>
          <w:sz w:val="28"/>
          <w:szCs w:val="28"/>
          <w:lang w:val="vi-VN"/>
        </w:rPr>
        <w:fldChar w:fldCharType="end"/>
      </w:r>
      <w:r w:rsidRPr="00B374C1">
        <w:rPr>
          <w:color w:val="auto"/>
          <w:sz w:val="28"/>
          <w:szCs w:val="28"/>
          <w:lang w:val="vi-VN"/>
        </w:rPr>
        <w:t xml:space="preserve"> Thông tin cần nhập để đặt hàng</w:t>
      </w:r>
      <w:bookmarkEnd w:id="164"/>
    </w:p>
    <w:p w14:paraId="24A17DE6" w14:textId="77777777" w:rsidR="00DA08C7" w:rsidRPr="00B374C1" w:rsidRDefault="00DA08C7" w:rsidP="000E47FC">
      <w:pPr>
        <w:tabs>
          <w:tab w:val="clear" w:pos="8920"/>
        </w:tabs>
        <w:rPr>
          <w:lang w:val="vi-VN"/>
        </w:rPr>
      </w:pPr>
    </w:p>
    <w:p w14:paraId="7ECC182C" w14:textId="77777777" w:rsidR="003B7951" w:rsidRPr="00B374C1" w:rsidRDefault="00000000" w:rsidP="000E47FC">
      <w:pPr>
        <w:keepNext/>
        <w:tabs>
          <w:tab w:val="clear" w:pos="8920"/>
        </w:tabs>
        <w:spacing w:before="0" w:after="100"/>
        <w:rPr>
          <w:lang w:val="vi-VN"/>
        </w:rPr>
      </w:pPr>
      <w:r w:rsidRPr="00B374C1">
        <w:rPr>
          <w:noProof/>
          <w:lang w:val="vi-VN"/>
        </w:rPr>
        <w:lastRenderedPageBreak/>
        <w:drawing>
          <wp:inline distT="114300" distB="114300" distL="114300" distR="114300" wp14:anchorId="7AE6CD6D" wp14:editId="0363B6E7">
            <wp:extent cx="5667700" cy="1625600"/>
            <wp:effectExtent l="0" t="0" r="0" b="0"/>
            <wp:docPr id="106"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123"/>
                    <a:srcRect/>
                    <a:stretch>
                      <a:fillRect/>
                    </a:stretch>
                  </pic:blipFill>
                  <pic:spPr>
                    <a:xfrm>
                      <a:off x="0" y="0"/>
                      <a:ext cx="5667700" cy="1625600"/>
                    </a:xfrm>
                    <a:prstGeom prst="rect">
                      <a:avLst/>
                    </a:prstGeom>
                    <a:ln/>
                  </pic:spPr>
                </pic:pic>
              </a:graphicData>
            </a:graphic>
          </wp:inline>
        </w:drawing>
      </w:r>
    </w:p>
    <w:p w14:paraId="06A98217" w14:textId="74E385A7" w:rsidR="00DA5A91" w:rsidRPr="00B374C1" w:rsidRDefault="003B7951" w:rsidP="000E47FC">
      <w:pPr>
        <w:pStyle w:val="Caption"/>
        <w:tabs>
          <w:tab w:val="clear" w:pos="8920"/>
        </w:tabs>
        <w:jc w:val="center"/>
        <w:rPr>
          <w:color w:val="auto"/>
          <w:sz w:val="28"/>
          <w:szCs w:val="28"/>
          <w:lang w:val="vi-VN"/>
        </w:rPr>
      </w:pPr>
      <w:bookmarkStart w:id="165" w:name="_Toc182467819"/>
      <w:r w:rsidRPr="00B374C1">
        <w:rPr>
          <w:color w:val="auto"/>
          <w:sz w:val="28"/>
          <w:szCs w:val="28"/>
          <w:lang w:val="vi-VN"/>
        </w:rPr>
        <w:t xml:space="preserve">Hình 3. </w:t>
      </w:r>
      <w:r w:rsidRPr="00B374C1">
        <w:rPr>
          <w:color w:val="auto"/>
          <w:sz w:val="28"/>
          <w:szCs w:val="28"/>
          <w:lang w:val="vi-VN"/>
        </w:rPr>
        <w:fldChar w:fldCharType="begin"/>
      </w:r>
      <w:r w:rsidRPr="00B374C1">
        <w:rPr>
          <w:color w:val="auto"/>
          <w:sz w:val="28"/>
          <w:szCs w:val="28"/>
          <w:lang w:val="vi-VN"/>
        </w:rPr>
        <w:instrText xml:space="preserve"> SEQ Hình_3. \* ARABIC </w:instrText>
      </w:r>
      <w:r w:rsidRPr="00B374C1">
        <w:rPr>
          <w:color w:val="auto"/>
          <w:sz w:val="28"/>
          <w:szCs w:val="28"/>
          <w:lang w:val="vi-VN"/>
        </w:rPr>
        <w:fldChar w:fldCharType="separate"/>
      </w:r>
      <w:r w:rsidR="008B4D3C" w:rsidRPr="00B374C1">
        <w:rPr>
          <w:noProof/>
          <w:color w:val="auto"/>
          <w:sz w:val="28"/>
          <w:szCs w:val="28"/>
          <w:lang w:val="vi-VN"/>
        </w:rPr>
        <w:t>28</w:t>
      </w:r>
      <w:r w:rsidRPr="00B374C1">
        <w:rPr>
          <w:color w:val="auto"/>
          <w:sz w:val="28"/>
          <w:szCs w:val="28"/>
          <w:lang w:val="vi-VN"/>
        </w:rPr>
        <w:fldChar w:fldCharType="end"/>
      </w:r>
      <w:r w:rsidRPr="00B374C1">
        <w:rPr>
          <w:color w:val="auto"/>
          <w:sz w:val="28"/>
          <w:szCs w:val="28"/>
          <w:lang w:val="vi-VN"/>
        </w:rPr>
        <w:t xml:space="preserve"> Lựa chọn mã vận chuyển</w:t>
      </w:r>
      <w:bookmarkEnd w:id="165"/>
    </w:p>
    <w:p w14:paraId="29436A18" w14:textId="77777777" w:rsidR="003B7951" w:rsidRPr="00B374C1" w:rsidRDefault="003B7951" w:rsidP="000E47FC">
      <w:pPr>
        <w:tabs>
          <w:tab w:val="clear" w:pos="8920"/>
        </w:tabs>
        <w:rPr>
          <w:lang w:val="vi-VN"/>
        </w:rPr>
      </w:pPr>
    </w:p>
    <w:p w14:paraId="75E2612C" w14:textId="77777777" w:rsidR="00FC6EDA" w:rsidRPr="00B374C1" w:rsidRDefault="00000000" w:rsidP="000E47FC">
      <w:pPr>
        <w:tabs>
          <w:tab w:val="clear" w:pos="8920"/>
        </w:tabs>
        <w:spacing w:before="0" w:after="100"/>
        <w:ind w:firstLine="720"/>
        <w:rPr>
          <w:lang w:val="vi-VN"/>
        </w:rPr>
      </w:pPr>
      <w:r w:rsidRPr="00B374C1">
        <w:rPr>
          <w:lang w:val="vi-VN"/>
        </w:rPr>
        <w:t>Sau khi nhập thành công khách hàng có thể chọn các đơn vị vận chuyển phù hợp, sau đó chọn “</w:t>
      </w:r>
      <w:proofErr w:type="spellStart"/>
      <w:r w:rsidRPr="00B374C1">
        <w:rPr>
          <w:lang w:val="vi-VN"/>
        </w:rPr>
        <w:t>Next</w:t>
      </w:r>
      <w:proofErr w:type="spellEnd"/>
      <w:r w:rsidRPr="00B374C1">
        <w:rPr>
          <w:lang w:val="vi-VN"/>
        </w:rPr>
        <w:t xml:space="preserve">”. Hệ thống sẽ tự động chuyển sang bước 2: </w:t>
      </w:r>
      <w:proofErr w:type="spellStart"/>
      <w:r w:rsidRPr="00B374C1">
        <w:rPr>
          <w:lang w:val="vi-VN"/>
        </w:rPr>
        <w:t>Review</w:t>
      </w:r>
      <w:proofErr w:type="spellEnd"/>
      <w:r w:rsidRPr="00B374C1">
        <w:rPr>
          <w:lang w:val="vi-VN"/>
        </w:rPr>
        <w:t xml:space="preserve"> &amp; </w:t>
      </w:r>
      <w:proofErr w:type="spellStart"/>
      <w:r w:rsidRPr="00B374C1">
        <w:rPr>
          <w:lang w:val="vi-VN"/>
        </w:rPr>
        <w:t>Payments</w:t>
      </w:r>
      <w:proofErr w:type="spellEnd"/>
      <w:r w:rsidRPr="00B374C1">
        <w:rPr>
          <w:lang w:val="vi-VN"/>
        </w:rPr>
        <w:t>.</w:t>
      </w:r>
    </w:p>
    <w:p w14:paraId="08B6C1A2" w14:textId="77777777" w:rsidR="00FC6EDA" w:rsidRPr="00B374C1" w:rsidRDefault="00000000" w:rsidP="000E47FC">
      <w:pPr>
        <w:tabs>
          <w:tab w:val="clear" w:pos="8920"/>
        </w:tabs>
        <w:spacing w:before="0" w:after="100"/>
        <w:ind w:firstLine="720"/>
        <w:rPr>
          <w:lang w:val="vi-VN"/>
        </w:rPr>
      </w:pPr>
      <w:r w:rsidRPr="00B374C1">
        <w:rPr>
          <w:lang w:val="vi-VN"/>
        </w:rPr>
        <w:t>Khách hàng có thể xem lại thông tin đặt hàng ở bên phải màn hình.</w:t>
      </w:r>
    </w:p>
    <w:p w14:paraId="72FFF254" w14:textId="77777777" w:rsidR="003B7951" w:rsidRPr="00B374C1" w:rsidRDefault="00000000" w:rsidP="000E47FC">
      <w:pPr>
        <w:keepNext/>
        <w:tabs>
          <w:tab w:val="clear" w:pos="8920"/>
        </w:tabs>
        <w:spacing w:before="0" w:after="100"/>
        <w:ind w:firstLine="720"/>
        <w:rPr>
          <w:lang w:val="vi-VN"/>
        </w:rPr>
      </w:pPr>
      <w:r w:rsidRPr="00B374C1">
        <w:rPr>
          <w:noProof/>
          <w:lang w:val="vi-VN"/>
        </w:rPr>
        <w:lastRenderedPageBreak/>
        <w:drawing>
          <wp:inline distT="114300" distB="114300" distL="114300" distR="114300" wp14:anchorId="236C6967" wp14:editId="111451B6">
            <wp:extent cx="4278313" cy="7119043"/>
            <wp:effectExtent l="0" t="0" r="0" b="0"/>
            <wp:docPr id="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24"/>
                    <a:srcRect/>
                    <a:stretch>
                      <a:fillRect/>
                    </a:stretch>
                  </pic:blipFill>
                  <pic:spPr>
                    <a:xfrm>
                      <a:off x="0" y="0"/>
                      <a:ext cx="4278313" cy="7119043"/>
                    </a:xfrm>
                    <a:prstGeom prst="rect">
                      <a:avLst/>
                    </a:prstGeom>
                    <a:ln/>
                  </pic:spPr>
                </pic:pic>
              </a:graphicData>
            </a:graphic>
          </wp:inline>
        </w:drawing>
      </w:r>
    </w:p>
    <w:p w14:paraId="662F2603" w14:textId="2290D919" w:rsidR="00FC6EDA" w:rsidRPr="00B374C1" w:rsidRDefault="003B7951" w:rsidP="000E47FC">
      <w:pPr>
        <w:pStyle w:val="Caption"/>
        <w:tabs>
          <w:tab w:val="clear" w:pos="8920"/>
        </w:tabs>
        <w:jc w:val="center"/>
        <w:rPr>
          <w:b/>
          <w:bCs/>
          <w:color w:val="auto"/>
          <w:sz w:val="28"/>
          <w:szCs w:val="28"/>
          <w:lang w:val="vi-VN"/>
        </w:rPr>
      </w:pPr>
      <w:bookmarkStart w:id="166" w:name="_Toc182467820"/>
      <w:r w:rsidRPr="00B374C1">
        <w:rPr>
          <w:color w:val="auto"/>
          <w:sz w:val="28"/>
          <w:szCs w:val="28"/>
          <w:lang w:val="vi-VN"/>
        </w:rPr>
        <w:t xml:space="preserve">Hình 3. </w:t>
      </w:r>
      <w:r w:rsidRPr="00B374C1">
        <w:rPr>
          <w:color w:val="auto"/>
          <w:sz w:val="28"/>
          <w:szCs w:val="28"/>
          <w:lang w:val="vi-VN"/>
        </w:rPr>
        <w:fldChar w:fldCharType="begin"/>
      </w:r>
      <w:r w:rsidRPr="00B374C1">
        <w:rPr>
          <w:color w:val="auto"/>
          <w:sz w:val="28"/>
          <w:szCs w:val="28"/>
          <w:lang w:val="vi-VN"/>
        </w:rPr>
        <w:instrText xml:space="preserve"> SEQ Hình_3. \* ARABIC </w:instrText>
      </w:r>
      <w:r w:rsidRPr="00B374C1">
        <w:rPr>
          <w:color w:val="auto"/>
          <w:sz w:val="28"/>
          <w:szCs w:val="28"/>
          <w:lang w:val="vi-VN"/>
        </w:rPr>
        <w:fldChar w:fldCharType="separate"/>
      </w:r>
      <w:r w:rsidR="008B4D3C" w:rsidRPr="00B374C1">
        <w:rPr>
          <w:noProof/>
          <w:color w:val="auto"/>
          <w:sz w:val="28"/>
          <w:szCs w:val="28"/>
          <w:lang w:val="vi-VN"/>
        </w:rPr>
        <w:t>29</w:t>
      </w:r>
      <w:r w:rsidRPr="00B374C1">
        <w:rPr>
          <w:color w:val="auto"/>
          <w:sz w:val="28"/>
          <w:szCs w:val="28"/>
          <w:lang w:val="vi-VN"/>
        </w:rPr>
        <w:fldChar w:fldCharType="end"/>
      </w:r>
      <w:r w:rsidRPr="00B374C1">
        <w:rPr>
          <w:color w:val="auto"/>
          <w:sz w:val="28"/>
          <w:szCs w:val="28"/>
          <w:lang w:val="vi-VN"/>
        </w:rPr>
        <w:t xml:space="preserve"> Chi tiết về đơn hàng đã đặt, địa chỉ cần giao, đơn vị vận chuyển,…</w:t>
      </w:r>
      <w:bookmarkEnd w:id="166"/>
    </w:p>
    <w:p w14:paraId="694FD3DE" w14:textId="77777777" w:rsidR="003B7951" w:rsidRPr="00B374C1" w:rsidRDefault="003B7951" w:rsidP="000E47FC">
      <w:pPr>
        <w:tabs>
          <w:tab w:val="clear" w:pos="8920"/>
        </w:tabs>
        <w:rPr>
          <w:lang w:val="vi-VN"/>
        </w:rPr>
      </w:pPr>
    </w:p>
    <w:p w14:paraId="39D229D7" w14:textId="77777777" w:rsidR="00FC6EDA" w:rsidRPr="00B374C1" w:rsidRDefault="00000000" w:rsidP="000E47FC">
      <w:pPr>
        <w:tabs>
          <w:tab w:val="clear" w:pos="8920"/>
        </w:tabs>
        <w:spacing w:before="0" w:after="100"/>
        <w:rPr>
          <w:lang w:val="vi-VN"/>
        </w:rPr>
      </w:pPr>
      <w:r w:rsidRPr="00B374C1">
        <w:rPr>
          <w:lang w:val="vi-VN"/>
        </w:rPr>
        <w:t xml:space="preserve">Nếu có thông tin cần chỉnh sửa hoặc muốn thay đổi phương thức giao hàng, có thể ấn nút </w:t>
      </w:r>
      <w:proofErr w:type="spellStart"/>
      <w:r w:rsidRPr="00B374C1">
        <w:rPr>
          <w:b/>
          <w:lang w:val="vi-VN"/>
        </w:rPr>
        <w:t>Edit</w:t>
      </w:r>
      <w:proofErr w:type="spellEnd"/>
      <w:r w:rsidRPr="00B374C1">
        <w:rPr>
          <w:lang w:val="vi-VN"/>
        </w:rPr>
        <w:t xml:space="preserve"> để chỉnh sửa lại các thông tin đã nhập. Sau đó khách hàng chọn hình thức thanh toán.</w:t>
      </w:r>
    </w:p>
    <w:p w14:paraId="4E9BF465" w14:textId="77777777" w:rsidR="00FC6EDA" w:rsidRPr="00B374C1" w:rsidRDefault="00000000" w:rsidP="000E47FC">
      <w:pPr>
        <w:numPr>
          <w:ilvl w:val="0"/>
          <w:numId w:val="11"/>
        </w:numPr>
        <w:tabs>
          <w:tab w:val="clear" w:pos="8920"/>
        </w:tabs>
        <w:spacing w:before="0" w:after="0"/>
        <w:rPr>
          <w:lang w:val="vi-VN"/>
        </w:rPr>
      </w:pPr>
      <w:r w:rsidRPr="00B374C1">
        <w:rPr>
          <w:lang w:val="vi-VN"/>
        </w:rPr>
        <w:t>Nếu lựa chọn hình thức thanh toán “</w:t>
      </w:r>
      <w:proofErr w:type="spellStart"/>
      <w:r w:rsidRPr="00B374C1">
        <w:rPr>
          <w:lang w:val="vi-VN"/>
        </w:rPr>
        <w:t>Bank</w:t>
      </w:r>
      <w:proofErr w:type="spellEnd"/>
      <w:r w:rsidRPr="00B374C1">
        <w:rPr>
          <w:lang w:val="vi-VN"/>
        </w:rPr>
        <w:t xml:space="preserve"> </w:t>
      </w:r>
      <w:proofErr w:type="spellStart"/>
      <w:r w:rsidRPr="00B374C1">
        <w:rPr>
          <w:lang w:val="vi-VN"/>
        </w:rPr>
        <w:t>Transfer</w:t>
      </w:r>
      <w:proofErr w:type="spellEnd"/>
      <w:r w:rsidRPr="00B374C1">
        <w:rPr>
          <w:lang w:val="vi-VN"/>
        </w:rPr>
        <w:t xml:space="preserve"> </w:t>
      </w:r>
      <w:proofErr w:type="spellStart"/>
      <w:r w:rsidRPr="00B374C1">
        <w:rPr>
          <w:lang w:val="vi-VN"/>
        </w:rPr>
        <w:t>Payment</w:t>
      </w:r>
      <w:proofErr w:type="spellEnd"/>
      <w:r w:rsidRPr="00B374C1">
        <w:rPr>
          <w:lang w:val="vi-VN"/>
        </w:rPr>
        <w:t xml:space="preserve">”: Khách hàng kiểm tra thông tin đặt hàng và thanh toán tài khoản thông qua số tài </w:t>
      </w:r>
      <w:r w:rsidRPr="00B374C1">
        <w:rPr>
          <w:lang w:val="vi-VN"/>
        </w:rPr>
        <w:lastRenderedPageBreak/>
        <w:t>khoản hiển thị ở trên màn hình. Khi thanh toán xong hệ thống sẽ kiểm tra và xác nhận trên hệ thống.</w:t>
      </w:r>
    </w:p>
    <w:p w14:paraId="4FFBB7FB" w14:textId="77777777" w:rsidR="00FC6EDA" w:rsidRPr="00B374C1" w:rsidRDefault="00000000" w:rsidP="000E47FC">
      <w:pPr>
        <w:numPr>
          <w:ilvl w:val="0"/>
          <w:numId w:val="11"/>
        </w:numPr>
        <w:tabs>
          <w:tab w:val="clear" w:pos="8920"/>
        </w:tabs>
        <w:spacing w:before="0" w:after="100"/>
        <w:rPr>
          <w:lang w:val="vi-VN"/>
        </w:rPr>
      </w:pPr>
      <w:r w:rsidRPr="00B374C1">
        <w:rPr>
          <w:lang w:val="vi-VN"/>
        </w:rPr>
        <w:t>Nếu lựa chọn hình thức thanh toán “</w:t>
      </w:r>
      <w:proofErr w:type="spellStart"/>
      <w:r w:rsidRPr="00B374C1">
        <w:rPr>
          <w:lang w:val="vi-VN"/>
        </w:rPr>
        <w:t>Cash</w:t>
      </w:r>
      <w:proofErr w:type="spellEnd"/>
      <w:r w:rsidRPr="00B374C1">
        <w:rPr>
          <w:lang w:val="vi-VN"/>
        </w:rPr>
        <w:t xml:space="preserve"> </w:t>
      </w:r>
      <w:proofErr w:type="spellStart"/>
      <w:r w:rsidRPr="00B374C1">
        <w:rPr>
          <w:lang w:val="vi-VN"/>
        </w:rPr>
        <w:t>On</w:t>
      </w:r>
      <w:proofErr w:type="spellEnd"/>
      <w:r w:rsidRPr="00B374C1">
        <w:rPr>
          <w:lang w:val="vi-VN"/>
        </w:rPr>
        <w:t xml:space="preserve"> </w:t>
      </w:r>
      <w:proofErr w:type="spellStart"/>
      <w:r w:rsidRPr="00B374C1">
        <w:rPr>
          <w:lang w:val="vi-VN"/>
        </w:rPr>
        <w:t>Delivery</w:t>
      </w:r>
      <w:proofErr w:type="spellEnd"/>
      <w:r w:rsidRPr="00B374C1">
        <w:rPr>
          <w:lang w:val="vi-VN"/>
        </w:rPr>
        <w:t xml:space="preserve">”: Bạn có thể thanh toán khi nhận được hàng. </w:t>
      </w:r>
    </w:p>
    <w:p w14:paraId="06CE0A9A" w14:textId="77777777" w:rsidR="00FC6EDA" w:rsidRPr="00B374C1" w:rsidRDefault="00000000" w:rsidP="000E47FC">
      <w:pPr>
        <w:tabs>
          <w:tab w:val="clear" w:pos="8920"/>
        </w:tabs>
        <w:spacing w:before="0" w:after="100"/>
        <w:rPr>
          <w:lang w:val="vi-VN"/>
        </w:rPr>
      </w:pPr>
      <w:r w:rsidRPr="00B374C1">
        <w:rPr>
          <w:lang w:val="vi-VN"/>
        </w:rPr>
        <w:t>Ngoài ra, khách hàng có thể chọn mã khuyến mãi (nếu có). Sau đó ấn chọn “</w:t>
      </w:r>
      <w:proofErr w:type="spellStart"/>
      <w:r w:rsidRPr="00B374C1">
        <w:rPr>
          <w:lang w:val="vi-VN"/>
        </w:rPr>
        <w:t>Place</w:t>
      </w:r>
      <w:proofErr w:type="spellEnd"/>
      <w:r w:rsidRPr="00B374C1">
        <w:rPr>
          <w:lang w:val="vi-VN"/>
        </w:rPr>
        <w:t xml:space="preserve"> </w:t>
      </w:r>
      <w:proofErr w:type="spellStart"/>
      <w:r w:rsidRPr="00B374C1">
        <w:rPr>
          <w:lang w:val="vi-VN"/>
        </w:rPr>
        <w:t>Order</w:t>
      </w:r>
      <w:proofErr w:type="spellEnd"/>
      <w:r w:rsidRPr="00B374C1">
        <w:rPr>
          <w:lang w:val="vi-VN"/>
        </w:rPr>
        <w:t xml:space="preserve">” để thanh toán. Hệ thống xác nhận đặt hàng thành công và đồng thời gửi hóa đơn đặt hàng đến địa chỉ </w:t>
      </w:r>
      <w:proofErr w:type="spellStart"/>
      <w:r w:rsidRPr="00B374C1">
        <w:rPr>
          <w:lang w:val="vi-VN"/>
        </w:rPr>
        <w:t>email</w:t>
      </w:r>
      <w:proofErr w:type="spellEnd"/>
      <w:r w:rsidRPr="00B374C1">
        <w:rPr>
          <w:lang w:val="vi-VN"/>
        </w:rPr>
        <w:t xml:space="preserve"> của khách hàng và </w:t>
      </w:r>
      <w:proofErr w:type="spellStart"/>
      <w:r w:rsidRPr="00B374C1">
        <w:rPr>
          <w:lang w:val="vi-VN"/>
        </w:rPr>
        <w:t>admin</w:t>
      </w:r>
      <w:proofErr w:type="spellEnd"/>
      <w:r w:rsidRPr="00B374C1">
        <w:rPr>
          <w:lang w:val="vi-VN"/>
        </w:rPr>
        <w:t>.</w:t>
      </w:r>
    </w:p>
    <w:p w14:paraId="5B884780" w14:textId="77777777" w:rsidR="003B7951" w:rsidRPr="00B374C1" w:rsidRDefault="00000000" w:rsidP="000E47FC">
      <w:pPr>
        <w:keepNext/>
        <w:tabs>
          <w:tab w:val="clear" w:pos="8920"/>
        </w:tabs>
        <w:spacing w:before="0" w:after="100"/>
        <w:rPr>
          <w:lang w:val="vi-VN"/>
        </w:rPr>
      </w:pPr>
      <w:r w:rsidRPr="00B374C1">
        <w:rPr>
          <w:noProof/>
          <w:lang w:val="vi-VN"/>
        </w:rPr>
        <w:drawing>
          <wp:inline distT="114300" distB="114300" distL="114300" distR="114300" wp14:anchorId="538F7CEC" wp14:editId="42B8405A">
            <wp:extent cx="5667700" cy="2451100"/>
            <wp:effectExtent l="0" t="0" r="0" b="0"/>
            <wp:docPr id="2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25"/>
                    <a:srcRect/>
                    <a:stretch>
                      <a:fillRect/>
                    </a:stretch>
                  </pic:blipFill>
                  <pic:spPr>
                    <a:xfrm>
                      <a:off x="0" y="0"/>
                      <a:ext cx="5667700" cy="2451100"/>
                    </a:xfrm>
                    <a:prstGeom prst="rect">
                      <a:avLst/>
                    </a:prstGeom>
                    <a:ln/>
                  </pic:spPr>
                </pic:pic>
              </a:graphicData>
            </a:graphic>
          </wp:inline>
        </w:drawing>
      </w:r>
    </w:p>
    <w:p w14:paraId="6B956C78" w14:textId="3B0EB5BE" w:rsidR="00DA5A91" w:rsidRPr="00B374C1" w:rsidRDefault="003B7951" w:rsidP="000E47FC">
      <w:pPr>
        <w:pStyle w:val="Caption"/>
        <w:tabs>
          <w:tab w:val="clear" w:pos="8920"/>
        </w:tabs>
        <w:jc w:val="center"/>
        <w:rPr>
          <w:color w:val="auto"/>
          <w:sz w:val="28"/>
          <w:szCs w:val="28"/>
          <w:lang w:val="vi-VN"/>
        </w:rPr>
      </w:pPr>
      <w:bookmarkStart w:id="167" w:name="_Toc182467821"/>
      <w:r w:rsidRPr="00B374C1">
        <w:rPr>
          <w:color w:val="auto"/>
          <w:sz w:val="28"/>
          <w:szCs w:val="28"/>
          <w:lang w:val="vi-VN"/>
        </w:rPr>
        <w:t xml:space="preserve">Hình 3. </w:t>
      </w:r>
      <w:r w:rsidRPr="00B374C1">
        <w:rPr>
          <w:color w:val="auto"/>
          <w:sz w:val="28"/>
          <w:szCs w:val="28"/>
          <w:lang w:val="vi-VN"/>
        </w:rPr>
        <w:fldChar w:fldCharType="begin"/>
      </w:r>
      <w:r w:rsidRPr="00B374C1">
        <w:rPr>
          <w:color w:val="auto"/>
          <w:sz w:val="28"/>
          <w:szCs w:val="28"/>
          <w:lang w:val="vi-VN"/>
        </w:rPr>
        <w:instrText xml:space="preserve"> SEQ Hình_3. \* ARABIC </w:instrText>
      </w:r>
      <w:r w:rsidRPr="00B374C1">
        <w:rPr>
          <w:color w:val="auto"/>
          <w:sz w:val="28"/>
          <w:szCs w:val="28"/>
          <w:lang w:val="vi-VN"/>
        </w:rPr>
        <w:fldChar w:fldCharType="separate"/>
      </w:r>
      <w:r w:rsidR="008B4D3C" w:rsidRPr="00B374C1">
        <w:rPr>
          <w:noProof/>
          <w:color w:val="auto"/>
          <w:sz w:val="28"/>
          <w:szCs w:val="28"/>
          <w:lang w:val="vi-VN"/>
        </w:rPr>
        <w:t>30</w:t>
      </w:r>
      <w:r w:rsidRPr="00B374C1">
        <w:rPr>
          <w:color w:val="auto"/>
          <w:sz w:val="28"/>
          <w:szCs w:val="28"/>
          <w:lang w:val="vi-VN"/>
        </w:rPr>
        <w:fldChar w:fldCharType="end"/>
      </w:r>
      <w:r w:rsidRPr="00B374C1">
        <w:rPr>
          <w:color w:val="auto"/>
          <w:sz w:val="28"/>
          <w:szCs w:val="28"/>
          <w:lang w:val="vi-VN"/>
        </w:rPr>
        <w:t xml:space="preserve"> Giao diện thông báo đặt hàng thành công</w:t>
      </w:r>
      <w:bookmarkEnd w:id="167"/>
    </w:p>
    <w:p w14:paraId="5EFDEABA" w14:textId="77777777" w:rsidR="003B7951" w:rsidRPr="00B374C1" w:rsidRDefault="003B7951" w:rsidP="000E47FC">
      <w:pPr>
        <w:tabs>
          <w:tab w:val="clear" w:pos="8920"/>
        </w:tabs>
        <w:rPr>
          <w:lang w:val="vi-VN"/>
        </w:rPr>
      </w:pPr>
    </w:p>
    <w:p w14:paraId="33E7ADB9" w14:textId="77777777" w:rsidR="00FC6EDA" w:rsidRPr="00B374C1" w:rsidRDefault="00000000" w:rsidP="000E47FC">
      <w:pPr>
        <w:numPr>
          <w:ilvl w:val="0"/>
          <w:numId w:val="215"/>
        </w:numPr>
        <w:tabs>
          <w:tab w:val="clear" w:pos="8920"/>
        </w:tabs>
        <w:spacing w:before="0" w:after="100"/>
        <w:rPr>
          <w:lang w:val="vi-VN"/>
        </w:rPr>
      </w:pPr>
      <w:r w:rsidRPr="00B374C1">
        <w:rPr>
          <w:lang w:val="vi-VN"/>
        </w:rPr>
        <w:t>Đối với khách hàng chưa đăng nhập tài khoản</w:t>
      </w:r>
    </w:p>
    <w:p w14:paraId="5A006839" w14:textId="77777777" w:rsidR="00FC6EDA" w:rsidRPr="00B374C1" w:rsidRDefault="00000000" w:rsidP="000E47FC">
      <w:pPr>
        <w:tabs>
          <w:tab w:val="clear" w:pos="8920"/>
        </w:tabs>
        <w:spacing w:before="0" w:after="100"/>
        <w:rPr>
          <w:lang w:val="vi-VN"/>
        </w:rPr>
      </w:pPr>
      <w:r w:rsidRPr="00B374C1">
        <w:rPr>
          <w:lang w:val="vi-VN"/>
        </w:rPr>
        <w:t>Khách hàng có thể in hóa đơn mua hàng để dễ nắm bắt thông tin thông qua “</w:t>
      </w:r>
      <w:proofErr w:type="spellStart"/>
      <w:r w:rsidRPr="00B374C1">
        <w:rPr>
          <w:lang w:val="vi-VN"/>
        </w:rPr>
        <w:t>print</w:t>
      </w:r>
      <w:proofErr w:type="spellEnd"/>
      <w:r w:rsidRPr="00B374C1">
        <w:rPr>
          <w:lang w:val="vi-VN"/>
        </w:rPr>
        <w:t xml:space="preserve"> </w:t>
      </w:r>
      <w:proofErr w:type="spellStart"/>
      <w:r w:rsidRPr="00B374C1">
        <w:rPr>
          <w:lang w:val="vi-VN"/>
        </w:rPr>
        <w:t>receipt</w:t>
      </w:r>
      <w:proofErr w:type="spellEnd"/>
      <w:r w:rsidRPr="00B374C1">
        <w:rPr>
          <w:lang w:val="vi-VN"/>
        </w:rPr>
        <w:t>”</w:t>
      </w:r>
    </w:p>
    <w:p w14:paraId="5CAB40A0" w14:textId="77777777" w:rsidR="00FC6EDA" w:rsidRPr="00B374C1" w:rsidRDefault="00FC6EDA" w:rsidP="000E47FC">
      <w:pPr>
        <w:tabs>
          <w:tab w:val="clear" w:pos="8920"/>
        </w:tabs>
        <w:spacing w:before="0" w:after="100"/>
        <w:rPr>
          <w:lang w:val="vi-VN"/>
        </w:rPr>
      </w:pPr>
    </w:p>
    <w:p w14:paraId="30DB25E0" w14:textId="77777777" w:rsidR="00FC6EDA" w:rsidRPr="00B374C1" w:rsidRDefault="00000000" w:rsidP="000E47FC">
      <w:pPr>
        <w:tabs>
          <w:tab w:val="clear" w:pos="8920"/>
        </w:tabs>
        <w:spacing w:before="0" w:after="100"/>
        <w:ind w:left="2160" w:firstLine="720"/>
        <w:rPr>
          <w:lang w:val="vi-VN"/>
        </w:rPr>
      </w:pPr>
      <w:r w:rsidRPr="00B374C1">
        <w:rPr>
          <w:noProof/>
          <w:lang w:val="vi-VN"/>
        </w:rPr>
        <w:drawing>
          <wp:inline distT="114300" distB="114300" distL="114300" distR="114300" wp14:anchorId="318995A3" wp14:editId="063E58FF">
            <wp:extent cx="1592263" cy="511200"/>
            <wp:effectExtent l="0" t="0" r="0" b="0"/>
            <wp:docPr id="118" name="image127.png"/>
            <wp:cNvGraphicFramePr/>
            <a:graphic xmlns:a="http://schemas.openxmlformats.org/drawingml/2006/main">
              <a:graphicData uri="http://schemas.openxmlformats.org/drawingml/2006/picture">
                <pic:pic xmlns:pic="http://schemas.openxmlformats.org/drawingml/2006/picture">
                  <pic:nvPicPr>
                    <pic:cNvPr id="0" name="image127.png"/>
                    <pic:cNvPicPr preferRelativeResize="0"/>
                  </pic:nvPicPr>
                  <pic:blipFill>
                    <a:blip r:embed="rId126"/>
                    <a:srcRect/>
                    <a:stretch>
                      <a:fillRect/>
                    </a:stretch>
                  </pic:blipFill>
                  <pic:spPr>
                    <a:xfrm>
                      <a:off x="0" y="0"/>
                      <a:ext cx="1592263" cy="511200"/>
                    </a:xfrm>
                    <a:prstGeom prst="rect">
                      <a:avLst/>
                    </a:prstGeom>
                    <a:ln/>
                  </pic:spPr>
                </pic:pic>
              </a:graphicData>
            </a:graphic>
          </wp:inline>
        </w:drawing>
      </w:r>
    </w:p>
    <w:p w14:paraId="2616E87A" w14:textId="77777777" w:rsidR="003B7951" w:rsidRPr="00B374C1" w:rsidRDefault="00000000" w:rsidP="000E47FC">
      <w:pPr>
        <w:keepNext/>
        <w:tabs>
          <w:tab w:val="clear" w:pos="8920"/>
        </w:tabs>
        <w:spacing w:before="0" w:after="100"/>
        <w:rPr>
          <w:lang w:val="vi-VN"/>
        </w:rPr>
      </w:pPr>
      <w:r w:rsidRPr="00B374C1">
        <w:rPr>
          <w:noProof/>
          <w:lang w:val="vi-VN"/>
        </w:rPr>
        <w:lastRenderedPageBreak/>
        <w:drawing>
          <wp:inline distT="114300" distB="114300" distL="114300" distR="114300" wp14:anchorId="20E8ECC1" wp14:editId="22CF71D8">
            <wp:extent cx="5667700" cy="4584700"/>
            <wp:effectExtent l="0" t="0" r="0" b="0"/>
            <wp:docPr id="158" name="image152.png"/>
            <wp:cNvGraphicFramePr/>
            <a:graphic xmlns:a="http://schemas.openxmlformats.org/drawingml/2006/main">
              <a:graphicData uri="http://schemas.openxmlformats.org/drawingml/2006/picture">
                <pic:pic xmlns:pic="http://schemas.openxmlformats.org/drawingml/2006/picture">
                  <pic:nvPicPr>
                    <pic:cNvPr id="0" name="image152.png"/>
                    <pic:cNvPicPr preferRelativeResize="0"/>
                  </pic:nvPicPr>
                  <pic:blipFill>
                    <a:blip r:embed="rId127"/>
                    <a:srcRect/>
                    <a:stretch>
                      <a:fillRect/>
                    </a:stretch>
                  </pic:blipFill>
                  <pic:spPr>
                    <a:xfrm>
                      <a:off x="0" y="0"/>
                      <a:ext cx="5667700" cy="4584700"/>
                    </a:xfrm>
                    <a:prstGeom prst="rect">
                      <a:avLst/>
                    </a:prstGeom>
                    <a:ln/>
                  </pic:spPr>
                </pic:pic>
              </a:graphicData>
            </a:graphic>
          </wp:inline>
        </w:drawing>
      </w:r>
    </w:p>
    <w:p w14:paraId="2BA8D93A" w14:textId="78D2A4EC" w:rsidR="006F662C" w:rsidRPr="00B374C1" w:rsidRDefault="003B7951" w:rsidP="000E47FC">
      <w:pPr>
        <w:pStyle w:val="Caption"/>
        <w:tabs>
          <w:tab w:val="clear" w:pos="8920"/>
        </w:tabs>
        <w:jc w:val="center"/>
        <w:rPr>
          <w:color w:val="auto"/>
          <w:sz w:val="28"/>
          <w:szCs w:val="28"/>
          <w:lang w:val="vi-VN"/>
        </w:rPr>
      </w:pPr>
      <w:bookmarkStart w:id="168" w:name="_Toc182467822"/>
      <w:r w:rsidRPr="00B374C1">
        <w:rPr>
          <w:color w:val="auto"/>
          <w:sz w:val="28"/>
          <w:szCs w:val="28"/>
          <w:lang w:val="vi-VN"/>
        </w:rPr>
        <w:t xml:space="preserve">Hình 3. </w:t>
      </w:r>
      <w:r w:rsidRPr="00B374C1">
        <w:rPr>
          <w:color w:val="auto"/>
          <w:sz w:val="28"/>
          <w:szCs w:val="28"/>
          <w:lang w:val="vi-VN"/>
        </w:rPr>
        <w:fldChar w:fldCharType="begin"/>
      </w:r>
      <w:r w:rsidRPr="00B374C1">
        <w:rPr>
          <w:color w:val="auto"/>
          <w:sz w:val="28"/>
          <w:szCs w:val="28"/>
          <w:lang w:val="vi-VN"/>
        </w:rPr>
        <w:instrText xml:space="preserve"> SEQ Hình_3. \* ARABIC </w:instrText>
      </w:r>
      <w:r w:rsidRPr="00B374C1">
        <w:rPr>
          <w:color w:val="auto"/>
          <w:sz w:val="28"/>
          <w:szCs w:val="28"/>
          <w:lang w:val="vi-VN"/>
        </w:rPr>
        <w:fldChar w:fldCharType="separate"/>
      </w:r>
      <w:r w:rsidR="008B4D3C" w:rsidRPr="00B374C1">
        <w:rPr>
          <w:noProof/>
          <w:color w:val="auto"/>
          <w:sz w:val="28"/>
          <w:szCs w:val="28"/>
          <w:lang w:val="vi-VN"/>
        </w:rPr>
        <w:t>31</w:t>
      </w:r>
      <w:r w:rsidRPr="00B374C1">
        <w:rPr>
          <w:color w:val="auto"/>
          <w:sz w:val="28"/>
          <w:szCs w:val="28"/>
          <w:lang w:val="vi-VN"/>
        </w:rPr>
        <w:fldChar w:fldCharType="end"/>
      </w:r>
      <w:r w:rsidRPr="00B374C1">
        <w:rPr>
          <w:color w:val="auto"/>
          <w:sz w:val="28"/>
          <w:szCs w:val="28"/>
          <w:lang w:val="vi-VN"/>
        </w:rPr>
        <w:t xml:space="preserve"> Giao diện in thông tin đơn hàng</w:t>
      </w:r>
      <w:bookmarkEnd w:id="168"/>
    </w:p>
    <w:p w14:paraId="1D7F895C" w14:textId="77777777" w:rsidR="003B7951" w:rsidRPr="00B374C1" w:rsidRDefault="00000000" w:rsidP="000E47FC">
      <w:pPr>
        <w:keepNext/>
        <w:tabs>
          <w:tab w:val="clear" w:pos="8920"/>
        </w:tabs>
        <w:spacing w:before="0" w:after="100"/>
        <w:ind w:left="1440" w:firstLine="720"/>
        <w:rPr>
          <w:lang w:val="vi-VN"/>
        </w:rPr>
      </w:pPr>
      <w:r w:rsidRPr="00B374C1">
        <w:rPr>
          <w:noProof/>
          <w:lang w:val="vi-VN"/>
        </w:rPr>
        <w:lastRenderedPageBreak/>
        <w:drawing>
          <wp:inline distT="114300" distB="114300" distL="114300" distR="114300" wp14:anchorId="0B4F3B1F" wp14:editId="799BCAF5">
            <wp:extent cx="3144838" cy="6233517"/>
            <wp:effectExtent l="0" t="0" r="0" b="0"/>
            <wp:docPr id="53"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28"/>
                    <a:srcRect/>
                    <a:stretch>
                      <a:fillRect/>
                    </a:stretch>
                  </pic:blipFill>
                  <pic:spPr>
                    <a:xfrm>
                      <a:off x="0" y="0"/>
                      <a:ext cx="3144838" cy="6233517"/>
                    </a:xfrm>
                    <a:prstGeom prst="rect">
                      <a:avLst/>
                    </a:prstGeom>
                    <a:ln/>
                  </pic:spPr>
                </pic:pic>
              </a:graphicData>
            </a:graphic>
          </wp:inline>
        </w:drawing>
      </w:r>
    </w:p>
    <w:p w14:paraId="47CB30F9" w14:textId="75B4640B" w:rsidR="003B7951" w:rsidRPr="00B374C1" w:rsidRDefault="003B7951" w:rsidP="000E47FC">
      <w:pPr>
        <w:pStyle w:val="Caption"/>
        <w:tabs>
          <w:tab w:val="clear" w:pos="8920"/>
        </w:tabs>
        <w:jc w:val="center"/>
        <w:rPr>
          <w:color w:val="auto"/>
          <w:sz w:val="28"/>
          <w:szCs w:val="28"/>
          <w:lang w:val="vi-VN"/>
        </w:rPr>
      </w:pPr>
      <w:bookmarkStart w:id="169" w:name="_Toc182467823"/>
      <w:r w:rsidRPr="00B374C1">
        <w:rPr>
          <w:color w:val="auto"/>
          <w:sz w:val="28"/>
          <w:szCs w:val="28"/>
          <w:lang w:val="vi-VN"/>
        </w:rPr>
        <w:t xml:space="preserve">Hình 3. </w:t>
      </w:r>
      <w:r w:rsidRPr="00B374C1">
        <w:rPr>
          <w:color w:val="auto"/>
          <w:sz w:val="28"/>
          <w:szCs w:val="28"/>
          <w:lang w:val="vi-VN"/>
        </w:rPr>
        <w:fldChar w:fldCharType="begin"/>
      </w:r>
      <w:r w:rsidRPr="00B374C1">
        <w:rPr>
          <w:color w:val="auto"/>
          <w:sz w:val="28"/>
          <w:szCs w:val="28"/>
          <w:lang w:val="vi-VN"/>
        </w:rPr>
        <w:instrText xml:space="preserve"> SEQ Hình_3. \* ARABIC </w:instrText>
      </w:r>
      <w:r w:rsidRPr="00B374C1">
        <w:rPr>
          <w:color w:val="auto"/>
          <w:sz w:val="28"/>
          <w:szCs w:val="28"/>
          <w:lang w:val="vi-VN"/>
        </w:rPr>
        <w:fldChar w:fldCharType="separate"/>
      </w:r>
      <w:r w:rsidR="008B4D3C" w:rsidRPr="00B374C1">
        <w:rPr>
          <w:noProof/>
          <w:color w:val="auto"/>
          <w:sz w:val="28"/>
          <w:szCs w:val="28"/>
          <w:lang w:val="vi-VN"/>
        </w:rPr>
        <w:t>32</w:t>
      </w:r>
      <w:r w:rsidRPr="00B374C1">
        <w:rPr>
          <w:color w:val="auto"/>
          <w:sz w:val="28"/>
          <w:szCs w:val="28"/>
          <w:lang w:val="vi-VN"/>
        </w:rPr>
        <w:fldChar w:fldCharType="end"/>
      </w:r>
      <w:r w:rsidRPr="00B374C1">
        <w:rPr>
          <w:color w:val="auto"/>
          <w:sz w:val="28"/>
          <w:szCs w:val="28"/>
          <w:lang w:val="vi-VN"/>
        </w:rPr>
        <w:t xml:space="preserve"> Thông tin chi tiết đơn hàng khi in</w:t>
      </w:r>
      <w:bookmarkEnd w:id="169"/>
    </w:p>
    <w:p w14:paraId="0EE177E4" w14:textId="77777777" w:rsidR="00FC6EDA" w:rsidRPr="00B374C1" w:rsidRDefault="00FC6EDA" w:rsidP="000E47FC">
      <w:pPr>
        <w:tabs>
          <w:tab w:val="clear" w:pos="8920"/>
        </w:tabs>
        <w:spacing w:before="0" w:after="100"/>
        <w:rPr>
          <w:lang w:val="vi-VN"/>
        </w:rPr>
      </w:pPr>
    </w:p>
    <w:p w14:paraId="7AC10D89" w14:textId="77777777" w:rsidR="00FC6EDA" w:rsidRPr="00B374C1" w:rsidRDefault="00000000" w:rsidP="000E47FC">
      <w:pPr>
        <w:tabs>
          <w:tab w:val="clear" w:pos="8920"/>
        </w:tabs>
        <w:spacing w:before="0" w:after="100"/>
        <w:ind w:left="1440" w:firstLine="720"/>
        <w:rPr>
          <w:b/>
          <w:lang w:val="vi-VN"/>
        </w:rPr>
      </w:pPr>
      <w:r w:rsidRPr="00B374C1">
        <w:rPr>
          <w:b/>
          <w:lang w:val="vi-VN"/>
        </w:rPr>
        <w:t>6.1.7. Chức năng chăm sóc khách hàng</w:t>
      </w:r>
    </w:p>
    <w:p w14:paraId="5B314B50" w14:textId="77777777" w:rsidR="00FC6EDA" w:rsidRPr="00B374C1" w:rsidRDefault="00000000" w:rsidP="000E47FC">
      <w:pPr>
        <w:numPr>
          <w:ilvl w:val="0"/>
          <w:numId w:val="123"/>
        </w:numPr>
        <w:tabs>
          <w:tab w:val="clear" w:pos="8920"/>
        </w:tabs>
        <w:spacing w:before="0" w:after="0"/>
        <w:rPr>
          <w:lang w:val="vi-VN"/>
        </w:rPr>
      </w:pPr>
      <w:r w:rsidRPr="00B374C1">
        <w:rPr>
          <w:lang w:val="vi-VN"/>
        </w:rPr>
        <w:t>Khách hàng nhập tên (</w:t>
      </w:r>
      <w:proofErr w:type="spellStart"/>
      <w:r w:rsidRPr="00B374C1">
        <w:rPr>
          <w:lang w:val="vi-VN"/>
        </w:rPr>
        <w:t>Your</w:t>
      </w:r>
      <w:proofErr w:type="spellEnd"/>
      <w:r w:rsidRPr="00B374C1">
        <w:rPr>
          <w:lang w:val="vi-VN"/>
        </w:rPr>
        <w:t xml:space="preserve"> </w:t>
      </w:r>
      <w:proofErr w:type="spellStart"/>
      <w:r w:rsidRPr="00B374C1">
        <w:rPr>
          <w:lang w:val="vi-VN"/>
        </w:rPr>
        <w:t>Name</w:t>
      </w:r>
      <w:proofErr w:type="spellEnd"/>
      <w:r w:rsidRPr="00B374C1">
        <w:rPr>
          <w:lang w:val="vi-VN"/>
        </w:rPr>
        <w:t xml:space="preserve">), địa chỉ </w:t>
      </w:r>
      <w:proofErr w:type="spellStart"/>
      <w:r w:rsidRPr="00B374C1">
        <w:rPr>
          <w:lang w:val="vi-VN"/>
        </w:rPr>
        <w:t>email</w:t>
      </w:r>
      <w:proofErr w:type="spellEnd"/>
      <w:r w:rsidRPr="00B374C1">
        <w:rPr>
          <w:lang w:val="vi-VN"/>
        </w:rPr>
        <w:t xml:space="preserve"> (</w:t>
      </w:r>
      <w:proofErr w:type="spellStart"/>
      <w:r w:rsidRPr="00B374C1">
        <w:rPr>
          <w:lang w:val="vi-VN"/>
        </w:rPr>
        <w:t>Your</w:t>
      </w:r>
      <w:proofErr w:type="spellEnd"/>
      <w:r w:rsidRPr="00B374C1">
        <w:rPr>
          <w:lang w:val="vi-VN"/>
        </w:rPr>
        <w:t xml:space="preserve"> </w:t>
      </w:r>
      <w:proofErr w:type="spellStart"/>
      <w:r w:rsidRPr="00B374C1">
        <w:rPr>
          <w:lang w:val="vi-VN"/>
        </w:rPr>
        <w:t>Email</w:t>
      </w:r>
      <w:proofErr w:type="spellEnd"/>
      <w:r w:rsidRPr="00B374C1">
        <w:rPr>
          <w:lang w:val="vi-VN"/>
        </w:rPr>
        <w:t>), số điện thoại (</w:t>
      </w:r>
      <w:proofErr w:type="spellStart"/>
      <w:r w:rsidRPr="00B374C1">
        <w:rPr>
          <w:lang w:val="vi-VN"/>
        </w:rPr>
        <w:t>Phone</w:t>
      </w:r>
      <w:proofErr w:type="spellEnd"/>
      <w:r w:rsidRPr="00B374C1">
        <w:rPr>
          <w:lang w:val="vi-VN"/>
        </w:rPr>
        <w:t xml:space="preserve"> </w:t>
      </w:r>
      <w:proofErr w:type="spellStart"/>
      <w:r w:rsidRPr="00B374C1">
        <w:rPr>
          <w:lang w:val="vi-VN"/>
        </w:rPr>
        <w:t>Number</w:t>
      </w:r>
      <w:proofErr w:type="spellEnd"/>
      <w:r w:rsidRPr="00B374C1">
        <w:rPr>
          <w:lang w:val="vi-VN"/>
        </w:rPr>
        <w:t>), yêu cầu hỗ trợ (</w:t>
      </w:r>
      <w:proofErr w:type="spellStart"/>
      <w:r w:rsidRPr="00B374C1">
        <w:rPr>
          <w:lang w:val="vi-VN"/>
        </w:rPr>
        <w:t>What’s</w:t>
      </w:r>
      <w:proofErr w:type="spellEnd"/>
      <w:r w:rsidRPr="00B374C1">
        <w:rPr>
          <w:lang w:val="vi-VN"/>
        </w:rPr>
        <w:t xml:space="preserve"> </w:t>
      </w:r>
      <w:proofErr w:type="spellStart"/>
      <w:r w:rsidRPr="00B374C1">
        <w:rPr>
          <w:lang w:val="vi-VN"/>
        </w:rPr>
        <w:t>on</w:t>
      </w:r>
      <w:proofErr w:type="spellEnd"/>
      <w:r w:rsidRPr="00B374C1">
        <w:rPr>
          <w:lang w:val="vi-VN"/>
        </w:rPr>
        <w:t xml:space="preserve"> </w:t>
      </w:r>
      <w:proofErr w:type="spellStart"/>
      <w:r w:rsidRPr="00B374C1">
        <w:rPr>
          <w:lang w:val="vi-VN"/>
        </w:rPr>
        <w:t>your</w:t>
      </w:r>
      <w:proofErr w:type="spellEnd"/>
      <w:r w:rsidRPr="00B374C1">
        <w:rPr>
          <w:lang w:val="vi-VN"/>
        </w:rPr>
        <w:t xml:space="preserve"> </w:t>
      </w:r>
      <w:proofErr w:type="spellStart"/>
      <w:r w:rsidRPr="00B374C1">
        <w:rPr>
          <w:lang w:val="vi-VN"/>
        </w:rPr>
        <w:t>mind</w:t>
      </w:r>
      <w:proofErr w:type="spellEnd"/>
      <w:r w:rsidRPr="00B374C1">
        <w:rPr>
          <w:lang w:val="vi-VN"/>
        </w:rPr>
        <w:t>?).</w:t>
      </w:r>
    </w:p>
    <w:p w14:paraId="0D23105C" w14:textId="77777777" w:rsidR="00FC6EDA" w:rsidRPr="00B374C1" w:rsidRDefault="00000000" w:rsidP="000E47FC">
      <w:pPr>
        <w:numPr>
          <w:ilvl w:val="0"/>
          <w:numId w:val="123"/>
        </w:numPr>
        <w:tabs>
          <w:tab w:val="clear" w:pos="8920"/>
        </w:tabs>
        <w:spacing w:before="0" w:after="100"/>
        <w:rPr>
          <w:lang w:val="vi-VN"/>
        </w:rPr>
      </w:pPr>
      <w:r w:rsidRPr="00B374C1">
        <w:rPr>
          <w:lang w:val="vi-VN"/>
        </w:rPr>
        <w:t>Ngoài ra khách hàng có thể xem thông tin cửa hàng ở phía bên phải màn hình. Sau đó nhấn nút “</w:t>
      </w:r>
      <w:proofErr w:type="spellStart"/>
      <w:r w:rsidRPr="00B374C1">
        <w:rPr>
          <w:lang w:val="vi-VN"/>
        </w:rPr>
        <w:t>Submit</w:t>
      </w:r>
      <w:proofErr w:type="spellEnd"/>
      <w:r w:rsidRPr="00B374C1">
        <w:rPr>
          <w:lang w:val="vi-VN"/>
        </w:rPr>
        <w:t>”.</w:t>
      </w:r>
    </w:p>
    <w:p w14:paraId="0C8D19F4" w14:textId="77777777" w:rsidR="003B7951" w:rsidRPr="00B374C1" w:rsidRDefault="00000000" w:rsidP="000E47FC">
      <w:pPr>
        <w:keepNext/>
        <w:tabs>
          <w:tab w:val="clear" w:pos="8920"/>
        </w:tabs>
        <w:spacing w:before="0" w:after="100"/>
        <w:rPr>
          <w:lang w:val="vi-VN"/>
        </w:rPr>
      </w:pPr>
      <w:r w:rsidRPr="00B374C1">
        <w:rPr>
          <w:noProof/>
          <w:lang w:val="vi-VN"/>
        </w:rPr>
        <w:lastRenderedPageBreak/>
        <w:drawing>
          <wp:inline distT="114300" distB="114300" distL="114300" distR="114300" wp14:anchorId="68C609C5" wp14:editId="1071B2A5">
            <wp:extent cx="5667700" cy="3987800"/>
            <wp:effectExtent l="0" t="0" r="0" b="0"/>
            <wp:docPr id="68"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29"/>
                    <a:srcRect/>
                    <a:stretch>
                      <a:fillRect/>
                    </a:stretch>
                  </pic:blipFill>
                  <pic:spPr>
                    <a:xfrm>
                      <a:off x="0" y="0"/>
                      <a:ext cx="5667700" cy="3987800"/>
                    </a:xfrm>
                    <a:prstGeom prst="rect">
                      <a:avLst/>
                    </a:prstGeom>
                    <a:ln/>
                  </pic:spPr>
                </pic:pic>
              </a:graphicData>
            </a:graphic>
          </wp:inline>
        </w:drawing>
      </w:r>
    </w:p>
    <w:p w14:paraId="505710F9" w14:textId="294B0C67" w:rsidR="006F662C" w:rsidRPr="00B374C1" w:rsidRDefault="003B7951" w:rsidP="000E47FC">
      <w:pPr>
        <w:pStyle w:val="Caption"/>
        <w:tabs>
          <w:tab w:val="clear" w:pos="8920"/>
        </w:tabs>
        <w:jc w:val="center"/>
        <w:rPr>
          <w:color w:val="auto"/>
          <w:sz w:val="28"/>
          <w:szCs w:val="28"/>
          <w:lang w:val="vi-VN"/>
        </w:rPr>
      </w:pPr>
      <w:bookmarkStart w:id="170" w:name="_Toc182467824"/>
      <w:r w:rsidRPr="00B374C1">
        <w:rPr>
          <w:color w:val="auto"/>
          <w:sz w:val="28"/>
          <w:szCs w:val="28"/>
          <w:lang w:val="vi-VN"/>
        </w:rPr>
        <w:t xml:space="preserve">Hình 3. </w:t>
      </w:r>
      <w:r w:rsidRPr="00B374C1">
        <w:rPr>
          <w:color w:val="auto"/>
          <w:sz w:val="28"/>
          <w:szCs w:val="28"/>
          <w:lang w:val="vi-VN"/>
        </w:rPr>
        <w:fldChar w:fldCharType="begin"/>
      </w:r>
      <w:r w:rsidRPr="00B374C1">
        <w:rPr>
          <w:color w:val="auto"/>
          <w:sz w:val="28"/>
          <w:szCs w:val="28"/>
          <w:lang w:val="vi-VN"/>
        </w:rPr>
        <w:instrText xml:space="preserve"> SEQ Hình_3. \* ARABIC </w:instrText>
      </w:r>
      <w:r w:rsidRPr="00B374C1">
        <w:rPr>
          <w:color w:val="auto"/>
          <w:sz w:val="28"/>
          <w:szCs w:val="28"/>
          <w:lang w:val="vi-VN"/>
        </w:rPr>
        <w:fldChar w:fldCharType="separate"/>
      </w:r>
      <w:r w:rsidR="008B4D3C" w:rsidRPr="00B374C1">
        <w:rPr>
          <w:noProof/>
          <w:color w:val="auto"/>
          <w:sz w:val="28"/>
          <w:szCs w:val="28"/>
          <w:lang w:val="vi-VN"/>
        </w:rPr>
        <w:t>33</w:t>
      </w:r>
      <w:r w:rsidRPr="00B374C1">
        <w:rPr>
          <w:color w:val="auto"/>
          <w:sz w:val="28"/>
          <w:szCs w:val="28"/>
          <w:lang w:val="vi-VN"/>
        </w:rPr>
        <w:fldChar w:fldCharType="end"/>
      </w:r>
      <w:r w:rsidRPr="00B374C1">
        <w:rPr>
          <w:color w:val="auto"/>
          <w:sz w:val="28"/>
          <w:szCs w:val="28"/>
          <w:lang w:val="vi-VN"/>
        </w:rPr>
        <w:t xml:space="preserve"> Giao diện </w:t>
      </w:r>
      <w:proofErr w:type="spellStart"/>
      <w:r w:rsidRPr="00B374C1">
        <w:rPr>
          <w:color w:val="auto"/>
          <w:sz w:val="28"/>
          <w:szCs w:val="28"/>
          <w:lang w:val="vi-VN"/>
        </w:rPr>
        <w:t>contact</w:t>
      </w:r>
      <w:proofErr w:type="spellEnd"/>
      <w:r w:rsidRPr="00B374C1">
        <w:rPr>
          <w:color w:val="auto"/>
          <w:sz w:val="28"/>
          <w:szCs w:val="28"/>
          <w:lang w:val="vi-VN"/>
        </w:rPr>
        <w:t xml:space="preserve"> với </w:t>
      </w:r>
      <w:proofErr w:type="spellStart"/>
      <w:r w:rsidRPr="00B374C1">
        <w:rPr>
          <w:color w:val="auto"/>
          <w:sz w:val="28"/>
          <w:szCs w:val="28"/>
          <w:lang w:val="vi-VN"/>
        </w:rPr>
        <w:t>admin</w:t>
      </w:r>
      <w:proofErr w:type="spellEnd"/>
      <w:r w:rsidRPr="00B374C1">
        <w:rPr>
          <w:color w:val="auto"/>
          <w:sz w:val="28"/>
          <w:szCs w:val="28"/>
          <w:lang w:val="vi-VN"/>
        </w:rPr>
        <w:t xml:space="preserve"> </w:t>
      </w:r>
      <w:proofErr w:type="spellStart"/>
      <w:r w:rsidRPr="00B374C1">
        <w:rPr>
          <w:color w:val="auto"/>
          <w:sz w:val="28"/>
          <w:szCs w:val="28"/>
          <w:lang w:val="vi-VN"/>
        </w:rPr>
        <w:t>website</w:t>
      </w:r>
      <w:proofErr w:type="spellEnd"/>
      <w:r w:rsidRPr="00B374C1">
        <w:rPr>
          <w:color w:val="auto"/>
          <w:sz w:val="28"/>
          <w:szCs w:val="28"/>
          <w:lang w:val="vi-VN"/>
        </w:rPr>
        <w:t xml:space="preserve"> khi cần phản hồi</w:t>
      </w:r>
      <w:bookmarkEnd w:id="170"/>
    </w:p>
    <w:p w14:paraId="15375A2A" w14:textId="557D20EB" w:rsidR="00FC6EDA" w:rsidRPr="00B374C1" w:rsidRDefault="00FC6EDA" w:rsidP="000E47FC">
      <w:pPr>
        <w:pStyle w:val="Caption"/>
        <w:tabs>
          <w:tab w:val="clear" w:pos="8920"/>
        </w:tabs>
        <w:jc w:val="center"/>
        <w:rPr>
          <w:color w:val="auto"/>
          <w:sz w:val="28"/>
          <w:szCs w:val="28"/>
          <w:lang w:val="vi-VN"/>
        </w:rPr>
      </w:pPr>
    </w:p>
    <w:p w14:paraId="078AAE57" w14:textId="77777777" w:rsidR="00FC6EDA" w:rsidRPr="00B374C1" w:rsidRDefault="00000000" w:rsidP="000E47FC">
      <w:pPr>
        <w:numPr>
          <w:ilvl w:val="0"/>
          <w:numId w:val="131"/>
        </w:numPr>
        <w:tabs>
          <w:tab w:val="clear" w:pos="8920"/>
        </w:tabs>
        <w:spacing w:before="0" w:after="100"/>
        <w:rPr>
          <w:lang w:val="vi-VN"/>
        </w:rPr>
      </w:pPr>
      <w:r w:rsidRPr="00B374C1">
        <w:rPr>
          <w:lang w:val="vi-VN"/>
        </w:rPr>
        <w:t xml:space="preserve">Hệ thống xác nhận gửi thành công và gửi đến địa chỉ </w:t>
      </w:r>
      <w:proofErr w:type="spellStart"/>
      <w:r w:rsidRPr="00B374C1">
        <w:rPr>
          <w:lang w:val="vi-VN"/>
        </w:rPr>
        <w:t>email</w:t>
      </w:r>
      <w:proofErr w:type="spellEnd"/>
      <w:r w:rsidRPr="00B374C1">
        <w:rPr>
          <w:lang w:val="vi-VN"/>
        </w:rPr>
        <w:t xml:space="preserve"> của </w:t>
      </w:r>
      <w:proofErr w:type="spellStart"/>
      <w:r w:rsidRPr="00B374C1">
        <w:rPr>
          <w:lang w:val="vi-VN"/>
        </w:rPr>
        <w:t>Admin</w:t>
      </w:r>
      <w:proofErr w:type="spellEnd"/>
      <w:r w:rsidRPr="00B374C1">
        <w:rPr>
          <w:lang w:val="vi-VN"/>
        </w:rPr>
        <w:t>.</w:t>
      </w:r>
    </w:p>
    <w:p w14:paraId="370DA93A" w14:textId="77777777" w:rsidR="003B7951" w:rsidRPr="00B374C1" w:rsidRDefault="00000000" w:rsidP="000E47FC">
      <w:pPr>
        <w:keepNext/>
        <w:tabs>
          <w:tab w:val="clear" w:pos="8920"/>
        </w:tabs>
        <w:spacing w:before="0" w:after="100"/>
        <w:rPr>
          <w:lang w:val="vi-VN"/>
        </w:rPr>
      </w:pPr>
      <w:r w:rsidRPr="00B374C1">
        <w:rPr>
          <w:noProof/>
          <w:lang w:val="vi-VN"/>
        </w:rPr>
        <w:drawing>
          <wp:inline distT="114300" distB="114300" distL="114300" distR="114300" wp14:anchorId="74DF22E1" wp14:editId="2F4A01C2">
            <wp:extent cx="5667700" cy="1765300"/>
            <wp:effectExtent l="0" t="0" r="0" b="0"/>
            <wp:docPr id="159" name="image154.png"/>
            <wp:cNvGraphicFramePr/>
            <a:graphic xmlns:a="http://schemas.openxmlformats.org/drawingml/2006/main">
              <a:graphicData uri="http://schemas.openxmlformats.org/drawingml/2006/picture">
                <pic:pic xmlns:pic="http://schemas.openxmlformats.org/drawingml/2006/picture">
                  <pic:nvPicPr>
                    <pic:cNvPr id="0" name="image154.png"/>
                    <pic:cNvPicPr preferRelativeResize="0"/>
                  </pic:nvPicPr>
                  <pic:blipFill>
                    <a:blip r:embed="rId130"/>
                    <a:srcRect/>
                    <a:stretch>
                      <a:fillRect/>
                    </a:stretch>
                  </pic:blipFill>
                  <pic:spPr>
                    <a:xfrm>
                      <a:off x="0" y="0"/>
                      <a:ext cx="5667700" cy="1765300"/>
                    </a:xfrm>
                    <a:prstGeom prst="rect">
                      <a:avLst/>
                    </a:prstGeom>
                    <a:ln/>
                  </pic:spPr>
                </pic:pic>
              </a:graphicData>
            </a:graphic>
          </wp:inline>
        </w:drawing>
      </w:r>
    </w:p>
    <w:p w14:paraId="6E4EF21B" w14:textId="342D93CF" w:rsidR="00FC6EDA" w:rsidRPr="00B374C1" w:rsidRDefault="003B7951" w:rsidP="000E47FC">
      <w:pPr>
        <w:pStyle w:val="Caption"/>
        <w:tabs>
          <w:tab w:val="clear" w:pos="8920"/>
        </w:tabs>
        <w:jc w:val="center"/>
        <w:rPr>
          <w:color w:val="auto"/>
          <w:sz w:val="28"/>
          <w:szCs w:val="28"/>
          <w:lang w:val="vi-VN"/>
        </w:rPr>
      </w:pPr>
      <w:bookmarkStart w:id="171" w:name="_Toc182467825"/>
      <w:r w:rsidRPr="00B374C1">
        <w:rPr>
          <w:color w:val="auto"/>
          <w:sz w:val="28"/>
          <w:szCs w:val="28"/>
          <w:lang w:val="vi-VN"/>
        </w:rPr>
        <w:t xml:space="preserve">Hình 3. </w:t>
      </w:r>
      <w:r w:rsidRPr="00B374C1">
        <w:rPr>
          <w:color w:val="auto"/>
          <w:sz w:val="28"/>
          <w:szCs w:val="28"/>
          <w:lang w:val="vi-VN"/>
        </w:rPr>
        <w:fldChar w:fldCharType="begin"/>
      </w:r>
      <w:r w:rsidRPr="00B374C1">
        <w:rPr>
          <w:color w:val="auto"/>
          <w:sz w:val="28"/>
          <w:szCs w:val="28"/>
          <w:lang w:val="vi-VN"/>
        </w:rPr>
        <w:instrText xml:space="preserve"> SEQ Hình_3. \* ARABIC </w:instrText>
      </w:r>
      <w:r w:rsidRPr="00B374C1">
        <w:rPr>
          <w:color w:val="auto"/>
          <w:sz w:val="28"/>
          <w:szCs w:val="28"/>
          <w:lang w:val="vi-VN"/>
        </w:rPr>
        <w:fldChar w:fldCharType="separate"/>
      </w:r>
      <w:r w:rsidR="008B4D3C" w:rsidRPr="00B374C1">
        <w:rPr>
          <w:noProof/>
          <w:color w:val="auto"/>
          <w:sz w:val="28"/>
          <w:szCs w:val="28"/>
          <w:lang w:val="vi-VN"/>
        </w:rPr>
        <w:t>34</w:t>
      </w:r>
      <w:r w:rsidRPr="00B374C1">
        <w:rPr>
          <w:color w:val="auto"/>
          <w:sz w:val="28"/>
          <w:szCs w:val="28"/>
          <w:lang w:val="vi-VN"/>
        </w:rPr>
        <w:fldChar w:fldCharType="end"/>
      </w:r>
      <w:r w:rsidRPr="00B374C1">
        <w:rPr>
          <w:color w:val="auto"/>
          <w:sz w:val="28"/>
          <w:szCs w:val="28"/>
          <w:lang w:val="vi-VN"/>
        </w:rPr>
        <w:t xml:space="preserve"> </w:t>
      </w:r>
      <w:proofErr w:type="spellStart"/>
      <w:r w:rsidRPr="00B374C1">
        <w:rPr>
          <w:color w:val="auto"/>
          <w:sz w:val="28"/>
          <w:szCs w:val="28"/>
          <w:lang w:val="vi-VN"/>
        </w:rPr>
        <w:t>Email</w:t>
      </w:r>
      <w:proofErr w:type="spellEnd"/>
      <w:r w:rsidRPr="00B374C1">
        <w:rPr>
          <w:color w:val="auto"/>
          <w:sz w:val="28"/>
          <w:szCs w:val="28"/>
          <w:lang w:val="vi-VN"/>
        </w:rPr>
        <w:t xml:space="preserve"> khi khách hàng muốn gửi phản hồi đến hệ thống</w:t>
      </w:r>
      <w:bookmarkEnd w:id="171"/>
    </w:p>
    <w:p w14:paraId="7F021AD7" w14:textId="77777777" w:rsidR="003B7951" w:rsidRPr="00B374C1" w:rsidRDefault="003B7951" w:rsidP="000E47FC">
      <w:pPr>
        <w:tabs>
          <w:tab w:val="clear" w:pos="8920"/>
        </w:tabs>
        <w:rPr>
          <w:lang w:val="vi-VN"/>
        </w:rPr>
      </w:pPr>
    </w:p>
    <w:p w14:paraId="65AADFFB" w14:textId="77777777" w:rsidR="00FC6EDA" w:rsidRPr="00B374C1" w:rsidRDefault="00000000" w:rsidP="000E47FC">
      <w:pPr>
        <w:tabs>
          <w:tab w:val="clear" w:pos="8920"/>
        </w:tabs>
        <w:spacing w:before="0" w:after="100"/>
        <w:ind w:left="720"/>
        <w:rPr>
          <w:b/>
          <w:lang w:val="vi-VN"/>
        </w:rPr>
      </w:pPr>
      <w:r w:rsidRPr="00B374C1">
        <w:rPr>
          <w:b/>
          <w:lang w:val="vi-VN"/>
        </w:rPr>
        <w:t xml:space="preserve">6.2. Chức năng đối với </w:t>
      </w:r>
      <w:proofErr w:type="spellStart"/>
      <w:r w:rsidRPr="00B374C1">
        <w:rPr>
          <w:b/>
          <w:lang w:val="vi-VN"/>
        </w:rPr>
        <w:t>admin</w:t>
      </w:r>
      <w:proofErr w:type="spellEnd"/>
    </w:p>
    <w:p w14:paraId="675F88DB" w14:textId="77777777" w:rsidR="00FC6EDA" w:rsidRPr="00B374C1" w:rsidRDefault="00000000" w:rsidP="000E47FC">
      <w:pPr>
        <w:tabs>
          <w:tab w:val="clear" w:pos="8920"/>
        </w:tabs>
        <w:spacing w:before="0" w:after="100"/>
        <w:ind w:left="1440"/>
        <w:rPr>
          <w:b/>
          <w:lang w:val="vi-VN"/>
        </w:rPr>
      </w:pPr>
      <w:r w:rsidRPr="00B374C1">
        <w:rPr>
          <w:b/>
          <w:lang w:val="vi-VN"/>
        </w:rPr>
        <w:t>6.2.1. Chức năng đăng nhập hệ thống</w:t>
      </w:r>
    </w:p>
    <w:p w14:paraId="5712303E" w14:textId="77777777" w:rsidR="00FC6EDA" w:rsidRPr="00B374C1" w:rsidRDefault="00000000" w:rsidP="000E47FC">
      <w:pPr>
        <w:numPr>
          <w:ilvl w:val="0"/>
          <w:numId w:val="56"/>
        </w:numPr>
        <w:tabs>
          <w:tab w:val="clear" w:pos="8920"/>
        </w:tabs>
        <w:spacing w:before="0" w:after="0"/>
        <w:rPr>
          <w:lang w:val="vi-VN"/>
        </w:rPr>
      </w:pPr>
      <w:r w:rsidRPr="00B374C1">
        <w:rPr>
          <w:lang w:val="vi-VN"/>
        </w:rPr>
        <w:t xml:space="preserve">Không xác thực tài khoản của </w:t>
      </w:r>
      <w:proofErr w:type="spellStart"/>
      <w:r w:rsidRPr="00B374C1">
        <w:rPr>
          <w:lang w:val="vi-VN"/>
        </w:rPr>
        <w:t>Admin</w:t>
      </w:r>
      <w:proofErr w:type="spellEnd"/>
      <w:r w:rsidRPr="00B374C1">
        <w:rPr>
          <w:lang w:val="vi-VN"/>
        </w:rPr>
        <w:t xml:space="preserve"> bằng tài khoản </w:t>
      </w:r>
      <w:proofErr w:type="spellStart"/>
      <w:r w:rsidRPr="00B374C1">
        <w:rPr>
          <w:lang w:val="vi-VN"/>
        </w:rPr>
        <w:t>Google</w:t>
      </w:r>
      <w:proofErr w:type="spellEnd"/>
      <w:r w:rsidRPr="00B374C1">
        <w:rPr>
          <w:lang w:val="vi-VN"/>
        </w:rPr>
        <w:t>.</w:t>
      </w:r>
    </w:p>
    <w:p w14:paraId="6FD1AFEF" w14:textId="77777777" w:rsidR="00FC6EDA" w:rsidRPr="00B374C1" w:rsidRDefault="00000000" w:rsidP="000E47FC">
      <w:pPr>
        <w:numPr>
          <w:ilvl w:val="0"/>
          <w:numId w:val="56"/>
        </w:numPr>
        <w:tabs>
          <w:tab w:val="clear" w:pos="8920"/>
        </w:tabs>
        <w:spacing w:before="0" w:after="0"/>
        <w:rPr>
          <w:lang w:val="vi-VN"/>
        </w:rPr>
      </w:pPr>
      <w:r w:rsidRPr="00B374C1">
        <w:rPr>
          <w:lang w:val="vi-VN"/>
        </w:rPr>
        <w:t xml:space="preserve">Tài khoản được tạo khi cài đặt </w:t>
      </w:r>
      <w:proofErr w:type="spellStart"/>
      <w:r w:rsidRPr="00B374C1">
        <w:rPr>
          <w:lang w:val="vi-VN"/>
        </w:rPr>
        <w:t>Magento</w:t>
      </w:r>
      <w:proofErr w:type="spellEnd"/>
      <w:r w:rsidRPr="00B374C1">
        <w:rPr>
          <w:lang w:val="vi-VN"/>
        </w:rPr>
        <w:t xml:space="preserve">, ID tài khoản của </w:t>
      </w:r>
      <w:proofErr w:type="spellStart"/>
      <w:r w:rsidRPr="00B374C1">
        <w:rPr>
          <w:lang w:val="vi-VN"/>
        </w:rPr>
        <w:t>Admin</w:t>
      </w:r>
      <w:proofErr w:type="spellEnd"/>
      <w:r w:rsidRPr="00B374C1">
        <w:rPr>
          <w:lang w:val="vi-VN"/>
        </w:rPr>
        <w:t xml:space="preserve"> bằng 0 - người có quyền cao nhất.</w:t>
      </w:r>
    </w:p>
    <w:p w14:paraId="5A5755DD" w14:textId="77777777" w:rsidR="00FC6EDA" w:rsidRPr="00B374C1" w:rsidRDefault="00000000" w:rsidP="000E47FC">
      <w:pPr>
        <w:numPr>
          <w:ilvl w:val="0"/>
          <w:numId w:val="56"/>
        </w:numPr>
        <w:tabs>
          <w:tab w:val="clear" w:pos="8920"/>
        </w:tabs>
        <w:spacing w:before="0" w:after="100"/>
        <w:rPr>
          <w:lang w:val="vi-VN"/>
        </w:rPr>
      </w:pPr>
      <w:r w:rsidRPr="00B374C1">
        <w:rPr>
          <w:lang w:val="vi-VN"/>
        </w:rPr>
        <w:t>Các trường dữ liệu yêu cầu đăng nhập: Tên đăng nhập (</w:t>
      </w:r>
      <w:proofErr w:type="spellStart"/>
      <w:r w:rsidRPr="00B374C1">
        <w:rPr>
          <w:lang w:val="vi-VN"/>
        </w:rPr>
        <w:t>user</w:t>
      </w:r>
      <w:proofErr w:type="spellEnd"/>
      <w:r w:rsidRPr="00B374C1">
        <w:rPr>
          <w:lang w:val="vi-VN"/>
        </w:rPr>
        <w:t xml:space="preserve"> </w:t>
      </w:r>
      <w:proofErr w:type="spellStart"/>
      <w:r w:rsidRPr="00B374C1">
        <w:rPr>
          <w:lang w:val="vi-VN"/>
        </w:rPr>
        <w:t>name</w:t>
      </w:r>
      <w:proofErr w:type="spellEnd"/>
      <w:r w:rsidRPr="00B374C1">
        <w:rPr>
          <w:lang w:val="vi-VN"/>
        </w:rPr>
        <w:t>), mật khẩu (</w:t>
      </w:r>
      <w:proofErr w:type="spellStart"/>
      <w:r w:rsidRPr="00B374C1">
        <w:rPr>
          <w:lang w:val="vi-VN"/>
        </w:rPr>
        <w:t>password</w:t>
      </w:r>
      <w:proofErr w:type="spellEnd"/>
      <w:r w:rsidRPr="00B374C1">
        <w:rPr>
          <w:lang w:val="vi-VN"/>
        </w:rPr>
        <w:t>).</w:t>
      </w:r>
    </w:p>
    <w:p w14:paraId="5669E87C" w14:textId="77777777" w:rsidR="00EE3146" w:rsidRPr="00B374C1" w:rsidRDefault="00000000" w:rsidP="000E47FC">
      <w:pPr>
        <w:keepNext/>
        <w:tabs>
          <w:tab w:val="clear" w:pos="8920"/>
        </w:tabs>
        <w:spacing w:before="0" w:after="100"/>
        <w:ind w:left="720" w:firstLine="720"/>
        <w:rPr>
          <w:lang w:val="vi-VN"/>
        </w:rPr>
      </w:pPr>
      <w:r w:rsidRPr="00B374C1">
        <w:rPr>
          <w:noProof/>
          <w:lang w:val="vi-VN"/>
        </w:rPr>
        <w:lastRenderedPageBreak/>
        <w:drawing>
          <wp:inline distT="114300" distB="114300" distL="114300" distR="114300" wp14:anchorId="4532383B" wp14:editId="32A41796">
            <wp:extent cx="4125913" cy="4643555"/>
            <wp:effectExtent l="0" t="0" r="0" b="0"/>
            <wp:docPr id="52"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31"/>
                    <a:srcRect/>
                    <a:stretch>
                      <a:fillRect/>
                    </a:stretch>
                  </pic:blipFill>
                  <pic:spPr>
                    <a:xfrm>
                      <a:off x="0" y="0"/>
                      <a:ext cx="4125913" cy="4643555"/>
                    </a:xfrm>
                    <a:prstGeom prst="rect">
                      <a:avLst/>
                    </a:prstGeom>
                    <a:ln/>
                  </pic:spPr>
                </pic:pic>
              </a:graphicData>
            </a:graphic>
          </wp:inline>
        </w:drawing>
      </w:r>
    </w:p>
    <w:p w14:paraId="6385EACE" w14:textId="4AC55A67" w:rsidR="00FC6EDA" w:rsidRPr="00B374C1" w:rsidRDefault="00EE3146" w:rsidP="000E47FC">
      <w:pPr>
        <w:pStyle w:val="Caption"/>
        <w:tabs>
          <w:tab w:val="clear" w:pos="8920"/>
        </w:tabs>
        <w:jc w:val="center"/>
        <w:rPr>
          <w:color w:val="auto"/>
          <w:sz w:val="28"/>
          <w:szCs w:val="28"/>
          <w:lang w:val="vi-VN"/>
        </w:rPr>
      </w:pPr>
      <w:bookmarkStart w:id="172" w:name="_Toc182467826"/>
      <w:r w:rsidRPr="00B374C1">
        <w:rPr>
          <w:color w:val="auto"/>
          <w:sz w:val="28"/>
          <w:szCs w:val="28"/>
          <w:lang w:val="vi-VN"/>
        </w:rPr>
        <w:t xml:space="preserve">Hình 3. </w:t>
      </w:r>
      <w:r w:rsidRPr="00B374C1">
        <w:rPr>
          <w:color w:val="auto"/>
          <w:sz w:val="28"/>
          <w:szCs w:val="28"/>
          <w:lang w:val="vi-VN"/>
        </w:rPr>
        <w:fldChar w:fldCharType="begin"/>
      </w:r>
      <w:r w:rsidRPr="00B374C1">
        <w:rPr>
          <w:color w:val="auto"/>
          <w:sz w:val="28"/>
          <w:szCs w:val="28"/>
          <w:lang w:val="vi-VN"/>
        </w:rPr>
        <w:instrText xml:space="preserve"> SEQ Hình_3. \* ARABIC </w:instrText>
      </w:r>
      <w:r w:rsidRPr="00B374C1">
        <w:rPr>
          <w:color w:val="auto"/>
          <w:sz w:val="28"/>
          <w:szCs w:val="28"/>
          <w:lang w:val="vi-VN"/>
        </w:rPr>
        <w:fldChar w:fldCharType="separate"/>
      </w:r>
      <w:r w:rsidR="008B4D3C" w:rsidRPr="00B374C1">
        <w:rPr>
          <w:noProof/>
          <w:color w:val="auto"/>
          <w:sz w:val="28"/>
          <w:szCs w:val="28"/>
          <w:lang w:val="vi-VN"/>
        </w:rPr>
        <w:t>35</w:t>
      </w:r>
      <w:r w:rsidRPr="00B374C1">
        <w:rPr>
          <w:color w:val="auto"/>
          <w:sz w:val="28"/>
          <w:szCs w:val="28"/>
          <w:lang w:val="vi-VN"/>
        </w:rPr>
        <w:fldChar w:fldCharType="end"/>
      </w:r>
      <w:r w:rsidRPr="00B374C1">
        <w:rPr>
          <w:color w:val="auto"/>
          <w:sz w:val="28"/>
          <w:szCs w:val="28"/>
          <w:lang w:val="vi-VN"/>
        </w:rPr>
        <w:t xml:space="preserve"> Giao diện đăng nhập </w:t>
      </w:r>
      <w:proofErr w:type="spellStart"/>
      <w:r w:rsidRPr="00B374C1">
        <w:rPr>
          <w:color w:val="auto"/>
          <w:sz w:val="28"/>
          <w:szCs w:val="28"/>
          <w:lang w:val="vi-VN"/>
        </w:rPr>
        <w:t>Magento</w:t>
      </w:r>
      <w:proofErr w:type="spellEnd"/>
      <w:r w:rsidRPr="00B374C1">
        <w:rPr>
          <w:color w:val="auto"/>
          <w:sz w:val="28"/>
          <w:szCs w:val="28"/>
          <w:lang w:val="vi-VN"/>
        </w:rPr>
        <w:t xml:space="preserve"> </w:t>
      </w:r>
      <w:proofErr w:type="spellStart"/>
      <w:r w:rsidRPr="00B374C1">
        <w:rPr>
          <w:color w:val="auto"/>
          <w:sz w:val="28"/>
          <w:szCs w:val="28"/>
          <w:lang w:val="vi-VN"/>
        </w:rPr>
        <w:t>Admin</w:t>
      </w:r>
      <w:bookmarkEnd w:id="172"/>
      <w:proofErr w:type="spellEnd"/>
    </w:p>
    <w:p w14:paraId="23781121" w14:textId="77777777" w:rsidR="00EE3146" w:rsidRPr="00B374C1" w:rsidRDefault="00EE3146" w:rsidP="000E47FC">
      <w:pPr>
        <w:tabs>
          <w:tab w:val="clear" w:pos="8920"/>
        </w:tabs>
        <w:rPr>
          <w:lang w:val="vi-VN"/>
        </w:rPr>
      </w:pPr>
    </w:p>
    <w:p w14:paraId="238DD3C7" w14:textId="77777777" w:rsidR="00FC6EDA" w:rsidRPr="00B374C1" w:rsidRDefault="00000000" w:rsidP="000E47FC">
      <w:pPr>
        <w:numPr>
          <w:ilvl w:val="0"/>
          <w:numId w:val="216"/>
        </w:numPr>
        <w:tabs>
          <w:tab w:val="clear" w:pos="8920"/>
        </w:tabs>
        <w:spacing w:before="0" w:after="0"/>
        <w:rPr>
          <w:lang w:val="vi-VN"/>
        </w:rPr>
      </w:pPr>
      <w:r w:rsidRPr="00B374C1">
        <w:rPr>
          <w:lang w:val="vi-VN"/>
        </w:rPr>
        <w:t xml:space="preserve">Trong trường hợp </w:t>
      </w:r>
      <w:proofErr w:type="spellStart"/>
      <w:r w:rsidRPr="00B374C1">
        <w:rPr>
          <w:lang w:val="vi-VN"/>
        </w:rPr>
        <w:t>admin</w:t>
      </w:r>
      <w:proofErr w:type="spellEnd"/>
      <w:r w:rsidRPr="00B374C1">
        <w:rPr>
          <w:lang w:val="vi-VN"/>
        </w:rPr>
        <w:t xml:space="preserve"> quên mật khẩu thì có thể ấn “</w:t>
      </w:r>
      <w:proofErr w:type="spellStart"/>
      <w:r w:rsidRPr="00B374C1">
        <w:rPr>
          <w:lang w:val="vi-VN"/>
        </w:rPr>
        <w:t>Forgot</w:t>
      </w:r>
      <w:proofErr w:type="spellEnd"/>
      <w:r w:rsidRPr="00B374C1">
        <w:rPr>
          <w:lang w:val="vi-VN"/>
        </w:rPr>
        <w:t xml:space="preserve"> </w:t>
      </w:r>
      <w:proofErr w:type="spellStart"/>
      <w:r w:rsidRPr="00B374C1">
        <w:rPr>
          <w:lang w:val="vi-VN"/>
        </w:rPr>
        <w:t>your</w:t>
      </w:r>
      <w:proofErr w:type="spellEnd"/>
      <w:r w:rsidRPr="00B374C1">
        <w:rPr>
          <w:lang w:val="vi-VN"/>
        </w:rPr>
        <w:t xml:space="preserve"> </w:t>
      </w:r>
      <w:proofErr w:type="spellStart"/>
      <w:r w:rsidRPr="00B374C1">
        <w:rPr>
          <w:lang w:val="vi-VN"/>
        </w:rPr>
        <w:t>password</w:t>
      </w:r>
      <w:proofErr w:type="spellEnd"/>
      <w:r w:rsidRPr="00B374C1">
        <w:rPr>
          <w:lang w:val="vi-VN"/>
        </w:rPr>
        <w:t xml:space="preserve">?” để có thể gửi thông tin về </w:t>
      </w:r>
      <w:proofErr w:type="spellStart"/>
      <w:r w:rsidRPr="00B374C1">
        <w:rPr>
          <w:lang w:val="vi-VN"/>
        </w:rPr>
        <w:t>email</w:t>
      </w:r>
      <w:proofErr w:type="spellEnd"/>
      <w:r w:rsidRPr="00B374C1">
        <w:rPr>
          <w:lang w:val="vi-VN"/>
        </w:rPr>
        <w:t xml:space="preserve"> cập nhật mật khẩu mới.</w:t>
      </w:r>
    </w:p>
    <w:p w14:paraId="13024533" w14:textId="77777777" w:rsidR="00FC6EDA" w:rsidRPr="00B374C1" w:rsidRDefault="00000000" w:rsidP="000E47FC">
      <w:pPr>
        <w:numPr>
          <w:ilvl w:val="0"/>
          <w:numId w:val="216"/>
        </w:numPr>
        <w:tabs>
          <w:tab w:val="clear" w:pos="8920"/>
        </w:tabs>
        <w:spacing w:before="0" w:after="100"/>
        <w:rPr>
          <w:lang w:val="vi-VN"/>
        </w:rPr>
      </w:pPr>
      <w:r w:rsidRPr="00B374C1">
        <w:rPr>
          <w:lang w:val="vi-VN"/>
        </w:rPr>
        <w:t xml:space="preserve">Trước tiên cần nhập thông tin </w:t>
      </w:r>
      <w:proofErr w:type="spellStart"/>
      <w:r w:rsidRPr="00B374C1">
        <w:rPr>
          <w:lang w:val="vi-VN"/>
        </w:rPr>
        <w:t>email</w:t>
      </w:r>
      <w:proofErr w:type="spellEnd"/>
      <w:r w:rsidRPr="00B374C1">
        <w:rPr>
          <w:lang w:val="vi-VN"/>
        </w:rPr>
        <w:t xml:space="preserve"> và </w:t>
      </w:r>
      <w:proofErr w:type="spellStart"/>
      <w:r w:rsidRPr="00B374C1">
        <w:rPr>
          <w:lang w:val="vi-VN"/>
        </w:rPr>
        <w:t>captcha</w:t>
      </w:r>
      <w:proofErr w:type="spellEnd"/>
      <w:r w:rsidRPr="00B374C1">
        <w:rPr>
          <w:lang w:val="vi-VN"/>
        </w:rPr>
        <w:t xml:space="preserve"> trước khi ấn nút “</w:t>
      </w:r>
      <w:proofErr w:type="spellStart"/>
      <w:r w:rsidRPr="00B374C1">
        <w:rPr>
          <w:lang w:val="vi-VN"/>
        </w:rPr>
        <w:t>Retrieve</w:t>
      </w:r>
      <w:proofErr w:type="spellEnd"/>
      <w:r w:rsidRPr="00B374C1">
        <w:rPr>
          <w:lang w:val="vi-VN"/>
        </w:rPr>
        <w:t xml:space="preserve"> </w:t>
      </w:r>
      <w:proofErr w:type="spellStart"/>
      <w:r w:rsidRPr="00B374C1">
        <w:rPr>
          <w:lang w:val="vi-VN"/>
        </w:rPr>
        <w:t>Password</w:t>
      </w:r>
      <w:proofErr w:type="spellEnd"/>
      <w:r w:rsidRPr="00B374C1">
        <w:rPr>
          <w:lang w:val="vi-VN"/>
        </w:rPr>
        <w:t>”</w:t>
      </w:r>
    </w:p>
    <w:p w14:paraId="06F47302" w14:textId="77777777" w:rsidR="00EE3146" w:rsidRPr="00B374C1" w:rsidRDefault="00000000" w:rsidP="000E47FC">
      <w:pPr>
        <w:keepNext/>
        <w:tabs>
          <w:tab w:val="clear" w:pos="8920"/>
        </w:tabs>
        <w:spacing w:before="0" w:after="100"/>
        <w:ind w:left="1440" w:firstLine="720"/>
        <w:rPr>
          <w:lang w:val="vi-VN"/>
        </w:rPr>
      </w:pPr>
      <w:r w:rsidRPr="00B374C1">
        <w:rPr>
          <w:noProof/>
          <w:lang w:val="vi-VN"/>
        </w:rPr>
        <w:lastRenderedPageBreak/>
        <w:drawing>
          <wp:inline distT="114300" distB="114300" distL="114300" distR="114300" wp14:anchorId="5C299B66" wp14:editId="433B83F4">
            <wp:extent cx="3211513" cy="5291098"/>
            <wp:effectExtent l="0" t="0" r="0" b="0"/>
            <wp:docPr id="37"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32"/>
                    <a:srcRect/>
                    <a:stretch>
                      <a:fillRect/>
                    </a:stretch>
                  </pic:blipFill>
                  <pic:spPr>
                    <a:xfrm>
                      <a:off x="0" y="0"/>
                      <a:ext cx="3211513" cy="5291098"/>
                    </a:xfrm>
                    <a:prstGeom prst="rect">
                      <a:avLst/>
                    </a:prstGeom>
                    <a:ln/>
                  </pic:spPr>
                </pic:pic>
              </a:graphicData>
            </a:graphic>
          </wp:inline>
        </w:drawing>
      </w:r>
    </w:p>
    <w:p w14:paraId="59256914" w14:textId="7E3E08FE" w:rsidR="00FC6EDA" w:rsidRPr="00B374C1" w:rsidRDefault="00EE3146" w:rsidP="000E47FC">
      <w:pPr>
        <w:pStyle w:val="Caption"/>
        <w:tabs>
          <w:tab w:val="clear" w:pos="8920"/>
        </w:tabs>
        <w:jc w:val="center"/>
        <w:rPr>
          <w:color w:val="auto"/>
          <w:sz w:val="28"/>
          <w:szCs w:val="28"/>
          <w:lang w:val="vi-VN"/>
        </w:rPr>
      </w:pPr>
      <w:bookmarkStart w:id="173" w:name="_Toc182467827"/>
      <w:r w:rsidRPr="00B374C1">
        <w:rPr>
          <w:color w:val="auto"/>
          <w:sz w:val="28"/>
          <w:szCs w:val="28"/>
          <w:lang w:val="vi-VN"/>
        </w:rPr>
        <w:t xml:space="preserve">Hình 3. </w:t>
      </w:r>
      <w:r w:rsidRPr="00B374C1">
        <w:rPr>
          <w:color w:val="auto"/>
          <w:sz w:val="28"/>
          <w:szCs w:val="28"/>
          <w:lang w:val="vi-VN"/>
        </w:rPr>
        <w:fldChar w:fldCharType="begin"/>
      </w:r>
      <w:r w:rsidRPr="00B374C1">
        <w:rPr>
          <w:color w:val="auto"/>
          <w:sz w:val="28"/>
          <w:szCs w:val="28"/>
          <w:lang w:val="vi-VN"/>
        </w:rPr>
        <w:instrText xml:space="preserve"> SEQ Hình_3. \* ARABIC </w:instrText>
      </w:r>
      <w:r w:rsidRPr="00B374C1">
        <w:rPr>
          <w:color w:val="auto"/>
          <w:sz w:val="28"/>
          <w:szCs w:val="28"/>
          <w:lang w:val="vi-VN"/>
        </w:rPr>
        <w:fldChar w:fldCharType="separate"/>
      </w:r>
      <w:r w:rsidR="008B4D3C" w:rsidRPr="00B374C1">
        <w:rPr>
          <w:noProof/>
          <w:color w:val="auto"/>
          <w:sz w:val="28"/>
          <w:szCs w:val="28"/>
          <w:lang w:val="vi-VN"/>
        </w:rPr>
        <w:t>36</w:t>
      </w:r>
      <w:r w:rsidRPr="00B374C1">
        <w:rPr>
          <w:color w:val="auto"/>
          <w:sz w:val="28"/>
          <w:szCs w:val="28"/>
          <w:lang w:val="vi-VN"/>
        </w:rPr>
        <w:fldChar w:fldCharType="end"/>
      </w:r>
      <w:r w:rsidRPr="00B374C1">
        <w:rPr>
          <w:color w:val="auto"/>
          <w:sz w:val="28"/>
          <w:szCs w:val="28"/>
          <w:lang w:val="vi-VN"/>
        </w:rPr>
        <w:t xml:space="preserve"> Giao diện quên mật khẩu </w:t>
      </w:r>
      <w:proofErr w:type="spellStart"/>
      <w:r w:rsidRPr="00B374C1">
        <w:rPr>
          <w:color w:val="auto"/>
          <w:sz w:val="28"/>
          <w:szCs w:val="28"/>
          <w:lang w:val="vi-VN"/>
        </w:rPr>
        <w:t>Magento</w:t>
      </w:r>
      <w:proofErr w:type="spellEnd"/>
      <w:r w:rsidRPr="00B374C1">
        <w:rPr>
          <w:color w:val="auto"/>
          <w:sz w:val="28"/>
          <w:szCs w:val="28"/>
          <w:lang w:val="vi-VN"/>
        </w:rPr>
        <w:t xml:space="preserve"> </w:t>
      </w:r>
      <w:proofErr w:type="spellStart"/>
      <w:r w:rsidRPr="00B374C1">
        <w:rPr>
          <w:color w:val="auto"/>
          <w:sz w:val="28"/>
          <w:szCs w:val="28"/>
          <w:lang w:val="vi-VN"/>
        </w:rPr>
        <w:t>Admin</w:t>
      </w:r>
      <w:bookmarkEnd w:id="173"/>
      <w:proofErr w:type="spellEnd"/>
    </w:p>
    <w:p w14:paraId="1CA4C657" w14:textId="77777777" w:rsidR="00EE3146" w:rsidRPr="00B374C1" w:rsidRDefault="00EE3146" w:rsidP="000E47FC">
      <w:pPr>
        <w:tabs>
          <w:tab w:val="clear" w:pos="8920"/>
        </w:tabs>
        <w:rPr>
          <w:lang w:val="vi-VN"/>
        </w:rPr>
      </w:pPr>
    </w:p>
    <w:p w14:paraId="0B3CFCE9" w14:textId="77777777" w:rsidR="00FC6EDA" w:rsidRPr="00B374C1" w:rsidRDefault="00000000" w:rsidP="000E47FC">
      <w:pPr>
        <w:tabs>
          <w:tab w:val="clear" w:pos="8920"/>
        </w:tabs>
        <w:spacing w:before="0" w:after="100"/>
        <w:ind w:left="1440" w:firstLine="720"/>
        <w:rPr>
          <w:b/>
          <w:lang w:val="vi-VN"/>
        </w:rPr>
      </w:pPr>
      <w:r w:rsidRPr="00B374C1">
        <w:rPr>
          <w:b/>
          <w:lang w:val="vi-VN"/>
        </w:rPr>
        <w:t>6.2.2. Chức năng quản lý khách hàng</w:t>
      </w:r>
    </w:p>
    <w:p w14:paraId="3DBF258D" w14:textId="77777777" w:rsidR="00FC6EDA" w:rsidRPr="00B374C1" w:rsidRDefault="00000000" w:rsidP="000E47FC">
      <w:pPr>
        <w:tabs>
          <w:tab w:val="clear" w:pos="8920"/>
        </w:tabs>
        <w:spacing w:before="0" w:after="100"/>
        <w:ind w:left="2160" w:firstLine="720"/>
        <w:rPr>
          <w:b/>
          <w:lang w:val="vi-VN"/>
        </w:rPr>
      </w:pPr>
      <w:r w:rsidRPr="00B374C1">
        <w:rPr>
          <w:b/>
          <w:lang w:val="vi-VN"/>
        </w:rPr>
        <w:t>6.2.2.1. Tạo tài khoản</w:t>
      </w:r>
    </w:p>
    <w:p w14:paraId="691060D2" w14:textId="77777777" w:rsidR="00FC6EDA" w:rsidRPr="00B374C1" w:rsidRDefault="00000000" w:rsidP="000E47FC">
      <w:pPr>
        <w:numPr>
          <w:ilvl w:val="0"/>
          <w:numId w:val="24"/>
        </w:numPr>
        <w:tabs>
          <w:tab w:val="clear" w:pos="8920"/>
        </w:tabs>
        <w:spacing w:before="0" w:after="0"/>
        <w:rPr>
          <w:lang w:val="vi-VN"/>
        </w:rPr>
      </w:pPr>
      <w:proofErr w:type="spellStart"/>
      <w:r w:rsidRPr="00B374C1">
        <w:rPr>
          <w:lang w:val="vi-VN"/>
        </w:rPr>
        <w:t>Admin</w:t>
      </w:r>
      <w:proofErr w:type="spellEnd"/>
      <w:r w:rsidRPr="00B374C1">
        <w:rPr>
          <w:lang w:val="vi-VN"/>
        </w:rPr>
        <w:t xml:space="preserve"> có quyền tạo tài khoản đăng ký dựa trên yêu cầu tạo tài khoản của khách hàng hoặc tạo tài khoản cho người bán sỉ và bán lẻ.</w:t>
      </w:r>
    </w:p>
    <w:p w14:paraId="097EE204" w14:textId="77777777" w:rsidR="003A1DEF" w:rsidRPr="00B374C1" w:rsidRDefault="00000000" w:rsidP="000E47FC">
      <w:pPr>
        <w:keepNext/>
        <w:numPr>
          <w:ilvl w:val="0"/>
          <w:numId w:val="24"/>
        </w:numPr>
        <w:tabs>
          <w:tab w:val="clear" w:pos="8920"/>
        </w:tabs>
        <w:spacing w:before="0" w:after="100"/>
        <w:rPr>
          <w:lang w:val="vi-VN"/>
        </w:rPr>
      </w:pPr>
      <w:r w:rsidRPr="00B374C1">
        <w:rPr>
          <w:lang w:val="vi-VN"/>
        </w:rPr>
        <w:t xml:space="preserve">Các trường dữ liệu yêu cầu nhập vào: </w:t>
      </w:r>
      <w:proofErr w:type="spellStart"/>
      <w:r w:rsidRPr="00B374C1">
        <w:rPr>
          <w:lang w:val="vi-VN"/>
        </w:rPr>
        <w:t>Name</w:t>
      </w:r>
      <w:proofErr w:type="spellEnd"/>
      <w:r w:rsidRPr="00B374C1">
        <w:rPr>
          <w:lang w:val="vi-VN"/>
        </w:rPr>
        <w:t xml:space="preserve"> </w:t>
      </w:r>
      <w:proofErr w:type="spellStart"/>
      <w:r w:rsidRPr="00B374C1">
        <w:rPr>
          <w:lang w:val="vi-VN"/>
        </w:rPr>
        <w:t>Prefix</w:t>
      </w:r>
      <w:proofErr w:type="spellEnd"/>
      <w:r w:rsidRPr="00B374C1">
        <w:rPr>
          <w:lang w:val="vi-VN"/>
        </w:rPr>
        <w:t xml:space="preserve">, </w:t>
      </w:r>
      <w:proofErr w:type="spellStart"/>
      <w:r w:rsidRPr="00B374C1">
        <w:rPr>
          <w:lang w:val="vi-VN"/>
        </w:rPr>
        <w:t>First</w:t>
      </w:r>
      <w:proofErr w:type="spellEnd"/>
      <w:r w:rsidRPr="00B374C1">
        <w:rPr>
          <w:lang w:val="vi-VN"/>
        </w:rPr>
        <w:t xml:space="preserve"> </w:t>
      </w:r>
      <w:proofErr w:type="spellStart"/>
      <w:r w:rsidRPr="00B374C1">
        <w:rPr>
          <w:lang w:val="vi-VN"/>
        </w:rPr>
        <w:t>Name</w:t>
      </w:r>
      <w:proofErr w:type="spellEnd"/>
      <w:r w:rsidRPr="00B374C1">
        <w:rPr>
          <w:lang w:val="vi-VN"/>
        </w:rPr>
        <w:t xml:space="preserve">, </w:t>
      </w:r>
      <w:proofErr w:type="spellStart"/>
      <w:r w:rsidRPr="00B374C1">
        <w:rPr>
          <w:lang w:val="vi-VN"/>
        </w:rPr>
        <w:t>Middle</w:t>
      </w:r>
      <w:proofErr w:type="spellEnd"/>
      <w:r w:rsidRPr="00B374C1">
        <w:rPr>
          <w:lang w:val="vi-VN"/>
        </w:rPr>
        <w:t xml:space="preserve"> </w:t>
      </w:r>
      <w:proofErr w:type="spellStart"/>
      <w:r w:rsidRPr="00B374C1">
        <w:rPr>
          <w:lang w:val="vi-VN"/>
        </w:rPr>
        <w:t>Name</w:t>
      </w:r>
      <w:proofErr w:type="spellEnd"/>
      <w:r w:rsidRPr="00B374C1">
        <w:rPr>
          <w:lang w:val="vi-VN"/>
        </w:rPr>
        <w:t>/</w:t>
      </w:r>
      <w:proofErr w:type="spellStart"/>
      <w:r w:rsidRPr="00B374C1">
        <w:rPr>
          <w:lang w:val="vi-VN"/>
        </w:rPr>
        <w:t>Initial</w:t>
      </w:r>
      <w:proofErr w:type="spellEnd"/>
      <w:r w:rsidRPr="00B374C1">
        <w:rPr>
          <w:lang w:val="vi-VN"/>
        </w:rPr>
        <w:t xml:space="preserve">, </w:t>
      </w:r>
      <w:proofErr w:type="spellStart"/>
      <w:r w:rsidRPr="00B374C1">
        <w:rPr>
          <w:lang w:val="vi-VN"/>
        </w:rPr>
        <w:t>Last</w:t>
      </w:r>
      <w:proofErr w:type="spellEnd"/>
      <w:r w:rsidRPr="00B374C1">
        <w:rPr>
          <w:lang w:val="vi-VN"/>
        </w:rPr>
        <w:t xml:space="preserve"> </w:t>
      </w:r>
      <w:proofErr w:type="spellStart"/>
      <w:r w:rsidRPr="00B374C1">
        <w:rPr>
          <w:lang w:val="vi-VN"/>
        </w:rPr>
        <w:t>Name</w:t>
      </w:r>
      <w:proofErr w:type="spellEnd"/>
      <w:r w:rsidRPr="00B374C1">
        <w:rPr>
          <w:lang w:val="vi-VN"/>
        </w:rPr>
        <w:t xml:space="preserve">, </w:t>
      </w:r>
      <w:proofErr w:type="spellStart"/>
      <w:r w:rsidRPr="00B374C1">
        <w:rPr>
          <w:lang w:val="vi-VN"/>
        </w:rPr>
        <w:t>Name</w:t>
      </w:r>
      <w:proofErr w:type="spellEnd"/>
      <w:r w:rsidRPr="00B374C1">
        <w:rPr>
          <w:lang w:val="vi-VN"/>
        </w:rPr>
        <w:t xml:space="preserve"> </w:t>
      </w:r>
      <w:proofErr w:type="spellStart"/>
      <w:r w:rsidRPr="00B374C1">
        <w:rPr>
          <w:lang w:val="vi-VN"/>
        </w:rPr>
        <w:t>Suffix</w:t>
      </w:r>
      <w:proofErr w:type="spellEnd"/>
      <w:r w:rsidRPr="00B374C1">
        <w:rPr>
          <w:lang w:val="vi-VN"/>
        </w:rPr>
        <w:t xml:space="preserve">, </w:t>
      </w:r>
      <w:proofErr w:type="spellStart"/>
      <w:r w:rsidRPr="00B374C1">
        <w:rPr>
          <w:lang w:val="vi-VN"/>
        </w:rPr>
        <w:t>Email</w:t>
      </w:r>
      <w:proofErr w:type="spellEnd"/>
      <w:r w:rsidRPr="00B374C1">
        <w:rPr>
          <w:lang w:val="vi-VN"/>
        </w:rPr>
        <w:t xml:space="preserve">, và một vài </w:t>
      </w:r>
      <w:proofErr w:type="spellStart"/>
      <w:r w:rsidRPr="00B374C1">
        <w:rPr>
          <w:lang w:val="vi-VN"/>
        </w:rPr>
        <w:t>field</w:t>
      </w:r>
      <w:proofErr w:type="spellEnd"/>
      <w:r w:rsidRPr="00B374C1">
        <w:rPr>
          <w:lang w:val="vi-VN"/>
        </w:rPr>
        <w:t xml:space="preserve"> khác</w:t>
      </w:r>
      <w:r w:rsidRPr="00B374C1">
        <w:rPr>
          <w:noProof/>
          <w:lang w:val="vi-VN"/>
        </w:rPr>
        <w:lastRenderedPageBreak/>
        <w:drawing>
          <wp:inline distT="114300" distB="114300" distL="114300" distR="114300" wp14:anchorId="5D41F0B2" wp14:editId="45BBBA53">
            <wp:extent cx="5667700" cy="3898900"/>
            <wp:effectExtent l="0" t="0" r="0" b="0"/>
            <wp:docPr id="117"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133"/>
                    <a:srcRect/>
                    <a:stretch>
                      <a:fillRect/>
                    </a:stretch>
                  </pic:blipFill>
                  <pic:spPr>
                    <a:xfrm>
                      <a:off x="0" y="0"/>
                      <a:ext cx="5667700" cy="3898900"/>
                    </a:xfrm>
                    <a:prstGeom prst="rect">
                      <a:avLst/>
                    </a:prstGeom>
                    <a:ln/>
                  </pic:spPr>
                </pic:pic>
              </a:graphicData>
            </a:graphic>
          </wp:inline>
        </w:drawing>
      </w:r>
    </w:p>
    <w:p w14:paraId="345F46E2" w14:textId="59AC98AE" w:rsidR="00FC6EDA" w:rsidRPr="00B374C1" w:rsidRDefault="003A1DEF" w:rsidP="000E47FC">
      <w:pPr>
        <w:pStyle w:val="Caption"/>
        <w:tabs>
          <w:tab w:val="clear" w:pos="8920"/>
        </w:tabs>
        <w:jc w:val="center"/>
        <w:rPr>
          <w:color w:val="auto"/>
          <w:sz w:val="28"/>
          <w:szCs w:val="28"/>
          <w:lang w:val="vi-VN"/>
        </w:rPr>
      </w:pPr>
      <w:bookmarkStart w:id="174" w:name="_Toc182467828"/>
      <w:r w:rsidRPr="00B374C1">
        <w:rPr>
          <w:color w:val="auto"/>
          <w:sz w:val="28"/>
          <w:szCs w:val="28"/>
          <w:lang w:val="vi-VN"/>
        </w:rPr>
        <w:t xml:space="preserve">Hình 3. </w:t>
      </w:r>
      <w:r w:rsidRPr="00B374C1">
        <w:rPr>
          <w:color w:val="auto"/>
          <w:sz w:val="28"/>
          <w:szCs w:val="28"/>
          <w:lang w:val="vi-VN"/>
        </w:rPr>
        <w:fldChar w:fldCharType="begin"/>
      </w:r>
      <w:r w:rsidRPr="00B374C1">
        <w:rPr>
          <w:color w:val="auto"/>
          <w:sz w:val="28"/>
          <w:szCs w:val="28"/>
          <w:lang w:val="vi-VN"/>
        </w:rPr>
        <w:instrText xml:space="preserve"> SEQ Hình_3. \* ARABIC </w:instrText>
      </w:r>
      <w:r w:rsidRPr="00B374C1">
        <w:rPr>
          <w:color w:val="auto"/>
          <w:sz w:val="28"/>
          <w:szCs w:val="28"/>
          <w:lang w:val="vi-VN"/>
        </w:rPr>
        <w:fldChar w:fldCharType="separate"/>
      </w:r>
      <w:r w:rsidR="008B4D3C" w:rsidRPr="00B374C1">
        <w:rPr>
          <w:noProof/>
          <w:color w:val="auto"/>
          <w:sz w:val="28"/>
          <w:szCs w:val="28"/>
          <w:lang w:val="vi-VN"/>
        </w:rPr>
        <w:t>37</w:t>
      </w:r>
      <w:r w:rsidRPr="00B374C1">
        <w:rPr>
          <w:color w:val="auto"/>
          <w:sz w:val="28"/>
          <w:szCs w:val="28"/>
          <w:lang w:val="vi-VN"/>
        </w:rPr>
        <w:fldChar w:fldCharType="end"/>
      </w:r>
      <w:r w:rsidRPr="00B374C1">
        <w:rPr>
          <w:color w:val="auto"/>
          <w:sz w:val="28"/>
          <w:szCs w:val="28"/>
          <w:lang w:val="vi-VN"/>
        </w:rPr>
        <w:t xml:space="preserve"> Thêm thông tin tài khoản từ </w:t>
      </w:r>
      <w:proofErr w:type="spellStart"/>
      <w:r w:rsidRPr="00B374C1">
        <w:rPr>
          <w:color w:val="auto"/>
          <w:sz w:val="28"/>
          <w:szCs w:val="28"/>
          <w:lang w:val="vi-VN"/>
        </w:rPr>
        <w:t>Admin</w:t>
      </w:r>
      <w:bookmarkEnd w:id="174"/>
      <w:proofErr w:type="spellEnd"/>
    </w:p>
    <w:p w14:paraId="38E1393A" w14:textId="77777777" w:rsidR="003A1DEF" w:rsidRPr="00B374C1" w:rsidRDefault="00000000" w:rsidP="000E47FC">
      <w:pPr>
        <w:keepNext/>
        <w:tabs>
          <w:tab w:val="clear" w:pos="8920"/>
        </w:tabs>
        <w:spacing w:before="0" w:after="100"/>
        <w:rPr>
          <w:lang w:val="vi-VN"/>
        </w:rPr>
      </w:pPr>
      <w:r w:rsidRPr="00B374C1">
        <w:rPr>
          <w:noProof/>
          <w:lang w:val="vi-VN"/>
        </w:rPr>
        <w:drawing>
          <wp:inline distT="114300" distB="114300" distL="114300" distR="114300" wp14:anchorId="4DE7DDF0" wp14:editId="533A2D95">
            <wp:extent cx="5667700" cy="2311400"/>
            <wp:effectExtent l="0" t="0" r="0" b="0"/>
            <wp:docPr id="97"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134"/>
                    <a:srcRect/>
                    <a:stretch>
                      <a:fillRect/>
                    </a:stretch>
                  </pic:blipFill>
                  <pic:spPr>
                    <a:xfrm>
                      <a:off x="0" y="0"/>
                      <a:ext cx="5667700" cy="2311400"/>
                    </a:xfrm>
                    <a:prstGeom prst="rect">
                      <a:avLst/>
                    </a:prstGeom>
                    <a:ln/>
                  </pic:spPr>
                </pic:pic>
              </a:graphicData>
            </a:graphic>
          </wp:inline>
        </w:drawing>
      </w:r>
    </w:p>
    <w:p w14:paraId="462F29D6" w14:textId="3C7C4A46" w:rsidR="00FC6EDA" w:rsidRPr="00B374C1" w:rsidRDefault="003A1DEF" w:rsidP="000E47FC">
      <w:pPr>
        <w:pStyle w:val="Caption"/>
        <w:tabs>
          <w:tab w:val="clear" w:pos="8920"/>
        </w:tabs>
        <w:jc w:val="center"/>
        <w:rPr>
          <w:color w:val="auto"/>
          <w:sz w:val="28"/>
          <w:szCs w:val="28"/>
          <w:lang w:val="vi-VN"/>
        </w:rPr>
      </w:pPr>
      <w:bookmarkStart w:id="175" w:name="_Toc182467829"/>
      <w:r w:rsidRPr="00B374C1">
        <w:rPr>
          <w:color w:val="auto"/>
          <w:sz w:val="28"/>
          <w:szCs w:val="28"/>
          <w:lang w:val="vi-VN"/>
        </w:rPr>
        <w:t xml:space="preserve">Hình 3. </w:t>
      </w:r>
      <w:r w:rsidRPr="00B374C1">
        <w:rPr>
          <w:color w:val="auto"/>
          <w:sz w:val="28"/>
          <w:szCs w:val="28"/>
          <w:lang w:val="vi-VN"/>
        </w:rPr>
        <w:fldChar w:fldCharType="begin"/>
      </w:r>
      <w:r w:rsidRPr="00B374C1">
        <w:rPr>
          <w:color w:val="auto"/>
          <w:sz w:val="28"/>
          <w:szCs w:val="28"/>
          <w:lang w:val="vi-VN"/>
        </w:rPr>
        <w:instrText xml:space="preserve"> SEQ Hình_3. \* ARABIC </w:instrText>
      </w:r>
      <w:r w:rsidRPr="00B374C1">
        <w:rPr>
          <w:color w:val="auto"/>
          <w:sz w:val="28"/>
          <w:szCs w:val="28"/>
          <w:lang w:val="vi-VN"/>
        </w:rPr>
        <w:fldChar w:fldCharType="separate"/>
      </w:r>
      <w:r w:rsidR="008B4D3C" w:rsidRPr="00B374C1">
        <w:rPr>
          <w:noProof/>
          <w:color w:val="auto"/>
          <w:sz w:val="28"/>
          <w:szCs w:val="28"/>
          <w:lang w:val="vi-VN"/>
        </w:rPr>
        <w:t>38</w:t>
      </w:r>
      <w:r w:rsidRPr="00B374C1">
        <w:rPr>
          <w:color w:val="auto"/>
          <w:sz w:val="28"/>
          <w:szCs w:val="28"/>
          <w:lang w:val="vi-VN"/>
        </w:rPr>
        <w:fldChar w:fldCharType="end"/>
      </w:r>
      <w:r w:rsidRPr="00B374C1">
        <w:rPr>
          <w:color w:val="auto"/>
          <w:sz w:val="28"/>
          <w:szCs w:val="28"/>
          <w:lang w:val="vi-VN"/>
        </w:rPr>
        <w:t xml:space="preserve"> Thêm thông tin tài khoản từ </w:t>
      </w:r>
      <w:proofErr w:type="spellStart"/>
      <w:r w:rsidRPr="00B374C1">
        <w:rPr>
          <w:color w:val="auto"/>
          <w:sz w:val="28"/>
          <w:szCs w:val="28"/>
          <w:lang w:val="vi-VN"/>
        </w:rPr>
        <w:t>Admin</w:t>
      </w:r>
      <w:proofErr w:type="spellEnd"/>
      <w:r w:rsidRPr="00B374C1">
        <w:rPr>
          <w:color w:val="auto"/>
          <w:sz w:val="28"/>
          <w:szCs w:val="28"/>
          <w:lang w:val="vi-VN"/>
        </w:rPr>
        <w:t>(2)</w:t>
      </w:r>
      <w:bookmarkEnd w:id="175"/>
    </w:p>
    <w:p w14:paraId="1A64D980" w14:textId="77777777" w:rsidR="00FC6EDA" w:rsidRPr="00B374C1" w:rsidRDefault="00FC6EDA" w:rsidP="000E47FC">
      <w:pPr>
        <w:tabs>
          <w:tab w:val="clear" w:pos="8920"/>
        </w:tabs>
        <w:spacing w:before="0" w:after="100"/>
        <w:ind w:firstLine="720"/>
        <w:rPr>
          <w:lang w:val="vi-VN"/>
        </w:rPr>
      </w:pPr>
    </w:p>
    <w:p w14:paraId="29F8C66A" w14:textId="77777777" w:rsidR="00FC6EDA" w:rsidRPr="00B374C1" w:rsidRDefault="00000000" w:rsidP="000E47FC">
      <w:pPr>
        <w:numPr>
          <w:ilvl w:val="0"/>
          <w:numId w:val="201"/>
        </w:numPr>
        <w:tabs>
          <w:tab w:val="clear" w:pos="8920"/>
        </w:tabs>
        <w:spacing w:before="0" w:after="100"/>
        <w:rPr>
          <w:lang w:val="vi-VN"/>
        </w:rPr>
      </w:pPr>
      <w:r w:rsidRPr="00B374C1">
        <w:rPr>
          <w:lang w:val="vi-VN"/>
        </w:rPr>
        <w:t xml:space="preserve">Khi </w:t>
      </w:r>
      <w:proofErr w:type="spellStart"/>
      <w:r w:rsidRPr="00B374C1">
        <w:rPr>
          <w:lang w:val="vi-VN"/>
        </w:rPr>
        <w:t>admin</w:t>
      </w:r>
      <w:proofErr w:type="spellEnd"/>
      <w:r w:rsidRPr="00B374C1">
        <w:rPr>
          <w:lang w:val="vi-VN"/>
        </w:rPr>
        <w:t xml:space="preserve"> ấn “</w:t>
      </w:r>
      <w:proofErr w:type="spellStart"/>
      <w:r w:rsidRPr="00B374C1">
        <w:rPr>
          <w:lang w:val="vi-VN"/>
        </w:rPr>
        <w:t>Save</w:t>
      </w:r>
      <w:proofErr w:type="spellEnd"/>
      <w:r w:rsidRPr="00B374C1">
        <w:rPr>
          <w:lang w:val="vi-VN"/>
        </w:rPr>
        <w:t xml:space="preserve"> </w:t>
      </w:r>
      <w:proofErr w:type="spellStart"/>
      <w:r w:rsidRPr="00B374C1">
        <w:rPr>
          <w:lang w:val="vi-VN"/>
        </w:rPr>
        <w:t>customer</w:t>
      </w:r>
      <w:proofErr w:type="spellEnd"/>
      <w:r w:rsidRPr="00B374C1">
        <w:rPr>
          <w:lang w:val="vi-VN"/>
        </w:rPr>
        <w:t xml:space="preserve">”, hệ thống sẽ tự động gửi thông báo tạo tài khoản thông qua </w:t>
      </w:r>
      <w:proofErr w:type="spellStart"/>
      <w:r w:rsidRPr="00B374C1">
        <w:rPr>
          <w:lang w:val="vi-VN"/>
        </w:rPr>
        <w:t>email</w:t>
      </w:r>
      <w:proofErr w:type="spellEnd"/>
      <w:r w:rsidRPr="00B374C1">
        <w:rPr>
          <w:lang w:val="vi-VN"/>
        </w:rPr>
        <w:t xml:space="preserve"> để người dùng có thể vào thay đổi </w:t>
      </w:r>
      <w:proofErr w:type="spellStart"/>
      <w:r w:rsidRPr="00B374C1">
        <w:rPr>
          <w:lang w:val="vi-VN"/>
        </w:rPr>
        <w:t>password</w:t>
      </w:r>
      <w:proofErr w:type="spellEnd"/>
      <w:r w:rsidRPr="00B374C1">
        <w:rPr>
          <w:lang w:val="vi-VN"/>
        </w:rPr>
        <w:t xml:space="preserve"> của mình. </w:t>
      </w:r>
    </w:p>
    <w:p w14:paraId="73ED318D" w14:textId="77777777" w:rsidR="006C59F7" w:rsidRPr="00B374C1" w:rsidRDefault="00000000" w:rsidP="000E47FC">
      <w:pPr>
        <w:keepNext/>
        <w:tabs>
          <w:tab w:val="clear" w:pos="8920"/>
        </w:tabs>
        <w:spacing w:before="0" w:after="100"/>
        <w:ind w:left="720"/>
        <w:rPr>
          <w:lang w:val="vi-VN"/>
        </w:rPr>
      </w:pPr>
      <w:r w:rsidRPr="00B374C1">
        <w:rPr>
          <w:noProof/>
          <w:lang w:val="vi-VN"/>
        </w:rPr>
        <w:lastRenderedPageBreak/>
        <w:drawing>
          <wp:inline distT="114300" distB="114300" distL="114300" distR="114300" wp14:anchorId="79F38E75" wp14:editId="0FAD1CD6">
            <wp:extent cx="4305300" cy="3962400"/>
            <wp:effectExtent l="0" t="0" r="0" b="0"/>
            <wp:docPr id="61"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135"/>
                    <a:srcRect/>
                    <a:stretch>
                      <a:fillRect/>
                    </a:stretch>
                  </pic:blipFill>
                  <pic:spPr>
                    <a:xfrm>
                      <a:off x="0" y="0"/>
                      <a:ext cx="4305300" cy="3962400"/>
                    </a:xfrm>
                    <a:prstGeom prst="rect">
                      <a:avLst/>
                    </a:prstGeom>
                    <a:ln/>
                  </pic:spPr>
                </pic:pic>
              </a:graphicData>
            </a:graphic>
          </wp:inline>
        </w:drawing>
      </w:r>
    </w:p>
    <w:p w14:paraId="47E08BDA" w14:textId="1D92ECEB" w:rsidR="00FC6EDA" w:rsidRPr="00B374C1" w:rsidRDefault="006C59F7" w:rsidP="000E47FC">
      <w:pPr>
        <w:pStyle w:val="Caption"/>
        <w:tabs>
          <w:tab w:val="clear" w:pos="8920"/>
        </w:tabs>
        <w:jc w:val="center"/>
        <w:rPr>
          <w:color w:val="auto"/>
          <w:sz w:val="28"/>
          <w:szCs w:val="28"/>
          <w:lang w:val="vi-VN"/>
        </w:rPr>
      </w:pPr>
      <w:bookmarkStart w:id="176" w:name="_Toc182467830"/>
      <w:r w:rsidRPr="00B374C1">
        <w:rPr>
          <w:color w:val="auto"/>
          <w:sz w:val="28"/>
          <w:szCs w:val="28"/>
          <w:lang w:val="vi-VN"/>
        </w:rPr>
        <w:t xml:space="preserve">Hình 3. </w:t>
      </w:r>
      <w:r w:rsidRPr="00B374C1">
        <w:rPr>
          <w:color w:val="auto"/>
          <w:sz w:val="28"/>
          <w:szCs w:val="28"/>
          <w:lang w:val="vi-VN"/>
        </w:rPr>
        <w:fldChar w:fldCharType="begin"/>
      </w:r>
      <w:r w:rsidRPr="00B374C1">
        <w:rPr>
          <w:color w:val="auto"/>
          <w:sz w:val="28"/>
          <w:szCs w:val="28"/>
          <w:lang w:val="vi-VN"/>
        </w:rPr>
        <w:instrText xml:space="preserve"> SEQ Hình_3. \* ARABIC </w:instrText>
      </w:r>
      <w:r w:rsidRPr="00B374C1">
        <w:rPr>
          <w:color w:val="auto"/>
          <w:sz w:val="28"/>
          <w:szCs w:val="28"/>
          <w:lang w:val="vi-VN"/>
        </w:rPr>
        <w:fldChar w:fldCharType="separate"/>
      </w:r>
      <w:r w:rsidR="008B4D3C" w:rsidRPr="00B374C1">
        <w:rPr>
          <w:noProof/>
          <w:color w:val="auto"/>
          <w:sz w:val="28"/>
          <w:szCs w:val="28"/>
          <w:lang w:val="vi-VN"/>
        </w:rPr>
        <w:t>39</w:t>
      </w:r>
      <w:r w:rsidRPr="00B374C1">
        <w:rPr>
          <w:color w:val="auto"/>
          <w:sz w:val="28"/>
          <w:szCs w:val="28"/>
          <w:lang w:val="vi-VN"/>
        </w:rPr>
        <w:fldChar w:fldCharType="end"/>
      </w:r>
      <w:r w:rsidRPr="00B374C1">
        <w:rPr>
          <w:color w:val="auto"/>
          <w:sz w:val="28"/>
          <w:szCs w:val="28"/>
          <w:lang w:val="vi-VN"/>
        </w:rPr>
        <w:t xml:space="preserve"> Thông báo </w:t>
      </w:r>
      <w:proofErr w:type="spellStart"/>
      <w:r w:rsidRPr="00B374C1">
        <w:rPr>
          <w:color w:val="auto"/>
          <w:sz w:val="28"/>
          <w:szCs w:val="28"/>
          <w:lang w:val="vi-VN"/>
        </w:rPr>
        <w:t>email</w:t>
      </w:r>
      <w:proofErr w:type="spellEnd"/>
      <w:r w:rsidRPr="00B374C1">
        <w:rPr>
          <w:color w:val="auto"/>
          <w:sz w:val="28"/>
          <w:szCs w:val="28"/>
          <w:lang w:val="vi-VN"/>
        </w:rPr>
        <w:t xml:space="preserve"> khi </w:t>
      </w:r>
      <w:proofErr w:type="spellStart"/>
      <w:r w:rsidRPr="00B374C1">
        <w:rPr>
          <w:color w:val="auto"/>
          <w:sz w:val="28"/>
          <w:szCs w:val="28"/>
          <w:lang w:val="vi-VN"/>
        </w:rPr>
        <w:t>Admin</w:t>
      </w:r>
      <w:proofErr w:type="spellEnd"/>
      <w:r w:rsidRPr="00B374C1">
        <w:rPr>
          <w:color w:val="auto"/>
          <w:sz w:val="28"/>
          <w:szCs w:val="28"/>
          <w:lang w:val="vi-VN"/>
        </w:rPr>
        <w:t xml:space="preserve"> đăng ký</w:t>
      </w:r>
      <w:bookmarkEnd w:id="176"/>
    </w:p>
    <w:p w14:paraId="0C61FEA5" w14:textId="77777777" w:rsidR="00FC6EDA" w:rsidRPr="00B374C1" w:rsidRDefault="00000000" w:rsidP="000E47FC">
      <w:pPr>
        <w:numPr>
          <w:ilvl w:val="0"/>
          <w:numId w:val="154"/>
        </w:numPr>
        <w:tabs>
          <w:tab w:val="clear" w:pos="8920"/>
        </w:tabs>
        <w:spacing w:before="0" w:after="100"/>
        <w:rPr>
          <w:lang w:val="vi-VN"/>
        </w:rPr>
      </w:pPr>
      <w:r w:rsidRPr="00B374C1">
        <w:rPr>
          <w:lang w:val="vi-VN"/>
        </w:rPr>
        <w:t>Nhấn vào “</w:t>
      </w:r>
      <w:proofErr w:type="spellStart"/>
      <w:r w:rsidRPr="00B374C1">
        <w:rPr>
          <w:lang w:val="vi-VN"/>
        </w:rPr>
        <w:t>link</w:t>
      </w:r>
      <w:proofErr w:type="spellEnd"/>
      <w:r w:rsidRPr="00B374C1">
        <w:rPr>
          <w:lang w:val="vi-VN"/>
        </w:rPr>
        <w:t xml:space="preserve">”, hệ thống chuyển hướng người dùng đến trang cập nhật tài khoản để đặt lại mật khẩu. </w:t>
      </w:r>
    </w:p>
    <w:p w14:paraId="2672A841" w14:textId="77777777" w:rsidR="00FC6EDA" w:rsidRPr="00B374C1" w:rsidRDefault="00FC6EDA" w:rsidP="000E47FC">
      <w:pPr>
        <w:tabs>
          <w:tab w:val="clear" w:pos="8920"/>
        </w:tabs>
        <w:spacing w:before="0" w:after="100"/>
        <w:ind w:firstLine="720"/>
        <w:rPr>
          <w:lang w:val="vi-VN"/>
        </w:rPr>
      </w:pPr>
    </w:p>
    <w:p w14:paraId="17AD94D1" w14:textId="77777777" w:rsidR="00FC6EDA" w:rsidRPr="00B374C1" w:rsidRDefault="00000000" w:rsidP="000E47FC">
      <w:pPr>
        <w:tabs>
          <w:tab w:val="clear" w:pos="8920"/>
        </w:tabs>
        <w:spacing w:before="0" w:after="100"/>
        <w:ind w:left="2160"/>
        <w:rPr>
          <w:b/>
          <w:lang w:val="vi-VN"/>
        </w:rPr>
      </w:pPr>
      <w:r w:rsidRPr="00B374C1">
        <w:rPr>
          <w:b/>
          <w:lang w:val="vi-VN"/>
        </w:rPr>
        <w:t>6.2.2.2. Tìm kiếm tài khoản</w:t>
      </w:r>
    </w:p>
    <w:p w14:paraId="7932C92C" w14:textId="77777777" w:rsidR="00FC6EDA" w:rsidRPr="00B374C1" w:rsidRDefault="00000000" w:rsidP="000E47FC">
      <w:pPr>
        <w:numPr>
          <w:ilvl w:val="0"/>
          <w:numId w:val="152"/>
        </w:numPr>
        <w:tabs>
          <w:tab w:val="clear" w:pos="8920"/>
        </w:tabs>
        <w:spacing w:before="0" w:after="100"/>
        <w:rPr>
          <w:lang w:val="vi-VN"/>
        </w:rPr>
      </w:pPr>
      <w:proofErr w:type="spellStart"/>
      <w:r w:rsidRPr="00B374C1">
        <w:rPr>
          <w:lang w:val="vi-VN"/>
        </w:rPr>
        <w:t>Admin</w:t>
      </w:r>
      <w:proofErr w:type="spellEnd"/>
      <w:r w:rsidRPr="00B374C1">
        <w:rPr>
          <w:lang w:val="vi-VN"/>
        </w:rPr>
        <w:t xml:space="preserve"> có thể xem danh sách các tài khoản được tạo trong hệ thống:</w:t>
      </w:r>
    </w:p>
    <w:p w14:paraId="765EC0D6" w14:textId="77777777" w:rsidR="006C59F7" w:rsidRPr="00B374C1" w:rsidRDefault="00000000" w:rsidP="000E47FC">
      <w:pPr>
        <w:keepNext/>
        <w:tabs>
          <w:tab w:val="clear" w:pos="8920"/>
        </w:tabs>
        <w:spacing w:before="0" w:after="100"/>
        <w:rPr>
          <w:lang w:val="vi-VN"/>
        </w:rPr>
      </w:pPr>
      <w:r w:rsidRPr="00B374C1">
        <w:rPr>
          <w:noProof/>
          <w:lang w:val="vi-VN"/>
        </w:rPr>
        <w:drawing>
          <wp:inline distT="114300" distB="114300" distL="114300" distR="114300" wp14:anchorId="7F37FACE" wp14:editId="219DB277">
            <wp:extent cx="5667700" cy="1625600"/>
            <wp:effectExtent l="0" t="0" r="0" b="0"/>
            <wp:docPr id="160"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36"/>
                    <a:srcRect/>
                    <a:stretch>
                      <a:fillRect/>
                    </a:stretch>
                  </pic:blipFill>
                  <pic:spPr>
                    <a:xfrm>
                      <a:off x="0" y="0"/>
                      <a:ext cx="5667700" cy="1625600"/>
                    </a:xfrm>
                    <a:prstGeom prst="rect">
                      <a:avLst/>
                    </a:prstGeom>
                    <a:ln/>
                  </pic:spPr>
                </pic:pic>
              </a:graphicData>
            </a:graphic>
          </wp:inline>
        </w:drawing>
      </w:r>
    </w:p>
    <w:p w14:paraId="2C5CA67B" w14:textId="180801D7" w:rsidR="00FC6EDA" w:rsidRPr="00B374C1" w:rsidRDefault="006C59F7" w:rsidP="000E47FC">
      <w:pPr>
        <w:pStyle w:val="Caption"/>
        <w:tabs>
          <w:tab w:val="clear" w:pos="8920"/>
        </w:tabs>
        <w:jc w:val="center"/>
        <w:rPr>
          <w:color w:val="auto"/>
          <w:sz w:val="28"/>
          <w:szCs w:val="28"/>
          <w:lang w:val="vi-VN"/>
        </w:rPr>
      </w:pPr>
      <w:bookmarkStart w:id="177" w:name="_Toc182467831"/>
      <w:r w:rsidRPr="00B374C1">
        <w:rPr>
          <w:color w:val="auto"/>
          <w:sz w:val="28"/>
          <w:szCs w:val="28"/>
          <w:lang w:val="vi-VN"/>
        </w:rPr>
        <w:t xml:space="preserve">Hình 3. </w:t>
      </w:r>
      <w:r w:rsidRPr="00B374C1">
        <w:rPr>
          <w:color w:val="auto"/>
          <w:sz w:val="28"/>
          <w:szCs w:val="28"/>
          <w:lang w:val="vi-VN"/>
        </w:rPr>
        <w:fldChar w:fldCharType="begin"/>
      </w:r>
      <w:r w:rsidRPr="00B374C1">
        <w:rPr>
          <w:color w:val="auto"/>
          <w:sz w:val="28"/>
          <w:szCs w:val="28"/>
          <w:lang w:val="vi-VN"/>
        </w:rPr>
        <w:instrText xml:space="preserve"> SEQ Hình_3. \* ARABIC </w:instrText>
      </w:r>
      <w:r w:rsidRPr="00B374C1">
        <w:rPr>
          <w:color w:val="auto"/>
          <w:sz w:val="28"/>
          <w:szCs w:val="28"/>
          <w:lang w:val="vi-VN"/>
        </w:rPr>
        <w:fldChar w:fldCharType="separate"/>
      </w:r>
      <w:r w:rsidR="008B4D3C" w:rsidRPr="00B374C1">
        <w:rPr>
          <w:noProof/>
          <w:color w:val="auto"/>
          <w:sz w:val="28"/>
          <w:szCs w:val="28"/>
          <w:lang w:val="vi-VN"/>
        </w:rPr>
        <w:t>40</w:t>
      </w:r>
      <w:r w:rsidRPr="00B374C1">
        <w:rPr>
          <w:color w:val="auto"/>
          <w:sz w:val="28"/>
          <w:szCs w:val="28"/>
          <w:lang w:val="vi-VN"/>
        </w:rPr>
        <w:fldChar w:fldCharType="end"/>
      </w:r>
      <w:r w:rsidRPr="00B374C1">
        <w:rPr>
          <w:color w:val="auto"/>
          <w:sz w:val="28"/>
          <w:szCs w:val="28"/>
          <w:lang w:val="vi-VN"/>
        </w:rPr>
        <w:t xml:space="preserve"> Danh sách tài khoản được tạo trên </w:t>
      </w:r>
      <w:proofErr w:type="spellStart"/>
      <w:r w:rsidRPr="00B374C1">
        <w:rPr>
          <w:color w:val="auto"/>
          <w:sz w:val="28"/>
          <w:szCs w:val="28"/>
          <w:lang w:val="vi-VN"/>
        </w:rPr>
        <w:t>website</w:t>
      </w:r>
      <w:bookmarkEnd w:id="177"/>
      <w:proofErr w:type="spellEnd"/>
    </w:p>
    <w:p w14:paraId="796B7C25" w14:textId="77777777" w:rsidR="00FC6EDA" w:rsidRPr="00B374C1" w:rsidRDefault="00FC6EDA" w:rsidP="000E47FC">
      <w:pPr>
        <w:tabs>
          <w:tab w:val="clear" w:pos="8920"/>
        </w:tabs>
        <w:spacing w:before="0" w:after="100"/>
        <w:rPr>
          <w:lang w:val="vi-VN"/>
        </w:rPr>
      </w:pPr>
    </w:p>
    <w:p w14:paraId="2B8691E0" w14:textId="77777777" w:rsidR="00FC6EDA" w:rsidRPr="00B374C1" w:rsidRDefault="00000000" w:rsidP="000E47FC">
      <w:pPr>
        <w:numPr>
          <w:ilvl w:val="0"/>
          <w:numId w:val="223"/>
        </w:numPr>
        <w:tabs>
          <w:tab w:val="clear" w:pos="8920"/>
        </w:tabs>
        <w:spacing w:before="0" w:after="0"/>
        <w:rPr>
          <w:lang w:val="vi-VN"/>
        </w:rPr>
      </w:pPr>
      <w:r w:rsidRPr="00B374C1">
        <w:rPr>
          <w:lang w:val="vi-VN"/>
        </w:rPr>
        <w:t xml:space="preserve">Khi </w:t>
      </w:r>
      <w:proofErr w:type="spellStart"/>
      <w:r w:rsidRPr="00B374C1">
        <w:rPr>
          <w:lang w:val="vi-VN"/>
        </w:rPr>
        <w:t>admin</w:t>
      </w:r>
      <w:proofErr w:type="spellEnd"/>
      <w:r w:rsidRPr="00B374C1">
        <w:rPr>
          <w:lang w:val="vi-VN"/>
        </w:rPr>
        <w:t xml:space="preserve"> muốn tìm kiếm tài khoản có thể tìm kiếm theo nhiều cách:</w:t>
      </w:r>
    </w:p>
    <w:p w14:paraId="649710B8" w14:textId="77777777" w:rsidR="00FC6EDA" w:rsidRPr="00B374C1" w:rsidRDefault="00000000" w:rsidP="000E47FC">
      <w:pPr>
        <w:numPr>
          <w:ilvl w:val="0"/>
          <w:numId w:val="66"/>
        </w:numPr>
        <w:tabs>
          <w:tab w:val="clear" w:pos="8920"/>
        </w:tabs>
        <w:spacing w:before="0" w:after="100"/>
        <w:rPr>
          <w:lang w:val="vi-VN"/>
        </w:rPr>
      </w:pPr>
      <w:r w:rsidRPr="00B374C1">
        <w:rPr>
          <w:lang w:val="vi-VN"/>
        </w:rPr>
        <w:t>Khi người dùng nhập trên thanh tìm kiếm thông tin khách hàng muốn xem.</w:t>
      </w:r>
    </w:p>
    <w:p w14:paraId="35A85E42" w14:textId="77777777" w:rsidR="006C59F7" w:rsidRPr="00B374C1" w:rsidRDefault="00000000" w:rsidP="000E47FC">
      <w:pPr>
        <w:keepNext/>
        <w:tabs>
          <w:tab w:val="clear" w:pos="8920"/>
        </w:tabs>
        <w:spacing w:before="0" w:after="100"/>
        <w:rPr>
          <w:lang w:val="vi-VN"/>
        </w:rPr>
      </w:pPr>
      <w:r w:rsidRPr="00B374C1">
        <w:rPr>
          <w:noProof/>
          <w:lang w:val="vi-VN"/>
        </w:rPr>
        <w:lastRenderedPageBreak/>
        <w:drawing>
          <wp:inline distT="114300" distB="114300" distL="114300" distR="114300" wp14:anchorId="39D43BFF" wp14:editId="1E0E8B64">
            <wp:extent cx="5667700" cy="660400"/>
            <wp:effectExtent l="0" t="0" r="0" b="0"/>
            <wp:docPr id="105"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137"/>
                    <a:srcRect/>
                    <a:stretch>
                      <a:fillRect/>
                    </a:stretch>
                  </pic:blipFill>
                  <pic:spPr>
                    <a:xfrm>
                      <a:off x="0" y="0"/>
                      <a:ext cx="5667700" cy="660400"/>
                    </a:xfrm>
                    <a:prstGeom prst="rect">
                      <a:avLst/>
                    </a:prstGeom>
                    <a:ln/>
                  </pic:spPr>
                </pic:pic>
              </a:graphicData>
            </a:graphic>
          </wp:inline>
        </w:drawing>
      </w:r>
    </w:p>
    <w:p w14:paraId="12695497" w14:textId="48A76885" w:rsidR="00FC6EDA" w:rsidRPr="00B374C1" w:rsidRDefault="006C59F7" w:rsidP="000E47FC">
      <w:pPr>
        <w:pStyle w:val="Caption"/>
        <w:tabs>
          <w:tab w:val="clear" w:pos="8920"/>
        </w:tabs>
        <w:jc w:val="center"/>
        <w:rPr>
          <w:color w:val="auto"/>
          <w:sz w:val="28"/>
          <w:szCs w:val="28"/>
          <w:lang w:val="vi-VN"/>
        </w:rPr>
      </w:pPr>
      <w:bookmarkStart w:id="178" w:name="_Toc182467832"/>
      <w:r w:rsidRPr="00B374C1">
        <w:rPr>
          <w:color w:val="auto"/>
          <w:sz w:val="28"/>
          <w:szCs w:val="28"/>
          <w:lang w:val="vi-VN"/>
        </w:rPr>
        <w:t xml:space="preserve">Hình 3. </w:t>
      </w:r>
      <w:r w:rsidRPr="00B374C1">
        <w:rPr>
          <w:color w:val="auto"/>
          <w:sz w:val="28"/>
          <w:szCs w:val="28"/>
          <w:lang w:val="vi-VN"/>
        </w:rPr>
        <w:fldChar w:fldCharType="begin"/>
      </w:r>
      <w:r w:rsidRPr="00B374C1">
        <w:rPr>
          <w:color w:val="auto"/>
          <w:sz w:val="28"/>
          <w:szCs w:val="28"/>
          <w:lang w:val="vi-VN"/>
        </w:rPr>
        <w:instrText xml:space="preserve"> SEQ Hình_3. \* ARABIC </w:instrText>
      </w:r>
      <w:r w:rsidRPr="00B374C1">
        <w:rPr>
          <w:color w:val="auto"/>
          <w:sz w:val="28"/>
          <w:szCs w:val="28"/>
          <w:lang w:val="vi-VN"/>
        </w:rPr>
        <w:fldChar w:fldCharType="separate"/>
      </w:r>
      <w:r w:rsidR="008B4D3C" w:rsidRPr="00B374C1">
        <w:rPr>
          <w:noProof/>
          <w:color w:val="auto"/>
          <w:sz w:val="28"/>
          <w:szCs w:val="28"/>
          <w:lang w:val="vi-VN"/>
        </w:rPr>
        <w:t>41</w:t>
      </w:r>
      <w:r w:rsidRPr="00B374C1">
        <w:rPr>
          <w:color w:val="auto"/>
          <w:sz w:val="28"/>
          <w:szCs w:val="28"/>
          <w:lang w:val="vi-VN"/>
        </w:rPr>
        <w:fldChar w:fldCharType="end"/>
      </w:r>
      <w:r w:rsidRPr="00B374C1">
        <w:rPr>
          <w:color w:val="auto"/>
          <w:sz w:val="28"/>
          <w:szCs w:val="28"/>
          <w:lang w:val="vi-VN"/>
        </w:rPr>
        <w:t xml:space="preserve"> Thanh tìm kiếm trong danh mục tài khoản khách hàng</w:t>
      </w:r>
      <w:bookmarkEnd w:id="178"/>
    </w:p>
    <w:p w14:paraId="5E5CF0D6" w14:textId="77777777" w:rsidR="006C59F7" w:rsidRPr="00B374C1" w:rsidRDefault="006C59F7" w:rsidP="000E47FC">
      <w:pPr>
        <w:tabs>
          <w:tab w:val="clear" w:pos="8920"/>
        </w:tabs>
        <w:rPr>
          <w:lang w:val="vi-VN"/>
        </w:rPr>
      </w:pPr>
    </w:p>
    <w:p w14:paraId="6DDECDFD" w14:textId="77777777" w:rsidR="00FC6EDA" w:rsidRPr="00B374C1" w:rsidRDefault="00000000" w:rsidP="000E47FC">
      <w:pPr>
        <w:numPr>
          <w:ilvl w:val="0"/>
          <w:numId w:val="66"/>
        </w:numPr>
        <w:tabs>
          <w:tab w:val="clear" w:pos="8920"/>
        </w:tabs>
        <w:spacing w:before="0" w:after="100"/>
        <w:rPr>
          <w:lang w:val="vi-VN"/>
        </w:rPr>
      </w:pPr>
      <w:r w:rsidRPr="00B374C1">
        <w:rPr>
          <w:lang w:val="vi-VN"/>
        </w:rPr>
        <w:t xml:space="preserve">Khi người dùng chọn tìm theo phương pháp lọc để có thể rút ngắn phạm vi tìm kiếm hơn. Lúc này, </w:t>
      </w:r>
      <w:proofErr w:type="spellStart"/>
      <w:r w:rsidRPr="00B374C1">
        <w:rPr>
          <w:lang w:val="vi-VN"/>
        </w:rPr>
        <w:t>admin</w:t>
      </w:r>
      <w:proofErr w:type="spellEnd"/>
      <w:r w:rsidRPr="00B374C1">
        <w:rPr>
          <w:lang w:val="vi-VN"/>
        </w:rPr>
        <w:t xml:space="preserve"> có thể thêm các giá trị muốn lọc rồi ấn “</w:t>
      </w:r>
      <w:proofErr w:type="spellStart"/>
      <w:r w:rsidRPr="00B374C1">
        <w:rPr>
          <w:lang w:val="vi-VN"/>
        </w:rPr>
        <w:t>Apply</w:t>
      </w:r>
      <w:proofErr w:type="spellEnd"/>
      <w:r w:rsidRPr="00B374C1">
        <w:rPr>
          <w:lang w:val="vi-VN"/>
        </w:rPr>
        <w:t xml:space="preserve"> </w:t>
      </w:r>
      <w:proofErr w:type="spellStart"/>
      <w:r w:rsidRPr="00B374C1">
        <w:rPr>
          <w:lang w:val="vi-VN"/>
        </w:rPr>
        <w:t>Filters</w:t>
      </w:r>
      <w:proofErr w:type="spellEnd"/>
      <w:r w:rsidRPr="00B374C1">
        <w:rPr>
          <w:lang w:val="vi-VN"/>
        </w:rPr>
        <w:t xml:space="preserve">” hệ thống sẽ hiển thị theo đúng ý của </w:t>
      </w:r>
      <w:proofErr w:type="spellStart"/>
      <w:r w:rsidRPr="00B374C1">
        <w:rPr>
          <w:lang w:val="vi-VN"/>
        </w:rPr>
        <w:t>Admin</w:t>
      </w:r>
      <w:proofErr w:type="spellEnd"/>
      <w:r w:rsidRPr="00B374C1">
        <w:rPr>
          <w:lang w:val="vi-VN"/>
        </w:rPr>
        <w:t>.</w:t>
      </w:r>
    </w:p>
    <w:p w14:paraId="5264DE82" w14:textId="77777777" w:rsidR="006C59F7" w:rsidRPr="00B374C1" w:rsidRDefault="00000000" w:rsidP="000E47FC">
      <w:pPr>
        <w:keepNext/>
        <w:tabs>
          <w:tab w:val="clear" w:pos="8920"/>
        </w:tabs>
        <w:spacing w:before="0" w:after="100"/>
        <w:rPr>
          <w:lang w:val="vi-VN"/>
        </w:rPr>
      </w:pPr>
      <w:r w:rsidRPr="00B374C1">
        <w:rPr>
          <w:noProof/>
          <w:lang w:val="vi-VN"/>
        </w:rPr>
        <w:drawing>
          <wp:inline distT="114300" distB="114300" distL="114300" distR="114300" wp14:anchorId="2F06486E" wp14:editId="1F157A48">
            <wp:extent cx="5667700" cy="2044700"/>
            <wp:effectExtent l="0" t="0" r="0" b="0"/>
            <wp:docPr id="59"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38"/>
                    <a:srcRect/>
                    <a:stretch>
                      <a:fillRect/>
                    </a:stretch>
                  </pic:blipFill>
                  <pic:spPr>
                    <a:xfrm>
                      <a:off x="0" y="0"/>
                      <a:ext cx="5667700" cy="2044700"/>
                    </a:xfrm>
                    <a:prstGeom prst="rect">
                      <a:avLst/>
                    </a:prstGeom>
                    <a:ln/>
                  </pic:spPr>
                </pic:pic>
              </a:graphicData>
            </a:graphic>
          </wp:inline>
        </w:drawing>
      </w:r>
    </w:p>
    <w:p w14:paraId="17915867" w14:textId="550CA98F" w:rsidR="00FC6EDA" w:rsidRPr="00B374C1" w:rsidRDefault="006C59F7" w:rsidP="000E47FC">
      <w:pPr>
        <w:pStyle w:val="Caption"/>
        <w:tabs>
          <w:tab w:val="clear" w:pos="8920"/>
        </w:tabs>
        <w:jc w:val="center"/>
        <w:rPr>
          <w:color w:val="auto"/>
          <w:sz w:val="28"/>
          <w:szCs w:val="28"/>
          <w:lang w:val="vi-VN"/>
        </w:rPr>
      </w:pPr>
      <w:bookmarkStart w:id="179" w:name="_Toc182467833"/>
      <w:r w:rsidRPr="00B374C1">
        <w:rPr>
          <w:color w:val="auto"/>
          <w:sz w:val="28"/>
          <w:szCs w:val="28"/>
          <w:lang w:val="vi-VN"/>
        </w:rPr>
        <w:t xml:space="preserve">Hình 3. </w:t>
      </w:r>
      <w:r w:rsidRPr="00B374C1">
        <w:rPr>
          <w:color w:val="auto"/>
          <w:sz w:val="28"/>
          <w:szCs w:val="28"/>
          <w:lang w:val="vi-VN"/>
        </w:rPr>
        <w:fldChar w:fldCharType="begin"/>
      </w:r>
      <w:r w:rsidRPr="00B374C1">
        <w:rPr>
          <w:color w:val="auto"/>
          <w:sz w:val="28"/>
          <w:szCs w:val="28"/>
          <w:lang w:val="vi-VN"/>
        </w:rPr>
        <w:instrText xml:space="preserve"> SEQ Hình_3. \* ARABIC </w:instrText>
      </w:r>
      <w:r w:rsidRPr="00B374C1">
        <w:rPr>
          <w:color w:val="auto"/>
          <w:sz w:val="28"/>
          <w:szCs w:val="28"/>
          <w:lang w:val="vi-VN"/>
        </w:rPr>
        <w:fldChar w:fldCharType="separate"/>
      </w:r>
      <w:r w:rsidR="008B4D3C" w:rsidRPr="00B374C1">
        <w:rPr>
          <w:noProof/>
          <w:color w:val="auto"/>
          <w:sz w:val="28"/>
          <w:szCs w:val="28"/>
          <w:lang w:val="vi-VN"/>
        </w:rPr>
        <w:t>42</w:t>
      </w:r>
      <w:r w:rsidRPr="00B374C1">
        <w:rPr>
          <w:color w:val="auto"/>
          <w:sz w:val="28"/>
          <w:szCs w:val="28"/>
          <w:lang w:val="vi-VN"/>
        </w:rPr>
        <w:fldChar w:fldCharType="end"/>
      </w:r>
      <w:r w:rsidRPr="00B374C1">
        <w:rPr>
          <w:color w:val="auto"/>
          <w:sz w:val="28"/>
          <w:szCs w:val="28"/>
          <w:lang w:val="vi-VN"/>
        </w:rPr>
        <w:t xml:space="preserve"> Lọc thông minh trong danh mục tài khoản</w:t>
      </w:r>
      <w:bookmarkEnd w:id="179"/>
    </w:p>
    <w:p w14:paraId="3DF913B3" w14:textId="77777777" w:rsidR="00FC6EDA" w:rsidRPr="00B374C1" w:rsidRDefault="00FC6EDA" w:rsidP="000E47FC">
      <w:pPr>
        <w:tabs>
          <w:tab w:val="clear" w:pos="8920"/>
        </w:tabs>
        <w:spacing w:before="0" w:after="100"/>
        <w:rPr>
          <w:lang w:val="vi-VN"/>
        </w:rPr>
      </w:pPr>
    </w:p>
    <w:p w14:paraId="1775A148" w14:textId="77777777" w:rsidR="00FC6EDA" w:rsidRPr="00B374C1" w:rsidRDefault="00000000" w:rsidP="000E47FC">
      <w:pPr>
        <w:tabs>
          <w:tab w:val="clear" w:pos="8920"/>
        </w:tabs>
        <w:spacing w:before="0" w:after="100"/>
        <w:ind w:left="2160"/>
        <w:rPr>
          <w:b/>
          <w:lang w:val="vi-VN"/>
        </w:rPr>
      </w:pPr>
      <w:r w:rsidRPr="00B374C1">
        <w:rPr>
          <w:b/>
          <w:lang w:val="vi-VN"/>
        </w:rPr>
        <w:t>6.2.2.3. Chỉnh sửa tài khoản</w:t>
      </w:r>
    </w:p>
    <w:p w14:paraId="16B9062C" w14:textId="77777777" w:rsidR="00FC6EDA" w:rsidRPr="00B374C1" w:rsidRDefault="00000000" w:rsidP="000E47FC">
      <w:pPr>
        <w:tabs>
          <w:tab w:val="clear" w:pos="8920"/>
        </w:tabs>
        <w:spacing w:before="0" w:after="100"/>
        <w:rPr>
          <w:lang w:val="vi-VN"/>
        </w:rPr>
      </w:pPr>
      <w:r w:rsidRPr="00B374C1">
        <w:rPr>
          <w:lang w:val="vi-VN"/>
        </w:rPr>
        <w:t>- Với mỗi khách hàng trong hệ thống đều sẽ có mục chỉnh sửa thông tin (xóa, sửa, thay đổi một số thông tin trong khách hàng).</w:t>
      </w:r>
    </w:p>
    <w:p w14:paraId="560F2196" w14:textId="77777777" w:rsidR="006C59F7" w:rsidRPr="00B374C1" w:rsidRDefault="00000000" w:rsidP="000E47FC">
      <w:pPr>
        <w:keepNext/>
        <w:tabs>
          <w:tab w:val="clear" w:pos="8920"/>
        </w:tabs>
        <w:spacing w:before="0" w:after="100"/>
        <w:rPr>
          <w:lang w:val="vi-VN"/>
        </w:rPr>
      </w:pPr>
      <w:r w:rsidRPr="00B374C1">
        <w:rPr>
          <w:noProof/>
          <w:lang w:val="vi-VN"/>
        </w:rPr>
        <w:drawing>
          <wp:inline distT="114300" distB="114300" distL="114300" distR="114300" wp14:anchorId="1600D93A" wp14:editId="399A3AF8">
            <wp:extent cx="5667700" cy="1625600"/>
            <wp:effectExtent l="0" t="0" r="0" b="0"/>
            <wp:docPr id="36"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36"/>
                    <a:srcRect/>
                    <a:stretch>
                      <a:fillRect/>
                    </a:stretch>
                  </pic:blipFill>
                  <pic:spPr>
                    <a:xfrm>
                      <a:off x="0" y="0"/>
                      <a:ext cx="5667700" cy="1625600"/>
                    </a:xfrm>
                    <a:prstGeom prst="rect">
                      <a:avLst/>
                    </a:prstGeom>
                    <a:ln/>
                  </pic:spPr>
                </pic:pic>
              </a:graphicData>
            </a:graphic>
          </wp:inline>
        </w:drawing>
      </w:r>
    </w:p>
    <w:p w14:paraId="532E969B" w14:textId="556840B0" w:rsidR="00FC6EDA" w:rsidRPr="00B374C1" w:rsidRDefault="006C59F7" w:rsidP="000E47FC">
      <w:pPr>
        <w:pStyle w:val="Caption"/>
        <w:tabs>
          <w:tab w:val="clear" w:pos="8920"/>
        </w:tabs>
        <w:jc w:val="center"/>
        <w:rPr>
          <w:sz w:val="28"/>
          <w:szCs w:val="28"/>
          <w:lang w:val="vi-VN"/>
        </w:rPr>
      </w:pPr>
      <w:bookmarkStart w:id="180" w:name="_Toc182467834"/>
      <w:r w:rsidRPr="00B374C1">
        <w:rPr>
          <w:color w:val="auto"/>
          <w:sz w:val="28"/>
          <w:szCs w:val="28"/>
          <w:lang w:val="vi-VN"/>
        </w:rPr>
        <w:t xml:space="preserve">Hình 3. </w:t>
      </w:r>
      <w:r w:rsidRPr="00B374C1">
        <w:rPr>
          <w:color w:val="auto"/>
          <w:sz w:val="28"/>
          <w:szCs w:val="28"/>
          <w:lang w:val="vi-VN"/>
        </w:rPr>
        <w:fldChar w:fldCharType="begin"/>
      </w:r>
      <w:r w:rsidRPr="00B374C1">
        <w:rPr>
          <w:color w:val="auto"/>
          <w:sz w:val="28"/>
          <w:szCs w:val="28"/>
          <w:lang w:val="vi-VN"/>
        </w:rPr>
        <w:instrText xml:space="preserve"> SEQ Hình_3. \* ARABIC </w:instrText>
      </w:r>
      <w:r w:rsidRPr="00B374C1">
        <w:rPr>
          <w:color w:val="auto"/>
          <w:sz w:val="28"/>
          <w:szCs w:val="28"/>
          <w:lang w:val="vi-VN"/>
        </w:rPr>
        <w:fldChar w:fldCharType="separate"/>
      </w:r>
      <w:r w:rsidR="008B4D3C" w:rsidRPr="00B374C1">
        <w:rPr>
          <w:noProof/>
          <w:color w:val="auto"/>
          <w:sz w:val="28"/>
          <w:szCs w:val="28"/>
          <w:lang w:val="vi-VN"/>
        </w:rPr>
        <w:t>43</w:t>
      </w:r>
      <w:r w:rsidRPr="00B374C1">
        <w:rPr>
          <w:color w:val="auto"/>
          <w:sz w:val="28"/>
          <w:szCs w:val="28"/>
          <w:lang w:val="vi-VN"/>
        </w:rPr>
        <w:fldChar w:fldCharType="end"/>
      </w:r>
      <w:r w:rsidRPr="00B374C1">
        <w:rPr>
          <w:color w:val="auto"/>
          <w:sz w:val="28"/>
          <w:szCs w:val="28"/>
          <w:lang w:val="vi-VN"/>
        </w:rPr>
        <w:t xml:space="preserve"> Giao diện danh sách khách hàng có thể chỉnh sửa</w:t>
      </w:r>
      <w:bookmarkEnd w:id="180"/>
    </w:p>
    <w:p w14:paraId="3D54A33B" w14:textId="77777777" w:rsidR="00FC6EDA" w:rsidRPr="00B374C1" w:rsidRDefault="00FC6EDA" w:rsidP="000E47FC">
      <w:pPr>
        <w:tabs>
          <w:tab w:val="clear" w:pos="8920"/>
        </w:tabs>
        <w:spacing w:before="0" w:after="100"/>
        <w:rPr>
          <w:lang w:val="vi-VN"/>
        </w:rPr>
      </w:pPr>
    </w:p>
    <w:p w14:paraId="7306EFFD" w14:textId="77777777" w:rsidR="00FC6EDA" w:rsidRPr="00B374C1" w:rsidRDefault="00000000" w:rsidP="000E47FC">
      <w:pPr>
        <w:numPr>
          <w:ilvl w:val="0"/>
          <w:numId w:val="143"/>
        </w:numPr>
        <w:tabs>
          <w:tab w:val="clear" w:pos="8920"/>
        </w:tabs>
        <w:spacing w:before="0" w:after="100"/>
        <w:rPr>
          <w:lang w:val="vi-VN"/>
        </w:rPr>
      </w:pPr>
      <w:r w:rsidRPr="00B374C1">
        <w:rPr>
          <w:lang w:val="vi-VN"/>
        </w:rPr>
        <w:t xml:space="preserve">Khi ấn vào </w:t>
      </w:r>
      <w:proofErr w:type="spellStart"/>
      <w:r w:rsidRPr="00B374C1">
        <w:rPr>
          <w:b/>
          <w:lang w:val="vi-VN"/>
        </w:rPr>
        <w:t>Edit</w:t>
      </w:r>
      <w:proofErr w:type="spellEnd"/>
      <w:r w:rsidRPr="00B374C1">
        <w:rPr>
          <w:lang w:val="vi-VN"/>
        </w:rPr>
        <w:t xml:space="preserve"> của một khách hàng nào đó, hệ thống sẽ hiển thị giao diện như sau:</w:t>
      </w:r>
    </w:p>
    <w:p w14:paraId="6C7708C1" w14:textId="77777777" w:rsidR="006C59F7" w:rsidRPr="00B374C1" w:rsidRDefault="00000000" w:rsidP="000E47FC">
      <w:pPr>
        <w:keepNext/>
        <w:tabs>
          <w:tab w:val="clear" w:pos="8920"/>
        </w:tabs>
        <w:spacing w:before="0" w:after="100"/>
        <w:rPr>
          <w:lang w:val="vi-VN"/>
        </w:rPr>
      </w:pPr>
      <w:r w:rsidRPr="00B374C1">
        <w:rPr>
          <w:noProof/>
          <w:lang w:val="vi-VN"/>
        </w:rPr>
        <w:lastRenderedPageBreak/>
        <w:drawing>
          <wp:inline distT="114300" distB="114300" distL="114300" distR="114300" wp14:anchorId="6CD51F12" wp14:editId="4715F3B8">
            <wp:extent cx="5667700" cy="2590800"/>
            <wp:effectExtent l="0" t="0" r="0" b="0"/>
            <wp:docPr id="83"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139"/>
                    <a:srcRect/>
                    <a:stretch>
                      <a:fillRect/>
                    </a:stretch>
                  </pic:blipFill>
                  <pic:spPr>
                    <a:xfrm>
                      <a:off x="0" y="0"/>
                      <a:ext cx="5667700" cy="2590800"/>
                    </a:xfrm>
                    <a:prstGeom prst="rect">
                      <a:avLst/>
                    </a:prstGeom>
                    <a:ln/>
                  </pic:spPr>
                </pic:pic>
              </a:graphicData>
            </a:graphic>
          </wp:inline>
        </w:drawing>
      </w:r>
    </w:p>
    <w:p w14:paraId="6C31A9C7" w14:textId="4F5706C1" w:rsidR="00FC6EDA" w:rsidRPr="00B374C1" w:rsidRDefault="006C59F7" w:rsidP="000E47FC">
      <w:pPr>
        <w:pStyle w:val="Caption"/>
        <w:tabs>
          <w:tab w:val="clear" w:pos="8920"/>
        </w:tabs>
        <w:jc w:val="center"/>
        <w:rPr>
          <w:color w:val="auto"/>
          <w:sz w:val="28"/>
          <w:szCs w:val="28"/>
          <w:lang w:val="vi-VN"/>
        </w:rPr>
      </w:pPr>
      <w:bookmarkStart w:id="181" w:name="_Toc182467835"/>
      <w:r w:rsidRPr="00B374C1">
        <w:rPr>
          <w:color w:val="auto"/>
          <w:sz w:val="28"/>
          <w:szCs w:val="28"/>
          <w:lang w:val="vi-VN"/>
        </w:rPr>
        <w:t xml:space="preserve">Hình 3. </w:t>
      </w:r>
      <w:r w:rsidRPr="00B374C1">
        <w:rPr>
          <w:color w:val="auto"/>
          <w:sz w:val="28"/>
          <w:szCs w:val="28"/>
          <w:lang w:val="vi-VN"/>
        </w:rPr>
        <w:fldChar w:fldCharType="begin"/>
      </w:r>
      <w:r w:rsidRPr="00B374C1">
        <w:rPr>
          <w:color w:val="auto"/>
          <w:sz w:val="28"/>
          <w:szCs w:val="28"/>
          <w:lang w:val="vi-VN"/>
        </w:rPr>
        <w:instrText xml:space="preserve"> SEQ Hình_3. \* ARABIC </w:instrText>
      </w:r>
      <w:r w:rsidRPr="00B374C1">
        <w:rPr>
          <w:color w:val="auto"/>
          <w:sz w:val="28"/>
          <w:szCs w:val="28"/>
          <w:lang w:val="vi-VN"/>
        </w:rPr>
        <w:fldChar w:fldCharType="separate"/>
      </w:r>
      <w:r w:rsidR="008B4D3C" w:rsidRPr="00B374C1">
        <w:rPr>
          <w:noProof/>
          <w:color w:val="auto"/>
          <w:sz w:val="28"/>
          <w:szCs w:val="28"/>
          <w:lang w:val="vi-VN"/>
        </w:rPr>
        <w:t>44</w:t>
      </w:r>
      <w:r w:rsidRPr="00B374C1">
        <w:rPr>
          <w:color w:val="auto"/>
          <w:sz w:val="28"/>
          <w:szCs w:val="28"/>
          <w:lang w:val="vi-VN"/>
        </w:rPr>
        <w:fldChar w:fldCharType="end"/>
      </w:r>
      <w:r w:rsidRPr="00B374C1">
        <w:rPr>
          <w:color w:val="auto"/>
          <w:sz w:val="28"/>
          <w:szCs w:val="28"/>
          <w:lang w:val="vi-VN"/>
        </w:rPr>
        <w:t xml:space="preserve"> Giao diện chỉnh sửa tài khoản khách hàng “</w:t>
      </w:r>
      <w:proofErr w:type="spellStart"/>
      <w:r w:rsidRPr="00B374C1">
        <w:rPr>
          <w:color w:val="auto"/>
          <w:sz w:val="28"/>
          <w:szCs w:val="28"/>
          <w:lang w:val="vi-VN"/>
        </w:rPr>
        <w:t>Customer</w:t>
      </w:r>
      <w:proofErr w:type="spellEnd"/>
      <w:r w:rsidRPr="00B374C1">
        <w:rPr>
          <w:color w:val="auto"/>
          <w:sz w:val="28"/>
          <w:szCs w:val="28"/>
          <w:lang w:val="vi-VN"/>
        </w:rPr>
        <w:t xml:space="preserve"> </w:t>
      </w:r>
      <w:proofErr w:type="spellStart"/>
      <w:r w:rsidRPr="00B374C1">
        <w:rPr>
          <w:color w:val="auto"/>
          <w:sz w:val="28"/>
          <w:szCs w:val="28"/>
          <w:lang w:val="vi-VN"/>
        </w:rPr>
        <w:t>View</w:t>
      </w:r>
      <w:proofErr w:type="spellEnd"/>
      <w:r w:rsidRPr="00B374C1">
        <w:rPr>
          <w:color w:val="auto"/>
          <w:sz w:val="28"/>
          <w:szCs w:val="28"/>
          <w:lang w:val="vi-VN"/>
        </w:rPr>
        <w:t>”</w:t>
      </w:r>
      <w:bookmarkEnd w:id="181"/>
    </w:p>
    <w:p w14:paraId="484B34A6" w14:textId="77777777" w:rsidR="00FC6EDA" w:rsidRPr="00B374C1" w:rsidRDefault="00FC6EDA" w:rsidP="000E47FC">
      <w:pPr>
        <w:tabs>
          <w:tab w:val="clear" w:pos="8920"/>
        </w:tabs>
        <w:spacing w:before="0" w:after="100"/>
        <w:rPr>
          <w:lang w:val="vi-VN"/>
        </w:rPr>
      </w:pPr>
    </w:p>
    <w:p w14:paraId="082F99CD" w14:textId="77777777" w:rsidR="00FC6EDA" w:rsidRPr="00B374C1" w:rsidRDefault="00000000" w:rsidP="000E47FC">
      <w:pPr>
        <w:numPr>
          <w:ilvl w:val="0"/>
          <w:numId w:val="110"/>
        </w:numPr>
        <w:tabs>
          <w:tab w:val="clear" w:pos="8920"/>
        </w:tabs>
        <w:spacing w:before="0" w:after="100"/>
        <w:rPr>
          <w:lang w:val="vi-VN"/>
        </w:rPr>
      </w:pPr>
      <w:r w:rsidRPr="00B374C1">
        <w:rPr>
          <w:lang w:val="vi-VN"/>
        </w:rPr>
        <w:t xml:space="preserve">Khi nhấn vào </w:t>
      </w:r>
      <w:proofErr w:type="spellStart"/>
      <w:r w:rsidRPr="00B374C1">
        <w:rPr>
          <w:lang w:val="vi-VN"/>
        </w:rPr>
        <w:t>edit</w:t>
      </w:r>
      <w:proofErr w:type="spellEnd"/>
      <w:r w:rsidRPr="00B374C1">
        <w:rPr>
          <w:lang w:val="vi-VN"/>
        </w:rPr>
        <w:t xml:space="preserve"> hệ thống sẽ hiển thị ở phần </w:t>
      </w:r>
      <w:proofErr w:type="spellStart"/>
      <w:r w:rsidRPr="00B374C1">
        <w:rPr>
          <w:b/>
          <w:lang w:val="vi-VN"/>
        </w:rPr>
        <w:t>Customer</w:t>
      </w:r>
      <w:proofErr w:type="spellEnd"/>
      <w:r w:rsidRPr="00B374C1">
        <w:rPr>
          <w:b/>
          <w:lang w:val="vi-VN"/>
        </w:rPr>
        <w:t xml:space="preserve"> </w:t>
      </w:r>
      <w:proofErr w:type="spellStart"/>
      <w:r w:rsidRPr="00B374C1">
        <w:rPr>
          <w:b/>
          <w:lang w:val="vi-VN"/>
        </w:rPr>
        <w:t>View</w:t>
      </w:r>
      <w:proofErr w:type="spellEnd"/>
      <w:r w:rsidRPr="00B374C1">
        <w:rPr>
          <w:lang w:val="vi-VN"/>
        </w:rPr>
        <w:t xml:space="preserve">, Ở đây sẽ có các thông tin như </w:t>
      </w:r>
      <w:proofErr w:type="spellStart"/>
      <w:r w:rsidRPr="00B374C1">
        <w:rPr>
          <w:lang w:val="vi-VN"/>
        </w:rPr>
        <w:t>Last</w:t>
      </w:r>
      <w:proofErr w:type="spellEnd"/>
      <w:r w:rsidRPr="00B374C1">
        <w:rPr>
          <w:lang w:val="vi-VN"/>
        </w:rPr>
        <w:t xml:space="preserve"> </w:t>
      </w:r>
      <w:proofErr w:type="spellStart"/>
      <w:r w:rsidRPr="00B374C1">
        <w:rPr>
          <w:lang w:val="vi-VN"/>
        </w:rPr>
        <w:t>logged</w:t>
      </w:r>
      <w:proofErr w:type="spellEnd"/>
      <w:r w:rsidRPr="00B374C1">
        <w:rPr>
          <w:lang w:val="vi-VN"/>
        </w:rPr>
        <w:t xml:space="preserve"> in (thời gian đăng nhập gần nhất), </w:t>
      </w:r>
      <w:proofErr w:type="spellStart"/>
      <w:r w:rsidRPr="00B374C1">
        <w:rPr>
          <w:lang w:val="vi-VN"/>
        </w:rPr>
        <w:t>Account</w:t>
      </w:r>
      <w:proofErr w:type="spellEnd"/>
      <w:r w:rsidRPr="00B374C1">
        <w:rPr>
          <w:lang w:val="vi-VN"/>
        </w:rPr>
        <w:t xml:space="preserve"> </w:t>
      </w:r>
      <w:proofErr w:type="spellStart"/>
      <w:r w:rsidRPr="00B374C1">
        <w:rPr>
          <w:lang w:val="vi-VN"/>
        </w:rPr>
        <w:t>Lock</w:t>
      </w:r>
      <w:proofErr w:type="spellEnd"/>
      <w:r w:rsidRPr="00B374C1">
        <w:rPr>
          <w:lang w:val="vi-VN"/>
        </w:rPr>
        <w:t xml:space="preserve"> (tình trạng tài khoản), </w:t>
      </w:r>
      <w:proofErr w:type="spellStart"/>
      <w:r w:rsidRPr="00B374C1">
        <w:rPr>
          <w:lang w:val="vi-VN"/>
        </w:rPr>
        <w:t>Confirm</w:t>
      </w:r>
      <w:proofErr w:type="spellEnd"/>
      <w:r w:rsidRPr="00B374C1">
        <w:rPr>
          <w:lang w:val="vi-VN"/>
        </w:rPr>
        <w:t xml:space="preserve"> </w:t>
      </w:r>
      <w:proofErr w:type="spellStart"/>
      <w:r w:rsidRPr="00B374C1">
        <w:rPr>
          <w:lang w:val="vi-VN"/>
        </w:rPr>
        <w:t>email</w:t>
      </w:r>
      <w:proofErr w:type="spellEnd"/>
      <w:r w:rsidRPr="00B374C1">
        <w:rPr>
          <w:lang w:val="vi-VN"/>
        </w:rPr>
        <w:t xml:space="preserve"> (địa chỉ </w:t>
      </w:r>
      <w:proofErr w:type="spellStart"/>
      <w:r w:rsidRPr="00B374C1">
        <w:rPr>
          <w:lang w:val="vi-VN"/>
        </w:rPr>
        <w:t>email</w:t>
      </w:r>
      <w:proofErr w:type="spellEnd"/>
      <w:r w:rsidRPr="00B374C1">
        <w:rPr>
          <w:lang w:val="vi-VN"/>
        </w:rPr>
        <w:t xml:space="preserve"> đã đăng ký), </w:t>
      </w:r>
      <w:proofErr w:type="spellStart"/>
      <w:r w:rsidRPr="00B374C1">
        <w:rPr>
          <w:lang w:val="vi-VN"/>
        </w:rPr>
        <w:t>Account</w:t>
      </w:r>
      <w:proofErr w:type="spellEnd"/>
      <w:r w:rsidRPr="00B374C1">
        <w:rPr>
          <w:lang w:val="vi-VN"/>
        </w:rPr>
        <w:t xml:space="preserve"> </w:t>
      </w:r>
      <w:proofErr w:type="spellStart"/>
      <w:r w:rsidRPr="00B374C1">
        <w:rPr>
          <w:lang w:val="vi-VN"/>
        </w:rPr>
        <w:t>Created</w:t>
      </w:r>
      <w:proofErr w:type="spellEnd"/>
      <w:r w:rsidRPr="00B374C1">
        <w:rPr>
          <w:lang w:val="vi-VN"/>
        </w:rPr>
        <w:t xml:space="preserve"> (ngày / giờ tạo tài khoản), </w:t>
      </w:r>
      <w:proofErr w:type="spellStart"/>
      <w:r w:rsidRPr="00B374C1">
        <w:rPr>
          <w:lang w:val="vi-VN"/>
        </w:rPr>
        <w:t>Account</w:t>
      </w:r>
      <w:proofErr w:type="spellEnd"/>
      <w:r w:rsidRPr="00B374C1">
        <w:rPr>
          <w:lang w:val="vi-VN"/>
        </w:rPr>
        <w:t xml:space="preserve"> </w:t>
      </w:r>
      <w:proofErr w:type="spellStart"/>
      <w:r w:rsidRPr="00B374C1">
        <w:rPr>
          <w:lang w:val="vi-VN"/>
        </w:rPr>
        <w:t>Created</w:t>
      </w:r>
      <w:proofErr w:type="spellEnd"/>
      <w:r w:rsidRPr="00B374C1">
        <w:rPr>
          <w:lang w:val="vi-VN"/>
        </w:rPr>
        <w:t xml:space="preserve"> in (tài khoản tạo ở đâu), </w:t>
      </w:r>
      <w:proofErr w:type="spellStart"/>
      <w:r w:rsidRPr="00B374C1">
        <w:rPr>
          <w:lang w:val="vi-VN"/>
        </w:rPr>
        <w:t>Customer</w:t>
      </w:r>
      <w:proofErr w:type="spellEnd"/>
      <w:r w:rsidRPr="00B374C1">
        <w:rPr>
          <w:lang w:val="vi-VN"/>
        </w:rPr>
        <w:t xml:space="preserve"> </w:t>
      </w:r>
      <w:proofErr w:type="spellStart"/>
      <w:r w:rsidRPr="00B374C1">
        <w:rPr>
          <w:lang w:val="vi-VN"/>
        </w:rPr>
        <w:t>Group</w:t>
      </w:r>
      <w:proofErr w:type="spellEnd"/>
      <w:r w:rsidRPr="00B374C1">
        <w:rPr>
          <w:lang w:val="vi-VN"/>
        </w:rPr>
        <w:t xml:space="preserve"> (nhóm tài khoản).</w:t>
      </w:r>
    </w:p>
    <w:p w14:paraId="7B9ADEDF" w14:textId="77777777" w:rsidR="00BE468E" w:rsidRPr="00B374C1" w:rsidRDefault="00000000" w:rsidP="000E47FC">
      <w:pPr>
        <w:keepNext/>
        <w:tabs>
          <w:tab w:val="clear" w:pos="8920"/>
        </w:tabs>
        <w:spacing w:before="0" w:after="100"/>
        <w:rPr>
          <w:lang w:val="vi-VN"/>
        </w:rPr>
      </w:pPr>
      <w:r w:rsidRPr="00B374C1">
        <w:rPr>
          <w:noProof/>
          <w:lang w:val="vi-VN"/>
        </w:rPr>
        <w:drawing>
          <wp:inline distT="114300" distB="114300" distL="114300" distR="114300" wp14:anchorId="3033AF30" wp14:editId="49D49A01">
            <wp:extent cx="5667700" cy="2730500"/>
            <wp:effectExtent l="0" t="0" r="0" b="0"/>
            <wp:docPr id="20"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40"/>
                    <a:srcRect/>
                    <a:stretch>
                      <a:fillRect/>
                    </a:stretch>
                  </pic:blipFill>
                  <pic:spPr>
                    <a:xfrm>
                      <a:off x="0" y="0"/>
                      <a:ext cx="5667700" cy="2730500"/>
                    </a:xfrm>
                    <a:prstGeom prst="rect">
                      <a:avLst/>
                    </a:prstGeom>
                    <a:ln/>
                  </pic:spPr>
                </pic:pic>
              </a:graphicData>
            </a:graphic>
          </wp:inline>
        </w:drawing>
      </w:r>
    </w:p>
    <w:p w14:paraId="252C0A9E" w14:textId="6B65BBBB" w:rsidR="00FC6EDA" w:rsidRPr="00B374C1" w:rsidRDefault="00BE468E" w:rsidP="000E47FC">
      <w:pPr>
        <w:pStyle w:val="Caption"/>
        <w:tabs>
          <w:tab w:val="clear" w:pos="8920"/>
        </w:tabs>
        <w:jc w:val="center"/>
        <w:rPr>
          <w:color w:val="auto"/>
          <w:sz w:val="28"/>
          <w:szCs w:val="28"/>
          <w:lang w:val="vi-VN"/>
        </w:rPr>
      </w:pPr>
      <w:bookmarkStart w:id="182" w:name="_Toc182467836"/>
      <w:r w:rsidRPr="00B374C1">
        <w:rPr>
          <w:color w:val="auto"/>
          <w:sz w:val="28"/>
          <w:szCs w:val="28"/>
          <w:lang w:val="vi-VN"/>
        </w:rPr>
        <w:t xml:space="preserve">Hình 3. </w:t>
      </w:r>
      <w:r w:rsidRPr="00B374C1">
        <w:rPr>
          <w:color w:val="auto"/>
          <w:sz w:val="28"/>
          <w:szCs w:val="28"/>
          <w:lang w:val="vi-VN"/>
        </w:rPr>
        <w:fldChar w:fldCharType="begin"/>
      </w:r>
      <w:r w:rsidRPr="00B374C1">
        <w:rPr>
          <w:color w:val="auto"/>
          <w:sz w:val="28"/>
          <w:szCs w:val="28"/>
          <w:lang w:val="vi-VN"/>
        </w:rPr>
        <w:instrText xml:space="preserve"> SEQ Hình_3. \* ARABIC </w:instrText>
      </w:r>
      <w:r w:rsidRPr="00B374C1">
        <w:rPr>
          <w:color w:val="auto"/>
          <w:sz w:val="28"/>
          <w:szCs w:val="28"/>
          <w:lang w:val="vi-VN"/>
        </w:rPr>
        <w:fldChar w:fldCharType="separate"/>
      </w:r>
      <w:r w:rsidR="008B4D3C" w:rsidRPr="00B374C1">
        <w:rPr>
          <w:noProof/>
          <w:color w:val="auto"/>
          <w:sz w:val="28"/>
          <w:szCs w:val="28"/>
          <w:lang w:val="vi-VN"/>
        </w:rPr>
        <w:t>45</w:t>
      </w:r>
      <w:r w:rsidRPr="00B374C1">
        <w:rPr>
          <w:color w:val="auto"/>
          <w:sz w:val="28"/>
          <w:szCs w:val="28"/>
          <w:lang w:val="vi-VN"/>
        </w:rPr>
        <w:fldChar w:fldCharType="end"/>
      </w:r>
      <w:r w:rsidRPr="00B374C1">
        <w:rPr>
          <w:color w:val="auto"/>
          <w:sz w:val="28"/>
          <w:szCs w:val="28"/>
          <w:lang w:val="vi-VN"/>
        </w:rPr>
        <w:t xml:space="preserve"> Giao diện chỉnh sửa tài khoản khách hàng “</w:t>
      </w:r>
      <w:proofErr w:type="spellStart"/>
      <w:r w:rsidRPr="00B374C1">
        <w:rPr>
          <w:color w:val="auto"/>
          <w:sz w:val="28"/>
          <w:szCs w:val="28"/>
          <w:lang w:val="vi-VN"/>
        </w:rPr>
        <w:t>Account</w:t>
      </w:r>
      <w:proofErr w:type="spellEnd"/>
      <w:r w:rsidRPr="00B374C1">
        <w:rPr>
          <w:color w:val="auto"/>
          <w:sz w:val="28"/>
          <w:szCs w:val="28"/>
          <w:lang w:val="vi-VN"/>
        </w:rPr>
        <w:t xml:space="preserve"> </w:t>
      </w:r>
      <w:proofErr w:type="spellStart"/>
      <w:r w:rsidRPr="00B374C1">
        <w:rPr>
          <w:color w:val="auto"/>
          <w:sz w:val="28"/>
          <w:szCs w:val="28"/>
          <w:lang w:val="vi-VN"/>
        </w:rPr>
        <w:t>Information</w:t>
      </w:r>
      <w:proofErr w:type="spellEnd"/>
      <w:r w:rsidRPr="00B374C1">
        <w:rPr>
          <w:color w:val="auto"/>
          <w:sz w:val="28"/>
          <w:szCs w:val="28"/>
          <w:lang w:val="vi-VN"/>
        </w:rPr>
        <w:t>”</w:t>
      </w:r>
      <w:bookmarkEnd w:id="182"/>
    </w:p>
    <w:p w14:paraId="25A00B45" w14:textId="77777777" w:rsidR="00FC6EDA" w:rsidRPr="00B374C1" w:rsidRDefault="00FC6EDA" w:rsidP="000E47FC">
      <w:pPr>
        <w:tabs>
          <w:tab w:val="clear" w:pos="8920"/>
        </w:tabs>
        <w:spacing w:before="0" w:after="100"/>
        <w:rPr>
          <w:lang w:val="vi-VN"/>
        </w:rPr>
      </w:pPr>
    </w:p>
    <w:p w14:paraId="07DD0E91" w14:textId="77777777" w:rsidR="00FC6EDA" w:rsidRPr="00B374C1" w:rsidRDefault="00000000" w:rsidP="000E47FC">
      <w:pPr>
        <w:numPr>
          <w:ilvl w:val="0"/>
          <w:numId w:val="3"/>
        </w:numPr>
        <w:tabs>
          <w:tab w:val="clear" w:pos="8920"/>
        </w:tabs>
        <w:spacing w:before="0" w:after="100"/>
        <w:rPr>
          <w:lang w:val="vi-VN"/>
        </w:rPr>
      </w:pPr>
      <w:r w:rsidRPr="00B374C1">
        <w:rPr>
          <w:lang w:val="vi-VN"/>
        </w:rPr>
        <w:t xml:space="preserve">Ở phần </w:t>
      </w:r>
      <w:proofErr w:type="spellStart"/>
      <w:r w:rsidRPr="00B374C1">
        <w:rPr>
          <w:lang w:val="vi-VN"/>
        </w:rPr>
        <w:t>Account</w:t>
      </w:r>
      <w:proofErr w:type="spellEnd"/>
      <w:r w:rsidRPr="00B374C1">
        <w:rPr>
          <w:lang w:val="vi-VN"/>
        </w:rPr>
        <w:t xml:space="preserve"> </w:t>
      </w:r>
      <w:proofErr w:type="spellStart"/>
      <w:r w:rsidRPr="00B374C1">
        <w:rPr>
          <w:lang w:val="vi-VN"/>
        </w:rPr>
        <w:t>Information</w:t>
      </w:r>
      <w:proofErr w:type="spellEnd"/>
      <w:r w:rsidRPr="00B374C1">
        <w:rPr>
          <w:lang w:val="vi-VN"/>
        </w:rPr>
        <w:t xml:space="preserve">, </w:t>
      </w:r>
      <w:proofErr w:type="spellStart"/>
      <w:r w:rsidRPr="00B374C1">
        <w:rPr>
          <w:lang w:val="vi-VN"/>
        </w:rPr>
        <w:t>Admin</w:t>
      </w:r>
      <w:proofErr w:type="spellEnd"/>
      <w:r w:rsidRPr="00B374C1">
        <w:rPr>
          <w:lang w:val="vi-VN"/>
        </w:rPr>
        <w:t xml:space="preserve"> có thể thay đổi một số thông tin của khách hàng.</w:t>
      </w:r>
    </w:p>
    <w:p w14:paraId="355B0FCA" w14:textId="77777777" w:rsidR="00CE350A" w:rsidRPr="00B374C1" w:rsidRDefault="00000000" w:rsidP="000E47FC">
      <w:pPr>
        <w:keepNext/>
        <w:tabs>
          <w:tab w:val="clear" w:pos="8920"/>
        </w:tabs>
        <w:spacing w:before="0" w:after="100"/>
        <w:rPr>
          <w:lang w:val="vi-VN"/>
        </w:rPr>
      </w:pPr>
      <w:r w:rsidRPr="00B374C1">
        <w:rPr>
          <w:noProof/>
          <w:lang w:val="vi-VN"/>
        </w:rPr>
        <w:lastRenderedPageBreak/>
        <w:drawing>
          <wp:inline distT="114300" distB="114300" distL="114300" distR="114300" wp14:anchorId="7C2502D5" wp14:editId="32EAA9DA">
            <wp:extent cx="5667700" cy="2159000"/>
            <wp:effectExtent l="0" t="0" r="0" b="0"/>
            <wp:docPr id="77"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141"/>
                    <a:srcRect/>
                    <a:stretch>
                      <a:fillRect/>
                    </a:stretch>
                  </pic:blipFill>
                  <pic:spPr>
                    <a:xfrm>
                      <a:off x="0" y="0"/>
                      <a:ext cx="5667700" cy="2159000"/>
                    </a:xfrm>
                    <a:prstGeom prst="rect">
                      <a:avLst/>
                    </a:prstGeom>
                    <a:ln/>
                  </pic:spPr>
                </pic:pic>
              </a:graphicData>
            </a:graphic>
          </wp:inline>
        </w:drawing>
      </w:r>
    </w:p>
    <w:p w14:paraId="46848281" w14:textId="51FAB0BB" w:rsidR="00FC6EDA" w:rsidRPr="00B374C1" w:rsidRDefault="00CE350A" w:rsidP="000E47FC">
      <w:pPr>
        <w:pStyle w:val="Caption"/>
        <w:tabs>
          <w:tab w:val="clear" w:pos="8920"/>
        </w:tabs>
        <w:jc w:val="center"/>
        <w:rPr>
          <w:color w:val="auto"/>
          <w:sz w:val="28"/>
          <w:szCs w:val="28"/>
          <w:lang w:val="vi-VN"/>
        </w:rPr>
      </w:pPr>
      <w:bookmarkStart w:id="183" w:name="_Toc182467837"/>
      <w:r w:rsidRPr="00B374C1">
        <w:rPr>
          <w:color w:val="auto"/>
          <w:sz w:val="28"/>
          <w:szCs w:val="28"/>
          <w:lang w:val="vi-VN"/>
        </w:rPr>
        <w:t xml:space="preserve">Hình 3. </w:t>
      </w:r>
      <w:r w:rsidRPr="00B374C1">
        <w:rPr>
          <w:color w:val="auto"/>
          <w:sz w:val="28"/>
          <w:szCs w:val="28"/>
          <w:lang w:val="vi-VN"/>
        </w:rPr>
        <w:fldChar w:fldCharType="begin"/>
      </w:r>
      <w:r w:rsidRPr="00B374C1">
        <w:rPr>
          <w:color w:val="auto"/>
          <w:sz w:val="28"/>
          <w:szCs w:val="28"/>
          <w:lang w:val="vi-VN"/>
        </w:rPr>
        <w:instrText xml:space="preserve"> SEQ Hình_3. \* ARABIC </w:instrText>
      </w:r>
      <w:r w:rsidRPr="00B374C1">
        <w:rPr>
          <w:color w:val="auto"/>
          <w:sz w:val="28"/>
          <w:szCs w:val="28"/>
          <w:lang w:val="vi-VN"/>
        </w:rPr>
        <w:fldChar w:fldCharType="separate"/>
      </w:r>
      <w:r w:rsidR="008B4D3C" w:rsidRPr="00B374C1">
        <w:rPr>
          <w:noProof/>
          <w:color w:val="auto"/>
          <w:sz w:val="28"/>
          <w:szCs w:val="28"/>
          <w:lang w:val="vi-VN"/>
        </w:rPr>
        <w:t>46</w:t>
      </w:r>
      <w:r w:rsidRPr="00B374C1">
        <w:rPr>
          <w:color w:val="auto"/>
          <w:sz w:val="28"/>
          <w:szCs w:val="28"/>
          <w:lang w:val="vi-VN"/>
        </w:rPr>
        <w:fldChar w:fldCharType="end"/>
      </w:r>
      <w:r w:rsidRPr="00B374C1">
        <w:rPr>
          <w:color w:val="auto"/>
          <w:sz w:val="28"/>
          <w:szCs w:val="28"/>
          <w:lang w:val="vi-VN"/>
        </w:rPr>
        <w:t xml:space="preserve"> Giao diện chỉnh sửa tài khoản khách hàng “</w:t>
      </w:r>
      <w:proofErr w:type="spellStart"/>
      <w:r w:rsidRPr="00B374C1">
        <w:rPr>
          <w:color w:val="auto"/>
          <w:sz w:val="28"/>
          <w:szCs w:val="28"/>
          <w:lang w:val="vi-VN"/>
        </w:rPr>
        <w:t>Addresses</w:t>
      </w:r>
      <w:proofErr w:type="spellEnd"/>
      <w:r w:rsidRPr="00B374C1">
        <w:rPr>
          <w:color w:val="auto"/>
          <w:sz w:val="28"/>
          <w:szCs w:val="28"/>
          <w:lang w:val="vi-VN"/>
        </w:rPr>
        <w:t>”</w:t>
      </w:r>
      <w:bookmarkEnd w:id="183"/>
    </w:p>
    <w:p w14:paraId="648F60AF" w14:textId="77777777" w:rsidR="00FC6EDA" w:rsidRPr="00B374C1" w:rsidRDefault="00FC6EDA" w:rsidP="000E47FC">
      <w:pPr>
        <w:tabs>
          <w:tab w:val="clear" w:pos="8920"/>
        </w:tabs>
        <w:spacing w:before="0" w:after="100"/>
        <w:rPr>
          <w:lang w:val="vi-VN"/>
        </w:rPr>
      </w:pPr>
    </w:p>
    <w:p w14:paraId="6B7D00E6" w14:textId="77777777" w:rsidR="00FC6EDA" w:rsidRPr="00B374C1" w:rsidRDefault="00000000" w:rsidP="000E47FC">
      <w:pPr>
        <w:numPr>
          <w:ilvl w:val="0"/>
          <w:numId w:val="169"/>
        </w:numPr>
        <w:tabs>
          <w:tab w:val="clear" w:pos="8920"/>
        </w:tabs>
        <w:spacing w:before="0" w:after="100"/>
        <w:rPr>
          <w:lang w:val="vi-VN"/>
        </w:rPr>
      </w:pPr>
      <w:r w:rsidRPr="00B374C1">
        <w:rPr>
          <w:lang w:val="vi-VN"/>
        </w:rPr>
        <w:t xml:space="preserve">Ở phần </w:t>
      </w:r>
      <w:proofErr w:type="spellStart"/>
      <w:r w:rsidRPr="00B374C1">
        <w:rPr>
          <w:b/>
          <w:lang w:val="vi-VN"/>
        </w:rPr>
        <w:t>Addresses</w:t>
      </w:r>
      <w:proofErr w:type="spellEnd"/>
      <w:r w:rsidRPr="00B374C1">
        <w:rPr>
          <w:lang w:val="vi-VN"/>
        </w:rPr>
        <w:t xml:space="preserve">, hiển thị danh sách các địa chỉ mà khách hàng thêm vào để đặt hàng. Khi </w:t>
      </w:r>
      <w:proofErr w:type="spellStart"/>
      <w:r w:rsidRPr="00B374C1">
        <w:rPr>
          <w:lang w:val="vi-VN"/>
        </w:rPr>
        <w:t>admin</w:t>
      </w:r>
      <w:proofErr w:type="spellEnd"/>
      <w:r w:rsidRPr="00B374C1">
        <w:rPr>
          <w:lang w:val="vi-VN"/>
        </w:rPr>
        <w:t xml:space="preserve"> muốn thêm một địa chỉ có thể ấn vào </w:t>
      </w:r>
      <w:proofErr w:type="spellStart"/>
      <w:r w:rsidRPr="00B374C1">
        <w:rPr>
          <w:b/>
          <w:lang w:val="vi-VN"/>
        </w:rPr>
        <w:t>Add</w:t>
      </w:r>
      <w:proofErr w:type="spellEnd"/>
      <w:r w:rsidRPr="00B374C1">
        <w:rPr>
          <w:b/>
          <w:lang w:val="vi-VN"/>
        </w:rPr>
        <w:t xml:space="preserve"> </w:t>
      </w:r>
      <w:proofErr w:type="spellStart"/>
      <w:r w:rsidRPr="00B374C1">
        <w:rPr>
          <w:b/>
          <w:lang w:val="vi-VN"/>
        </w:rPr>
        <w:t>New</w:t>
      </w:r>
      <w:proofErr w:type="spellEnd"/>
      <w:r w:rsidRPr="00B374C1">
        <w:rPr>
          <w:b/>
          <w:lang w:val="vi-VN"/>
        </w:rPr>
        <w:t xml:space="preserve"> </w:t>
      </w:r>
      <w:proofErr w:type="spellStart"/>
      <w:r w:rsidRPr="00B374C1">
        <w:rPr>
          <w:b/>
          <w:lang w:val="vi-VN"/>
        </w:rPr>
        <w:t>Address</w:t>
      </w:r>
      <w:proofErr w:type="spellEnd"/>
      <w:r w:rsidRPr="00B374C1">
        <w:rPr>
          <w:lang w:val="vi-VN"/>
        </w:rPr>
        <w:t xml:space="preserve">. Khi đó hệ thống sẽ hiển thị </w:t>
      </w:r>
      <w:proofErr w:type="spellStart"/>
      <w:r w:rsidRPr="00B374C1">
        <w:rPr>
          <w:lang w:val="vi-VN"/>
        </w:rPr>
        <w:t>form</w:t>
      </w:r>
      <w:proofErr w:type="spellEnd"/>
      <w:r w:rsidRPr="00B374C1">
        <w:rPr>
          <w:lang w:val="vi-VN"/>
        </w:rPr>
        <w:t xml:space="preserve"> tạo địa chỉ cho </w:t>
      </w:r>
      <w:proofErr w:type="spellStart"/>
      <w:r w:rsidRPr="00B374C1">
        <w:rPr>
          <w:lang w:val="vi-VN"/>
        </w:rPr>
        <w:t>Admin</w:t>
      </w:r>
      <w:proofErr w:type="spellEnd"/>
      <w:r w:rsidRPr="00B374C1">
        <w:rPr>
          <w:lang w:val="vi-VN"/>
        </w:rPr>
        <w:t xml:space="preserve"> nhập vào:</w:t>
      </w:r>
    </w:p>
    <w:p w14:paraId="2AC3B796" w14:textId="77777777" w:rsidR="00CE350A" w:rsidRPr="00B374C1" w:rsidRDefault="00000000" w:rsidP="000E47FC">
      <w:pPr>
        <w:keepNext/>
        <w:tabs>
          <w:tab w:val="clear" w:pos="8920"/>
        </w:tabs>
        <w:spacing w:before="0" w:after="100"/>
        <w:rPr>
          <w:lang w:val="vi-VN"/>
        </w:rPr>
      </w:pPr>
      <w:r w:rsidRPr="00B374C1">
        <w:rPr>
          <w:noProof/>
          <w:lang w:val="vi-VN"/>
        </w:rPr>
        <w:drawing>
          <wp:inline distT="114300" distB="114300" distL="114300" distR="114300" wp14:anchorId="6F82EF6D" wp14:editId="0D2823A2">
            <wp:extent cx="5667700" cy="2997200"/>
            <wp:effectExtent l="0" t="0" r="0" b="0"/>
            <wp:docPr id="44"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42"/>
                    <a:srcRect/>
                    <a:stretch>
                      <a:fillRect/>
                    </a:stretch>
                  </pic:blipFill>
                  <pic:spPr>
                    <a:xfrm>
                      <a:off x="0" y="0"/>
                      <a:ext cx="5667700" cy="2997200"/>
                    </a:xfrm>
                    <a:prstGeom prst="rect">
                      <a:avLst/>
                    </a:prstGeom>
                    <a:ln/>
                  </pic:spPr>
                </pic:pic>
              </a:graphicData>
            </a:graphic>
          </wp:inline>
        </w:drawing>
      </w:r>
    </w:p>
    <w:p w14:paraId="359863E7" w14:textId="3E03C038" w:rsidR="00FC6EDA" w:rsidRPr="00B374C1" w:rsidRDefault="00CE350A" w:rsidP="000E47FC">
      <w:pPr>
        <w:pStyle w:val="Caption"/>
        <w:tabs>
          <w:tab w:val="clear" w:pos="8920"/>
        </w:tabs>
        <w:jc w:val="center"/>
        <w:rPr>
          <w:color w:val="auto"/>
          <w:sz w:val="28"/>
          <w:szCs w:val="28"/>
          <w:lang w:val="vi-VN"/>
        </w:rPr>
      </w:pPr>
      <w:bookmarkStart w:id="184" w:name="_Toc182467838"/>
      <w:r w:rsidRPr="00B374C1">
        <w:rPr>
          <w:color w:val="auto"/>
          <w:sz w:val="28"/>
          <w:szCs w:val="28"/>
          <w:lang w:val="vi-VN"/>
        </w:rPr>
        <w:t xml:space="preserve">Hình 3. </w:t>
      </w:r>
      <w:r w:rsidRPr="00B374C1">
        <w:rPr>
          <w:color w:val="auto"/>
          <w:sz w:val="28"/>
          <w:szCs w:val="28"/>
          <w:lang w:val="vi-VN"/>
        </w:rPr>
        <w:fldChar w:fldCharType="begin"/>
      </w:r>
      <w:r w:rsidRPr="00B374C1">
        <w:rPr>
          <w:color w:val="auto"/>
          <w:sz w:val="28"/>
          <w:szCs w:val="28"/>
          <w:lang w:val="vi-VN"/>
        </w:rPr>
        <w:instrText xml:space="preserve"> SEQ Hình_3. \* ARABIC </w:instrText>
      </w:r>
      <w:r w:rsidRPr="00B374C1">
        <w:rPr>
          <w:color w:val="auto"/>
          <w:sz w:val="28"/>
          <w:szCs w:val="28"/>
          <w:lang w:val="vi-VN"/>
        </w:rPr>
        <w:fldChar w:fldCharType="separate"/>
      </w:r>
      <w:r w:rsidR="008B4D3C" w:rsidRPr="00B374C1">
        <w:rPr>
          <w:noProof/>
          <w:color w:val="auto"/>
          <w:sz w:val="28"/>
          <w:szCs w:val="28"/>
          <w:lang w:val="vi-VN"/>
        </w:rPr>
        <w:t>47</w:t>
      </w:r>
      <w:r w:rsidRPr="00B374C1">
        <w:rPr>
          <w:color w:val="auto"/>
          <w:sz w:val="28"/>
          <w:szCs w:val="28"/>
          <w:lang w:val="vi-VN"/>
        </w:rPr>
        <w:fldChar w:fldCharType="end"/>
      </w:r>
      <w:r w:rsidRPr="00B374C1">
        <w:rPr>
          <w:color w:val="auto"/>
          <w:sz w:val="28"/>
          <w:szCs w:val="28"/>
          <w:lang w:val="vi-VN"/>
        </w:rPr>
        <w:t xml:space="preserve"> Giao diện “</w:t>
      </w:r>
      <w:proofErr w:type="spellStart"/>
      <w:r w:rsidRPr="00B374C1">
        <w:rPr>
          <w:color w:val="auto"/>
          <w:sz w:val="28"/>
          <w:szCs w:val="28"/>
          <w:lang w:val="vi-VN"/>
        </w:rPr>
        <w:t>New</w:t>
      </w:r>
      <w:proofErr w:type="spellEnd"/>
      <w:r w:rsidRPr="00B374C1">
        <w:rPr>
          <w:color w:val="auto"/>
          <w:sz w:val="28"/>
          <w:szCs w:val="28"/>
          <w:lang w:val="vi-VN"/>
        </w:rPr>
        <w:t xml:space="preserve"> </w:t>
      </w:r>
      <w:proofErr w:type="spellStart"/>
      <w:r w:rsidRPr="00B374C1">
        <w:rPr>
          <w:color w:val="auto"/>
          <w:sz w:val="28"/>
          <w:szCs w:val="28"/>
          <w:lang w:val="vi-VN"/>
        </w:rPr>
        <w:t>Address</w:t>
      </w:r>
      <w:proofErr w:type="spellEnd"/>
      <w:r w:rsidRPr="00B374C1">
        <w:rPr>
          <w:color w:val="auto"/>
          <w:sz w:val="28"/>
          <w:szCs w:val="28"/>
          <w:lang w:val="vi-VN"/>
        </w:rPr>
        <w:t>” và nhập thông tin cần thiết</w:t>
      </w:r>
      <w:bookmarkEnd w:id="184"/>
    </w:p>
    <w:p w14:paraId="323D6192" w14:textId="77777777" w:rsidR="00FC6EDA" w:rsidRPr="00B374C1" w:rsidRDefault="00FC6EDA" w:rsidP="000E47FC">
      <w:pPr>
        <w:tabs>
          <w:tab w:val="clear" w:pos="8920"/>
        </w:tabs>
        <w:spacing w:before="0" w:after="100"/>
        <w:rPr>
          <w:lang w:val="vi-VN"/>
        </w:rPr>
      </w:pPr>
    </w:p>
    <w:p w14:paraId="77D4F0E8" w14:textId="77777777" w:rsidR="00FC6EDA" w:rsidRPr="00B374C1" w:rsidRDefault="00FC6EDA" w:rsidP="000E47FC">
      <w:pPr>
        <w:tabs>
          <w:tab w:val="clear" w:pos="8920"/>
        </w:tabs>
        <w:spacing w:before="0" w:after="100"/>
        <w:rPr>
          <w:lang w:val="vi-VN"/>
        </w:rPr>
      </w:pPr>
    </w:p>
    <w:p w14:paraId="1786796A" w14:textId="77777777" w:rsidR="00CE350A" w:rsidRPr="00B374C1" w:rsidRDefault="00000000" w:rsidP="000E47FC">
      <w:pPr>
        <w:keepNext/>
        <w:tabs>
          <w:tab w:val="clear" w:pos="8920"/>
        </w:tabs>
        <w:spacing w:before="0" w:after="100"/>
        <w:rPr>
          <w:lang w:val="vi-VN"/>
        </w:rPr>
      </w:pPr>
      <w:r w:rsidRPr="00B374C1">
        <w:rPr>
          <w:noProof/>
          <w:lang w:val="vi-VN"/>
        </w:rPr>
        <w:lastRenderedPageBreak/>
        <w:drawing>
          <wp:inline distT="114300" distB="114300" distL="114300" distR="114300" wp14:anchorId="57EBBB37" wp14:editId="097A241F">
            <wp:extent cx="5667700" cy="3213100"/>
            <wp:effectExtent l="0" t="0" r="0" b="0"/>
            <wp:docPr id="84"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143"/>
                    <a:srcRect/>
                    <a:stretch>
                      <a:fillRect/>
                    </a:stretch>
                  </pic:blipFill>
                  <pic:spPr>
                    <a:xfrm>
                      <a:off x="0" y="0"/>
                      <a:ext cx="5667700" cy="3213100"/>
                    </a:xfrm>
                    <a:prstGeom prst="rect">
                      <a:avLst/>
                    </a:prstGeom>
                    <a:ln/>
                  </pic:spPr>
                </pic:pic>
              </a:graphicData>
            </a:graphic>
          </wp:inline>
        </w:drawing>
      </w:r>
    </w:p>
    <w:p w14:paraId="3F2AF070" w14:textId="6A91B031" w:rsidR="00FC6EDA" w:rsidRPr="00B374C1" w:rsidRDefault="00CE350A" w:rsidP="000E47FC">
      <w:pPr>
        <w:pStyle w:val="Caption"/>
        <w:tabs>
          <w:tab w:val="clear" w:pos="8920"/>
        </w:tabs>
        <w:jc w:val="center"/>
        <w:rPr>
          <w:color w:val="auto"/>
          <w:sz w:val="28"/>
          <w:szCs w:val="28"/>
          <w:lang w:val="vi-VN"/>
        </w:rPr>
      </w:pPr>
      <w:bookmarkStart w:id="185" w:name="_Toc182467839"/>
      <w:r w:rsidRPr="00B374C1">
        <w:rPr>
          <w:color w:val="auto"/>
          <w:sz w:val="28"/>
          <w:szCs w:val="28"/>
          <w:lang w:val="vi-VN"/>
        </w:rPr>
        <w:t xml:space="preserve">Hình 3. </w:t>
      </w:r>
      <w:r w:rsidRPr="00B374C1">
        <w:rPr>
          <w:color w:val="auto"/>
          <w:sz w:val="28"/>
          <w:szCs w:val="28"/>
          <w:lang w:val="vi-VN"/>
        </w:rPr>
        <w:fldChar w:fldCharType="begin"/>
      </w:r>
      <w:r w:rsidRPr="00B374C1">
        <w:rPr>
          <w:color w:val="auto"/>
          <w:sz w:val="28"/>
          <w:szCs w:val="28"/>
          <w:lang w:val="vi-VN"/>
        </w:rPr>
        <w:instrText xml:space="preserve"> SEQ Hình_3. \* ARABIC </w:instrText>
      </w:r>
      <w:r w:rsidRPr="00B374C1">
        <w:rPr>
          <w:color w:val="auto"/>
          <w:sz w:val="28"/>
          <w:szCs w:val="28"/>
          <w:lang w:val="vi-VN"/>
        </w:rPr>
        <w:fldChar w:fldCharType="separate"/>
      </w:r>
      <w:r w:rsidR="008B4D3C" w:rsidRPr="00B374C1">
        <w:rPr>
          <w:noProof/>
          <w:color w:val="auto"/>
          <w:sz w:val="28"/>
          <w:szCs w:val="28"/>
          <w:lang w:val="vi-VN"/>
        </w:rPr>
        <w:t>48</w:t>
      </w:r>
      <w:r w:rsidRPr="00B374C1">
        <w:rPr>
          <w:color w:val="auto"/>
          <w:sz w:val="28"/>
          <w:szCs w:val="28"/>
          <w:lang w:val="vi-VN"/>
        </w:rPr>
        <w:fldChar w:fldCharType="end"/>
      </w:r>
      <w:r w:rsidRPr="00B374C1">
        <w:rPr>
          <w:color w:val="auto"/>
          <w:sz w:val="28"/>
          <w:szCs w:val="28"/>
          <w:lang w:val="vi-VN"/>
        </w:rPr>
        <w:t xml:space="preserve"> Nhập thông tin để thêm địa chỉ cho khách hàng</w:t>
      </w:r>
      <w:bookmarkEnd w:id="185"/>
    </w:p>
    <w:p w14:paraId="6D56D1C6" w14:textId="77777777" w:rsidR="00FC6EDA" w:rsidRPr="00B374C1" w:rsidRDefault="00FC6EDA" w:rsidP="000E47FC">
      <w:pPr>
        <w:tabs>
          <w:tab w:val="clear" w:pos="8920"/>
        </w:tabs>
        <w:spacing w:before="0" w:after="100"/>
        <w:rPr>
          <w:lang w:val="vi-VN"/>
        </w:rPr>
      </w:pPr>
    </w:p>
    <w:p w14:paraId="36BA9802" w14:textId="77777777" w:rsidR="00FC6EDA" w:rsidRPr="00B374C1" w:rsidRDefault="00000000" w:rsidP="000E47FC">
      <w:pPr>
        <w:numPr>
          <w:ilvl w:val="0"/>
          <w:numId w:val="137"/>
        </w:numPr>
        <w:tabs>
          <w:tab w:val="clear" w:pos="8920"/>
        </w:tabs>
        <w:spacing w:before="0" w:after="0"/>
        <w:rPr>
          <w:lang w:val="vi-VN"/>
        </w:rPr>
      </w:pPr>
      <w:r w:rsidRPr="00B374C1">
        <w:rPr>
          <w:lang w:val="vi-VN"/>
        </w:rPr>
        <w:t xml:space="preserve">Sau khi cập nhật các thông tin trong </w:t>
      </w:r>
      <w:proofErr w:type="spellStart"/>
      <w:r w:rsidRPr="00B374C1">
        <w:rPr>
          <w:lang w:val="vi-VN"/>
        </w:rPr>
        <w:t>form</w:t>
      </w:r>
      <w:proofErr w:type="spellEnd"/>
      <w:r w:rsidRPr="00B374C1">
        <w:rPr>
          <w:lang w:val="vi-VN"/>
        </w:rPr>
        <w:t xml:space="preserve"> này, ấn “</w:t>
      </w:r>
      <w:proofErr w:type="spellStart"/>
      <w:r w:rsidRPr="00B374C1">
        <w:rPr>
          <w:lang w:val="vi-VN"/>
        </w:rPr>
        <w:t>Save</w:t>
      </w:r>
      <w:proofErr w:type="spellEnd"/>
      <w:r w:rsidRPr="00B374C1">
        <w:rPr>
          <w:lang w:val="vi-VN"/>
        </w:rPr>
        <w:t>” để lưu địa chỉ mới, khi đó khách hàng có thể chọn địa chỉ này để giao hàng.</w:t>
      </w:r>
    </w:p>
    <w:p w14:paraId="2F6660F7" w14:textId="77777777" w:rsidR="00FC6EDA" w:rsidRPr="00B374C1" w:rsidRDefault="00000000" w:rsidP="000E47FC">
      <w:pPr>
        <w:numPr>
          <w:ilvl w:val="0"/>
          <w:numId w:val="137"/>
        </w:numPr>
        <w:tabs>
          <w:tab w:val="clear" w:pos="8920"/>
        </w:tabs>
        <w:spacing w:before="0" w:after="100"/>
        <w:rPr>
          <w:lang w:val="vi-VN"/>
        </w:rPr>
      </w:pPr>
      <w:r w:rsidRPr="00B374C1">
        <w:rPr>
          <w:lang w:val="vi-VN"/>
        </w:rPr>
        <w:t>Dưới đây là một số phần còn lại:</w:t>
      </w:r>
    </w:p>
    <w:p w14:paraId="05A2AE37" w14:textId="77777777" w:rsidR="00FC6EDA" w:rsidRPr="00B374C1" w:rsidRDefault="00FC6EDA" w:rsidP="000E47FC">
      <w:pPr>
        <w:tabs>
          <w:tab w:val="clear" w:pos="8920"/>
        </w:tabs>
        <w:spacing w:before="0" w:after="100"/>
        <w:ind w:left="720"/>
        <w:rPr>
          <w:lang w:val="vi-VN"/>
        </w:rPr>
      </w:pPr>
    </w:p>
    <w:p w14:paraId="0FE8FB63" w14:textId="77777777" w:rsidR="00CE350A" w:rsidRPr="00B374C1" w:rsidRDefault="00000000" w:rsidP="000E47FC">
      <w:pPr>
        <w:keepNext/>
        <w:tabs>
          <w:tab w:val="clear" w:pos="8920"/>
        </w:tabs>
        <w:spacing w:before="0" w:after="100"/>
        <w:rPr>
          <w:lang w:val="vi-VN"/>
        </w:rPr>
      </w:pPr>
      <w:r w:rsidRPr="00B374C1">
        <w:rPr>
          <w:noProof/>
          <w:lang w:val="vi-VN"/>
        </w:rPr>
        <w:drawing>
          <wp:inline distT="114300" distB="114300" distL="114300" distR="114300" wp14:anchorId="2DC86565" wp14:editId="7BE6AD01">
            <wp:extent cx="5667700" cy="2387600"/>
            <wp:effectExtent l="0" t="0" r="0" b="0"/>
            <wp:docPr id="125" name="image124.png"/>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a:blip r:embed="rId144"/>
                    <a:srcRect/>
                    <a:stretch>
                      <a:fillRect/>
                    </a:stretch>
                  </pic:blipFill>
                  <pic:spPr>
                    <a:xfrm>
                      <a:off x="0" y="0"/>
                      <a:ext cx="5667700" cy="2387600"/>
                    </a:xfrm>
                    <a:prstGeom prst="rect">
                      <a:avLst/>
                    </a:prstGeom>
                    <a:ln/>
                  </pic:spPr>
                </pic:pic>
              </a:graphicData>
            </a:graphic>
          </wp:inline>
        </w:drawing>
      </w:r>
    </w:p>
    <w:p w14:paraId="4D021639" w14:textId="5F7731DA" w:rsidR="00FC6EDA" w:rsidRPr="00B374C1" w:rsidRDefault="00CE350A" w:rsidP="000E47FC">
      <w:pPr>
        <w:tabs>
          <w:tab w:val="clear" w:pos="8920"/>
        </w:tabs>
        <w:spacing w:before="0" w:after="100"/>
        <w:jc w:val="center"/>
        <w:rPr>
          <w:i/>
          <w:lang w:val="vi-VN"/>
        </w:rPr>
      </w:pPr>
      <w:bookmarkStart w:id="186" w:name="_Toc182467840"/>
      <w:r w:rsidRPr="00B374C1">
        <w:rPr>
          <w:lang w:val="vi-VN"/>
        </w:rPr>
        <w:t xml:space="preserve">Hình 3. </w:t>
      </w:r>
      <w:r w:rsidRPr="00B374C1">
        <w:rPr>
          <w:lang w:val="vi-VN"/>
        </w:rPr>
        <w:fldChar w:fldCharType="begin"/>
      </w:r>
      <w:r w:rsidRPr="00B374C1">
        <w:rPr>
          <w:lang w:val="vi-VN"/>
        </w:rPr>
        <w:instrText xml:space="preserve"> SEQ Hình_3. \* ARABIC </w:instrText>
      </w:r>
      <w:r w:rsidRPr="00B374C1">
        <w:rPr>
          <w:lang w:val="vi-VN"/>
        </w:rPr>
        <w:fldChar w:fldCharType="separate"/>
      </w:r>
      <w:r w:rsidR="008B4D3C" w:rsidRPr="00B374C1">
        <w:rPr>
          <w:noProof/>
          <w:lang w:val="vi-VN"/>
        </w:rPr>
        <w:t>49</w:t>
      </w:r>
      <w:r w:rsidRPr="00B374C1">
        <w:rPr>
          <w:lang w:val="vi-VN"/>
        </w:rPr>
        <w:fldChar w:fldCharType="end"/>
      </w:r>
      <w:r w:rsidRPr="00B374C1">
        <w:rPr>
          <w:lang w:val="vi-VN"/>
        </w:rPr>
        <w:t xml:space="preserve"> </w:t>
      </w:r>
      <w:r w:rsidRPr="00B374C1">
        <w:rPr>
          <w:i/>
          <w:lang w:val="vi-VN"/>
        </w:rPr>
        <w:t>Giao diện chỉnh sửa khách hàng “</w:t>
      </w:r>
      <w:proofErr w:type="spellStart"/>
      <w:r w:rsidRPr="00B374C1">
        <w:rPr>
          <w:i/>
          <w:lang w:val="vi-VN"/>
        </w:rPr>
        <w:t>Orders</w:t>
      </w:r>
      <w:proofErr w:type="spellEnd"/>
      <w:r w:rsidRPr="00B374C1">
        <w:rPr>
          <w:i/>
          <w:lang w:val="vi-VN"/>
        </w:rPr>
        <w:t>”</w:t>
      </w:r>
      <w:bookmarkEnd w:id="186"/>
    </w:p>
    <w:p w14:paraId="7581DB83" w14:textId="77777777" w:rsidR="00CE350A" w:rsidRPr="00B374C1" w:rsidRDefault="00000000" w:rsidP="000E47FC">
      <w:pPr>
        <w:keepNext/>
        <w:tabs>
          <w:tab w:val="clear" w:pos="8920"/>
        </w:tabs>
        <w:spacing w:before="0" w:after="100"/>
        <w:rPr>
          <w:lang w:val="vi-VN"/>
        </w:rPr>
      </w:pPr>
      <w:r w:rsidRPr="00B374C1">
        <w:rPr>
          <w:noProof/>
          <w:lang w:val="vi-VN"/>
        </w:rPr>
        <w:lastRenderedPageBreak/>
        <w:drawing>
          <wp:inline distT="114300" distB="114300" distL="114300" distR="114300" wp14:anchorId="5B87ECFB" wp14:editId="089B4F80">
            <wp:extent cx="5667700" cy="2171700"/>
            <wp:effectExtent l="0" t="0" r="0" b="0"/>
            <wp:docPr id="147" name="image147.png"/>
            <wp:cNvGraphicFramePr/>
            <a:graphic xmlns:a="http://schemas.openxmlformats.org/drawingml/2006/main">
              <a:graphicData uri="http://schemas.openxmlformats.org/drawingml/2006/picture">
                <pic:pic xmlns:pic="http://schemas.openxmlformats.org/drawingml/2006/picture">
                  <pic:nvPicPr>
                    <pic:cNvPr id="0" name="image147.png"/>
                    <pic:cNvPicPr preferRelativeResize="0"/>
                  </pic:nvPicPr>
                  <pic:blipFill>
                    <a:blip r:embed="rId145"/>
                    <a:srcRect/>
                    <a:stretch>
                      <a:fillRect/>
                    </a:stretch>
                  </pic:blipFill>
                  <pic:spPr>
                    <a:xfrm>
                      <a:off x="0" y="0"/>
                      <a:ext cx="5667700" cy="2171700"/>
                    </a:xfrm>
                    <a:prstGeom prst="rect">
                      <a:avLst/>
                    </a:prstGeom>
                    <a:ln/>
                  </pic:spPr>
                </pic:pic>
              </a:graphicData>
            </a:graphic>
          </wp:inline>
        </w:drawing>
      </w:r>
    </w:p>
    <w:p w14:paraId="2E7FF765" w14:textId="12E8A43B" w:rsidR="00CE350A" w:rsidRPr="00B374C1" w:rsidRDefault="00CE350A" w:rsidP="000E47FC">
      <w:pPr>
        <w:tabs>
          <w:tab w:val="clear" w:pos="8920"/>
        </w:tabs>
        <w:spacing w:before="0" w:after="100"/>
        <w:jc w:val="center"/>
        <w:rPr>
          <w:i/>
          <w:lang w:val="vi-VN"/>
        </w:rPr>
      </w:pPr>
      <w:bookmarkStart w:id="187" w:name="_Toc182467841"/>
      <w:r w:rsidRPr="00B374C1">
        <w:rPr>
          <w:lang w:val="vi-VN"/>
        </w:rPr>
        <w:t xml:space="preserve">Hình 3. </w:t>
      </w:r>
      <w:r w:rsidRPr="00B374C1">
        <w:rPr>
          <w:lang w:val="vi-VN"/>
        </w:rPr>
        <w:fldChar w:fldCharType="begin"/>
      </w:r>
      <w:r w:rsidRPr="00B374C1">
        <w:rPr>
          <w:lang w:val="vi-VN"/>
        </w:rPr>
        <w:instrText xml:space="preserve"> SEQ Hình_3. \* ARABIC </w:instrText>
      </w:r>
      <w:r w:rsidRPr="00B374C1">
        <w:rPr>
          <w:lang w:val="vi-VN"/>
        </w:rPr>
        <w:fldChar w:fldCharType="separate"/>
      </w:r>
      <w:r w:rsidR="008B4D3C" w:rsidRPr="00B374C1">
        <w:rPr>
          <w:noProof/>
          <w:lang w:val="vi-VN"/>
        </w:rPr>
        <w:t>50</w:t>
      </w:r>
      <w:r w:rsidRPr="00B374C1">
        <w:rPr>
          <w:lang w:val="vi-VN"/>
        </w:rPr>
        <w:fldChar w:fldCharType="end"/>
      </w:r>
      <w:r w:rsidRPr="00B374C1">
        <w:rPr>
          <w:lang w:val="vi-VN"/>
        </w:rPr>
        <w:t xml:space="preserve"> </w:t>
      </w:r>
      <w:r w:rsidRPr="00B374C1">
        <w:rPr>
          <w:i/>
          <w:lang w:val="vi-VN"/>
        </w:rPr>
        <w:t>Giao diện chỉnh sửa khách hàng “</w:t>
      </w:r>
      <w:proofErr w:type="spellStart"/>
      <w:r w:rsidRPr="00B374C1">
        <w:rPr>
          <w:i/>
          <w:lang w:val="vi-VN"/>
        </w:rPr>
        <w:t>Shopping</w:t>
      </w:r>
      <w:proofErr w:type="spellEnd"/>
      <w:r w:rsidRPr="00B374C1">
        <w:rPr>
          <w:i/>
          <w:lang w:val="vi-VN"/>
        </w:rPr>
        <w:t xml:space="preserve"> </w:t>
      </w:r>
      <w:proofErr w:type="spellStart"/>
      <w:r w:rsidRPr="00B374C1">
        <w:rPr>
          <w:i/>
          <w:lang w:val="vi-VN"/>
        </w:rPr>
        <w:t>cart</w:t>
      </w:r>
      <w:proofErr w:type="spellEnd"/>
      <w:r w:rsidRPr="00B374C1">
        <w:rPr>
          <w:i/>
          <w:lang w:val="vi-VN"/>
        </w:rPr>
        <w:t>”</w:t>
      </w:r>
      <w:bookmarkEnd w:id="187"/>
    </w:p>
    <w:p w14:paraId="09AEC5E3" w14:textId="7E42A133" w:rsidR="00FC6EDA" w:rsidRPr="00B374C1" w:rsidRDefault="00FC6EDA" w:rsidP="000E47FC">
      <w:pPr>
        <w:pStyle w:val="Caption"/>
        <w:tabs>
          <w:tab w:val="clear" w:pos="8920"/>
        </w:tabs>
        <w:rPr>
          <w:lang w:val="vi-VN"/>
        </w:rPr>
      </w:pPr>
    </w:p>
    <w:p w14:paraId="78EBC59C" w14:textId="77777777" w:rsidR="00CE350A" w:rsidRPr="00B374C1" w:rsidRDefault="00000000" w:rsidP="000E47FC">
      <w:pPr>
        <w:keepNext/>
        <w:tabs>
          <w:tab w:val="clear" w:pos="8920"/>
        </w:tabs>
        <w:spacing w:before="0" w:after="100"/>
        <w:rPr>
          <w:lang w:val="vi-VN"/>
        </w:rPr>
      </w:pPr>
      <w:r w:rsidRPr="00B374C1">
        <w:rPr>
          <w:noProof/>
          <w:lang w:val="vi-VN"/>
        </w:rPr>
        <w:drawing>
          <wp:inline distT="114300" distB="114300" distL="114300" distR="114300" wp14:anchorId="49458DB5" wp14:editId="0C5A390A">
            <wp:extent cx="5667700" cy="2120900"/>
            <wp:effectExtent l="0" t="0" r="0" b="0"/>
            <wp:docPr id="67"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46"/>
                    <a:srcRect/>
                    <a:stretch>
                      <a:fillRect/>
                    </a:stretch>
                  </pic:blipFill>
                  <pic:spPr>
                    <a:xfrm>
                      <a:off x="0" y="0"/>
                      <a:ext cx="5667700" cy="2120900"/>
                    </a:xfrm>
                    <a:prstGeom prst="rect">
                      <a:avLst/>
                    </a:prstGeom>
                    <a:ln/>
                  </pic:spPr>
                </pic:pic>
              </a:graphicData>
            </a:graphic>
          </wp:inline>
        </w:drawing>
      </w:r>
    </w:p>
    <w:p w14:paraId="58D1D65E" w14:textId="20E6FD3B" w:rsidR="00CE350A" w:rsidRPr="00B374C1" w:rsidRDefault="00CE350A" w:rsidP="000E47FC">
      <w:pPr>
        <w:tabs>
          <w:tab w:val="clear" w:pos="8920"/>
        </w:tabs>
        <w:spacing w:before="0" w:after="100"/>
        <w:jc w:val="center"/>
        <w:rPr>
          <w:i/>
          <w:lang w:val="vi-VN"/>
        </w:rPr>
      </w:pPr>
      <w:bookmarkStart w:id="188" w:name="_Toc182467842"/>
      <w:r w:rsidRPr="00B374C1">
        <w:rPr>
          <w:lang w:val="vi-VN"/>
        </w:rPr>
        <w:t xml:space="preserve">Hình 3. </w:t>
      </w:r>
      <w:r w:rsidRPr="00B374C1">
        <w:rPr>
          <w:lang w:val="vi-VN"/>
        </w:rPr>
        <w:fldChar w:fldCharType="begin"/>
      </w:r>
      <w:r w:rsidRPr="00B374C1">
        <w:rPr>
          <w:lang w:val="vi-VN"/>
        </w:rPr>
        <w:instrText xml:space="preserve"> SEQ Hình_3. \* ARABIC </w:instrText>
      </w:r>
      <w:r w:rsidRPr="00B374C1">
        <w:rPr>
          <w:lang w:val="vi-VN"/>
        </w:rPr>
        <w:fldChar w:fldCharType="separate"/>
      </w:r>
      <w:r w:rsidR="008B4D3C" w:rsidRPr="00B374C1">
        <w:rPr>
          <w:noProof/>
          <w:lang w:val="vi-VN"/>
        </w:rPr>
        <w:t>51</w:t>
      </w:r>
      <w:r w:rsidRPr="00B374C1">
        <w:rPr>
          <w:lang w:val="vi-VN"/>
        </w:rPr>
        <w:fldChar w:fldCharType="end"/>
      </w:r>
      <w:r w:rsidRPr="00B374C1">
        <w:rPr>
          <w:lang w:val="vi-VN"/>
        </w:rPr>
        <w:t xml:space="preserve"> </w:t>
      </w:r>
      <w:r w:rsidRPr="00B374C1">
        <w:rPr>
          <w:i/>
          <w:lang w:val="vi-VN"/>
        </w:rPr>
        <w:t>Giao diện chỉnh sửa khách hàng “</w:t>
      </w:r>
      <w:proofErr w:type="spellStart"/>
      <w:r w:rsidRPr="00B374C1">
        <w:rPr>
          <w:i/>
          <w:lang w:val="vi-VN"/>
        </w:rPr>
        <w:t>Newsletter</w:t>
      </w:r>
      <w:proofErr w:type="spellEnd"/>
      <w:r w:rsidRPr="00B374C1">
        <w:rPr>
          <w:i/>
          <w:lang w:val="vi-VN"/>
        </w:rPr>
        <w:t>”</w:t>
      </w:r>
      <w:bookmarkEnd w:id="188"/>
    </w:p>
    <w:p w14:paraId="0183023C" w14:textId="77777777" w:rsidR="00CE350A" w:rsidRPr="00B374C1" w:rsidRDefault="00CE350A" w:rsidP="000E47FC">
      <w:pPr>
        <w:tabs>
          <w:tab w:val="clear" w:pos="8920"/>
        </w:tabs>
        <w:spacing w:before="0" w:after="100"/>
        <w:jc w:val="center"/>
        <w:rPr>
          <w:i/>
          <w:lang w:val="vi-VN"/>
        </w:rPr>
      </w:pPr>
    </w:p>
    <w:p w14:paraId="183C4F26" w14:textId="77777777" w:rsidR="00FC6EDA" w:rsidRPr="00B374C1" w:rsidRDefault="00000000" w:rsidP="000E47FC">
      <w:pPr>
        <w:tabs>
          <w:tab w:val="clear" w:pos="8920"/>
        </w:tabs>
        <w:spacing w:before="0" w:after="100"/>
        <w:rPr>
          <w:lang w:val="vi-VN"/>
        </w:rPr>
      </w:pPr>
      <w:r w:rsidRPr="00B374C1">
        <w:rPr>
          <w:noProof/>
          <w:lang w:val="vi-VN"/>
        </w:rPr>
        <w:drawing>
          <wp:inline distT="114300" distB="114300" distL="114300" distR="114300" wp14:anchorId="7C4AF7C4" wp14:editId="631010D0">
            <wp:extent cx="5667700" cy="469900"/>
            <wp:effectExtent l="0" t="0" r="0" b="0"/>
            <wp:docPr id="69"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47"/>
                    <a:srcRect/>
                    <a:stretch>
                      <a:fillRect/>
                    </a:stretch>
                  </pic:blipFill>
                  <pic:spPr>
                    <a:xfrm>
                      <a:off x="0" y="0"/>
                      <a:ext cx="5667700" cy="469900"/>
                    </a:xfrm>
                    <a:prstGeom prst="rect">
                      <a:avLst/>
                    </a:prstGeom>
                    <a:ln/>
                  </pic:spPr>
                </pic:pic>
              </a:graphicData>
            </a:graphic>
          </wp:inline>
        </w:drawing>
      </w:r>
    </w:p>
    <w:p w14:paraId="5CB528B0" w14:textId="77777777" w:rsidR="00FC6EDA" w:rsidRPr="00B374C1" w:rsidRDefault="00000000" w:rsidP="000E47FC">
      <w:pPr>
        <w:numPr>
          <w:ilvl w:val="0"/>
          <w:numId w:val="155"/>
        </w:numPr>
        <w:tabs>
          <w:tab w:val="clear" w:pos="8920"/>
        </w:tabs>
        <w:spacing w:before="0" w:after="100"/>
        <w:rPr>
          <w:lang w:val="vi-VN"/>
        </w:rPr>
      </w:pPr>
      <w:r w:rsidRPr="00B374C1">
        <w:rPr>
          <w:lang w:val="vi-VN"/>
        </w:rPr>
        <w:t>Khi người dùng chỉnh sửa hay xem thông tin có thể ấn vào nút “</w:t>
      </w:r>
      <w:proofErr w:type="spellStart"/>
      <w:r w:rsidRPr="00B374C1">
        <w:rPr>
          <w:lang w:val="vi-VN"/>
        </w:rPr>
        <w:t>Save</w:t>
      </w:r>
      <w:proofErr w:type="spellEnd"/>
      <w:r w:rsidRPr="00B374C1">
        <w:rPr>
          <w:lang w:val="vi-VN"/>
        </w:rPr>
        <w:t xml:space="preserve"> </w:t>
      </w:r>
      <w:proofErr w:type="spellStart"/>
      <w:r w:rsidRPr="00B374C1">
        <w:rPr>
          <w:lang w:val="vi-VN"/>
        </w:rPr>
        <w:t>Customer</w:t>
      </w:r>
      <w:proofErr w:type="spellEnd"/>
      <w:r w:rsidRPr="00B374C1">
        <w:rPr>
          <w:lang w:val="vi-VN"/>
        </w:rPr>
        <w:t xml:space="preserve">” để lưu lại thông tin. Ngoài ra còn có một số các tính năng khác được sử dụng là: </w:t>
      </w:r>
      <w:proofErr w:type="spellStart"/>
      <w:r w:rsidRPr="00B374C1">
        <w:rPr>
          <w:lang w:val="vi-VN"/>
        </w:rPr>
        <w:t>Login</w:t>
      </w:r>
      <w:proofErr w:type="spellEnd"/>
      <w:r w:rsidRPr="00B374C1">
        <w:rPr>
          <w:lang w:val="vi-VN"/>
        </w:rPr>
        <w:t xml:space="preserve"> </w:t>
      </w:r>
      <w:proofErr w:type="spellStart"/>
      <w:r w:rsidRPr="00B374C1">
        <w:rPr>
          <w:lang w:val="vi-VN"/>
        </w:rPr>
        <w:t>as</w:t>
      </w:r>
      <w:proofErr w:type="spellEnd"/>
      <w:r w:rsidRPr="00B374C1">
        <w:rPr>
          <w:lang w:val="vi-VN"/>
        </w:rPr>
        <w:t xml:space="preserve"> </w:t>
      </w:r>
      <w:proofErr w:type="spellStart"/>
      <w:r w:rsidRPr="00B374C1">
        <w:rPr>
          <w:lang w:val="vi-VN"/>
        </w:rPr>
        <w:t>Customer</w:t>
      </w:r>
      <w:proofErr w:type="spellEnd"/>
      <w:r w:rsidRPr="00B374C1">
        <w:rPr>
          <w:lang w:val="vi-VN"/>
        </w:rPr>
        <w:t xml:space="preserve">, </w:t>
      </w:r>
      <w:proofErr w:type="spellStart"/>
      <w:r w:rsidRPr="00B374C1">
        <w:rPr>
          <w:lang w:val="vi-VN"/>
        </w:rPr>
        <w:t>Delete</w:t>
      </w:r>
      <w:proofErr w:type="spellEnd"/>
      <w:r w:rsidRPr="00B374C1">
        <w:rPr>
          <w:lang w:val="vi-VN"/>
        </w:rPr>
        <w:t xml:space="preserve"> </w:t>
      </w:r>
      <w:proofErr w:type="spellStart"/>
      <w:r w:rsidRPr="00B374C1">
        <w:rPr>
          <w:lang w:val="vi-VN"/>
        </w:rPr>
        <w:t>Customer</w:t>
      </w:r>
      <w:proofErr w:type="spellEnd"/>
      <w:r w:rsidRPr="00B374C1">
        <w:rPr>
          <w:lang w:val="vi-VN"/>
        </w:rPr>
        <w:t xml:space="preserve">, </w:t>
      </w:r>
      <w:proofErr w:type="spellStart"/>
      <w:r w:rsidRPr="00B374C1">
        <w:rPr>
          <w:lang w:val="vi-VN"/>
        </w:rPr>
        <w:t>Reset</w:t>
      </w:r>
      <w:proofErr w:type="spellEnd"/>
      <w:r w:rsidRPr="00B374C1">
        <w:rPr>
          <w:lang w:val="vi-VN"/>
        </w:rPr>
        <w:t xml:space="preserve">, </w:t>
      </w:r>
      <w:proofErr w:type="spellStart"/>
      <w:r w:rsidRPr="00B374C1">
        <w:rPr>
          <w:lang w:val="vi-VN"/>
        </w:rPr>
        <w:t>Create</w:t>
      </w:r>
      <w:proofErr w:type="spellEnd"/>
      <w:r w:rsidRPr="00B374C1">
        <w:rPr>
          <w:lang w:val="vi-VN"/>
        </w:rPr>
        <w:t xml:space="preserve"> </w:t>
      </w:r>
      <w:proofErr w:type="spellStart"/>
      <w:r w:rsidRPr="00B374C1">
        <w:rPr>
          <w:lang w:val="vi-VN"/>
        </w:rPr>
        <w:t>Order</w:t>
      </w:r>
      <w:proofErr w:type="spellEnd"/>
      <w:r w:rsidRPr="00B374C1">
        <w:rPr>
          <w:lang w:val="vi-VN"/>
        </w:rPr>
        <w:t xml:space="preserve">, </w:t>
      </w:r>
      <w:proofErr w:type="spellStart"/>
      <w:r w:rsidRPr="00B374C1">
        <w:rPr>
          <w:lang w:val="vi-VN"/>
        </w:rPr>
        <w:t>Reset</w:t>
      </w:r>
      <w:proofErr w:type="spellEnd"/>
      <w:r w:rsidRPr="00B374C1">
        <w:rPr>
          <w:lang w:val="vi-VN"/>
        </w:rPr>
        <w:t xml:space="preserve"> </w:t>
      </w:r>
      <w:proofErr w:type="spellStart"/>
      <w:r w:rsidRPr="00B374C1">
        <w:rPr>
          <w:lang w:val="vi-VN"/>
        </w:rPr>
        <w:t>Password</w:t>
      </w:r>
      <w:proofErr w:type="spellEnd"/>
      <w:r w:rsidRPr="00B374C1">
        <w:rPr>
          <w:lang w:val="vi-VN"/>
        </w:rPr>
        <w:t xml:space="preserve">, </w:t>
      </w:r>
      <w:proofErr w:type="spellStart"/>
      <w:r w:rsidRPr="00B374C1">
        <w:rPr>
          <w:lang w:val="vi-VN"/>
        </w:rPr>
        <w:t>Force</w:t>
      </w:r>
      <w:proofErr w:type="spellEnd"/>
      <w:r w:rsidRPr="00B374C1">
        <w:rPr>
          <w:lang w:val="vi-VN"/>
        </w:rPr>
        <w:t xml:space="preserve"> </w:t>
      </w:r>
      <w:proofErr w:type="spellStart"/>
      <w:r w:rsidRPr="00B374C1">
        <w:rPr>
          <w:lang w:val="vi-VN"/>
        </w:rPr>
        <w:t>Sign</w:t>
      </w:r>
      <w:proofErr w:type="spellEnd"/>
      <w:r w:rsidRPr="00B374C1">
        <w:rPr>
          <w:lang w:val="vi-VN"/>
        </w:rPr>
        <w:t>-In,... Khi ấn vào các phần này sẽ có thông báo tương ứng.</w:t>
      </w:r>
    </w:p>
    <w:p w14:paraId="2CE6D782" w14:textId="77777777" w:rsidR="00FC6EDA" w:rsidRPr="00B374C1" w:rsidRDefault="00FC6EDA" w:rsidP="000E47FC">
      <w:pPr>
        <w:tabs>
          <w:tab w:val="clear" w:pos="8920"/>
        </w:tabs>
        <w:spacing w:before="0" w:after="100"/>
        <w:ind w:firstLine="720"/>
        <w:rPr>
          <w:lang w:val="vi-VN"/>
        </w:rPr>
      </w:pPr>
    </w:p>
    <w:p w14:paraId="2EE65B76" w14:textId="77777777" w:rsidR="00FC6EDA" w:rsidRPr="00B374C1" w:rsidRDefault="00000000" w:rsidP="000E47FC">
      <w:pPr>
        <w:tabs>
          <w:tab w:val="clear" w:pos="8920"/>
        </w:tabs>
        <w:spacing w:before="0" w:after="100"/>
        <w:ind w:left="720" w:firstLine="720"/>
        <w:rPr>
          <w:b/>
          <w:lang w:val="vi-VN"/>
        </w:rPr>
      </w:pPr>
      <w:r w:rsidRPr="00B374C1">
        <w:rPr>
          <w:b/>
          <w:lang w:val="vi-VN"/>
        </w:rPr>
        <w:t>6.2.3. Chức năng quản lý đơn đặt hàng</w:t>
      </w:r>
    </w:p>
    <w:p w14:paraId="564F9169" w14:textId="77777777" w:rsidR="00FC6EDA" w:rsidRPr="00B374C1" w:rsidRDefault="00000000" w:rsidP="000E47FC">
      <w:pPr>
        <w:tabs>
          <w:tab w:val="clear" w:pos="8920"/>
        </w:tabs>
        <w:spacing w:before="0" w:after="100"/>
        <w:ind w:left="1440" w:firstLine="720"/>
        <w:rPr>
          <w:b/>
          <w:lang w:val="vi-VN"/>
        </w:rPr>
      </w:pPr>
      <w:r w:rsidRPr="00B374C1">
        <w:rPr>
          <w:b/>
          <w:lang w:val="vi-VN"/>
        </w:rPr>
        <w:t>6.2.3.1. Chỉnh sửa đơn đặt hàng</w:t>
      </w:r>
    </w:p>
    <w:p w14:paraId="458A574A" w14:textId="77777777" w:rsidR="00FC6EDA" w:rsidRPr="00B374C1" w:rsidRDefault="00000000" w:rsidP="000E47FC">
      <w:pPr>
        <w:numPr>
          <w:ilvl w:val="0"/>
          <w:numId w:val="181"/>
        </w:numPr>
        <w:tabs>
          <w:tab w:val="clear" w:pos="8920"/>
        </w:tabs>
        <w:spacing w:before="0" w:after="100"/>
        <w:rPr>
          <w:lang w:val="vi-VN"/>
        </w:rPr>
      </w:pPr>
      <w:proofErr w:type="spellStart"/>
      <w:r w:rsidRPr="00B374C1">
        <w:rPr>
          <w:lang w:val="vi-VN"/>
        </w:rPr>
        <w:t>Admin</w:t>
      </w:r>
      <w:proofErr w:type="spellEnd"/>
      <w:r w:rsidRPr="00B374C1">
        <w:rPr>
          <w:lang w:val="vi-VN"/>
        </w:rPr>
        <w:t xml:space="preserve"> xem các danh sách các đơn hàng đã đặt. Đơn đặt hàng được hiển thị trong danh mục </w:t>
      </w:r>
      <w:proofErr w:type="spellStart"/>
      <w:r w:rsidRPr="00B374C1">
        <w:rPr>
          <w:lang w:val="vi-VN"/>
        </w:rPr>
        <w:t>Sales</w:t>
      </w:r>
      <w:proofErr w:type="spellEnd"/>
      <w:r w:rsidRPr="00B374C1">
        <w:rPr>
          <w:lang w:val="vi-VN"/>
        </w:rPr>
        <w:t xml:space="preserve"> → </w:t>
      </w:r>
      <w:proofErr w:type="spellStart"/>
      <w:r w:rsidRPr="00B374C1">
        <w:rPr>
          <w:lang w:val="vi-VN"/>
        </w:rPr>
        <w:t>Orders</w:t>
      </w:r>
      <w:proofErr w:type="spellEnd"/>
    </w:p>
    <w:p w14:paraId="6CE126A3" w14:textId="77777777" w:rsidR="00CE350A" w:rsidRPr="00B374C1" w:rsidRDefault="00000000" w:rsidP="000E47FC">
      <w:pPr>
        <w:keepNext/>
        <w:tabs>
          <w:tab w:val="clear" w:pos="8920"/>
        </w:tabs>
        <w:spacing w:before="0" w:after="100"/>
        <w:rPr>
          <w:lang w:val="vi-VN"/>
        </w:rPr>
      </w:pPr>
      <w:r w:rsidRPr="00B374C1">
        <w:rPr>
          <w:noProof/>
          <w:lang w:val="vi-VN"/>
        </w:rPr>
        <w:lastRenderedPageBreak/>
        <w:drawing>
          <wp:inline distT="114300" distB="114300" distL="114300" distR="114300" wp14:anchorId="7A61EA14" wp14:editId="195DFE66">
            <wp:extent cx="5667700" cy="2108200"/>
            <wp:effectExtent l="0" t="0" r="0" b="0"/>
            <wp:docPr id="63"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48"/>
                    <a:srcRect/>
                    <a:stretch>
                      <a:fillRect/>
                    </a:stretch>
                  </pic:blipFill>
                  <pic:spPr>
                    <a:xfrm>
                      <a:off x="0" y="0"/>
                      <a:ext cx="5667700" cy="2108200"/>
                    </a:xfrm>
                    <a:prstGeom prst="rect">
                      <a:avLst/>
                    </a:prstGeom>
                    <a:ln/>
                  </pic:spPr>
                </pic:pic>
              </a:graphicData>
            </a:graphic>
          </wp:inline>
        </w:drawing>
      </w:r>
    </w:p>
    <w:p w14:paraId="67438C2B" w14:textId="0A6A2EE1" w:rsidR="00FC6EDA" w:rsidRPr="00B374C1" w:rsidRDefault="00CE350A" w:rsidP="000E47FC">
      <w:pPr>
        <w:pStyle w:val="Caption"/>
        <w:tabs>
          <w:tab w:val="clear" w:pos="8920"/>
        </w:tabs>
        <w:jc w:val="center"/>
        <w:rPr>
          <w:color w:val="auto"/>
          <w:sz w:val="28"/>
          <w:szCs w:val="28"/>
          <w:lang w:val="vi-VN"/>
        </w:rPr>
      </w:pPr>
      <w:bookmarkStart w:id="189" w:name="_Toc182467843"/>
      <w:r w:rsidRPr="00B374C1">
        <w:rPr>
          <w:color w:val="auto"/>
          <w:sz w:val="28"/>
          <w:szCs w:val="28"/>
          <w:lang w:val="vi-VN"/>
        </w:rPr>
        <w:t xml:space="preserve">Hình 3. </w:t>
      </w:r>
      <w:r w:rsidRPr="00B374C1">
        <w:rPr>
          <w:color w:val="auto"/>
          <w:sz w:val="28"/>
          <w:szCs w:val="28"/>
          <w:lang w:val="vi-VN"/>
        </w:rPr>
        <w:fldChar w:fldCharType="begin"/>
      </w:r>
      <w:r w:rsidRPr="00B374C1">
        <w:rPr>
          <w:color w:val="auto"/>
          <w:sz w:val="28"/>
          <w:szCs w:val="28"/>
          <w:lang w:val="vi-VN"/>
        </w:rPr>
        <w:instrText xml:space="preserve"> SEQ Hình_3. \* ARABIC </w:instrText>
      </w:r>
      <w:r w:rsidRPr="00B374C1">
        <w:rPr>
          <w:color w:val="auto"/>
          <w:sz w:val="28"/>
          <w:szCs w:val="28"/>
          <w:lang w:val="vi-VN"/>
        </w:rPr>
        <w:fldChar w:fldCharType="separate"/>
      </w:r>
      <w:r w:rsidR="008B4D3C" w:rsidRPr="00B374C1">
        <w:rPr>
          <w:noProof/>
          <w:color w:val="auto"/>
          <w:sz w:val="28"/>
          <w:szCs w:val="28"/>
          <w:lang w:val="vi-VN"/>
        </w:rPr>
        <w:t>52</w:t>
      </w:r>
      <w:r w:rsidRPr="00B374C1">
        <w:rPr>
          <w:color w:val="auto"/>
          <w:sz w:val="28"/>
          <w:szCs w:val="28"/>
          <w:lang w:val="vi-VN"/>
        </w:rPr>
        <w:fldChar w:fldCharType="end"/>
      </w:r>
      <w:r w:rsidRPr="00B374C1">
        <w:rPr>
          <w:color w:val="auto"/>
          <w:sz w:val="28"/>
          <w:szCs w:val="28"/>
          <w:lang w:val="vi-VN"/>
        </w:rPr>
        <w:t xml:space="preserve"> Giao diện danh mục </w:t>
      </w:r>
      <w:proofErr w:type="spellStart"/>
      <w:r w:rsidRPr="00B374C1">
        <w:rPr>
          <w:color w:val="auto"/>
          <w:sz w:val="28"/>
          <w:szCs w:val="28"/>
          <w:lang w:val="vi-VN"/>
        </w:rPr>
        <w:t>Order</w:t>
      </w:r>
      <w:bookmarkEnd w:id="189"/>
      <w:proofErr w:type="spellEnd"/>
    </w:p>
    <w:p w14:paraId="2565491B" w14:textId="77777777" w:rsidR="00FC6EDA" w:rsidRPr="00B374C1" w:rsidRDefault="00FC6EDA" w:rsidP="000E47FC">
      <w:pPr>
        <w:tabs>
          <w:tab w:val="clear" w:pos="8920"/>
        </w:tabs>
        <w:spacing w:before="0" w:after="100"/>
        <w:rPr>
          <w:lang w:val="vi-VN"/>
        </w:rPr>
      </w:pPr>
    </w:p>
    <w:p w14:paraId="39B25179" w14:textId="77777777" w:rsidR="00FC6EDA" w:rsidRPr="00B374C1" w:rsidRDefault="00000000" w:rsidP="000E47FC">
      <w:pPr>
        <w:numPr>
          <w:ilvl w:val="0"/>
          <w:numId w:val="13"/>
        </w:numPr>
        <w:tabs>
          <w:tab w:val="clear" w:pos="8920"/>
        </w:tabs>
        <w:spacing w:before="0" w:after="100"/>
        <w:rPr>
          <w:lang w:val="vi-VN"/>
        </w:rPr>
      </w:pPr>
      <w:proofErr w:type="spellStart"/>
      <w:r w:rsidRPr="00B374C1">
        <w:rPr>
          <w:lang w:val="vi-VN"/>
        </w:rPr>
        <w:t>Admin</w:t>
      </w:r>
      <w:proofErr w:type="spellEnd"/>
      <w:r w:rsidRPr="00B374C1">
        <w:rPr>
          <w:lang w:val="vi-VN"/>
        </w:rPr>
        <w:t xml:space="preserve"> nhấn vào nút “</w:t>
      </w:r>
      <w:proofErr w:type="spellStart"/>
      <w:r w:rsidRPr="00B374C1">
        <w:rPr>
          <w:lang w:val="vi-VN"/>
        </w:rPr>
        <w:t>View</w:t>
      </w:r>
      <w:proofErr w:type="spellEnd"/>
      <w:r w:rsidRPr="00B374C1">
        <w:rPr>
          <w:lang w:val="vi-VN"/>
        </w:rPr>
        <w:t>” để xem chi tiết đơn đặt hàng.</w:t>
      </w:r>
    </w:p>
    <w:p w14:paraId="3BA0324C" w14:textId="77777777" w:rsidR="00CE350A" w:rsidRPr="00B374C1" w:rsidRDefault="00000000" w:rsidP="000E47FC">
      <w:pPr>
        <w:keepNext/>
        <w:tabs>
          <w:tab w:val="clear" w:pos="8920"/>
        </w:tabs>
        <w:spacing w:before="0" w:after="100"/>
        <w:rPr>
          <w:lang w:val="vi-VN"/>
        </w:rPr>
      </w:pPr>
      <w:r w:rsidRPr="00B374C1">
        <w:rPr>
          <w:noProof/>
          <w:lang w:val="vi-VN"/>
        </w:rPr>
        <w:drawing>
          <wp:inline distT="114300" distB="114300" distL="114300" distR="114300" wp14:anchorId="45F54FB8" wp14:editId="6F001650">
            <wp:extent cx="5667700" cy="2311400"/>
            <wp:effectExtent l="0" t="0" r="0" b="0"/>
            <wp:docPr id="127" name="image130.png"/>
            <wp:cNvGraphicFramePr/>
            <a:graphic xmlns:a="http://schemas.openxmlformats.org/drawingml/2006/main">
              <a:graphicData uri="http://schemas.openxmlformats.org/drawingml/2006/picture">
                <pic:pic xmlns:pic="http://schemas.openxmlformats.org/drawingml/2006/picture">
                  <pic:nvPicPr>
                    <pic:cNvPr id="0" name="image130.png"/>
                    <pic:cNvPicPr preferRelativeResize="0"/>
                  </pic:nvPicPr>
                  <pic:blipFill>
                    <a:blip r:embed="rId149"/>
                    <a:srcRect/>
                    <a:stretch>
                      <a:fillRect/>
                    </a:stretch>
                  </pic:blipFill>
                  <pic:spPr>
                    <a:xfrm>
                      <a:off x="0" y="0"/>
                      <a:ext cx="5667700" cy="2311400"/>
                    </a:xfrm>
                    <a:prstGeom prst="rect">
                      <a:avLst/>
                    </a:prstGeom>
                    <a:ln/>
                  </pic:spPr>
                </pic:pic>
              </a:graphicData>
            </a:graphic>
          </wp:inline>
        </w:drawing>
      </w:r>
    </w:p>
    <w:p w14:paraId="08EC5F6F" w14:textId="57F99E85" w:rsidR="00FC6EDA" w:rsidRPr="00B374C1" w:rsidRDefault="00CE350A" w:rsidP="000E47FC">
      <w:pPr>
        <w:pStyle w:val="Caption"/>
        <w:tabs>
          <w:tab w:val="clear" w:pos="8920"/>
        </w:tabs>
        <w:jc w:val="center"/>
        <w:rPr>
          <w:color w:val="auto"/>
          <w:sz w:val="28"/>
          <w:szCs w:val="28"/>
          <w:lang w:val="vi-VN"/>
        </w:rPr>
      </w:pPr>
      <w:bookmarkStart w:id="190" w:name="_Toc182467844"/>
      <w:r w:rsidRPr="00B374C1">
        <w:rPr>
          <w:color w:val="auto"/>
          <w:sz w:val="28"/>
          <w:szCs w:val="28"/>
          <w:lang w:val="vi-VN"/>
        </w:rPr>
        <w:t xml:space="preserve">Hình 3. </w:t>
      </w:r>
      <w:r w:rsidRPr="00B374C1">
        <w:rPr>
          <w:color w:val="auto"/>
          <w:sz w:val="28"/>
          <w:szCs w:val="28"/>
          <w:lang w:val="vi-VN"/>
        </w:rPr>
        <w:fldChar w:fldCharType="begin"/>
      </w:r>
      <w:r w:rsidRPr="00B374C1">
        <w:rPr>
          <w:color w:val="auto"/>
          <w:sz w:val="28"/>
          <w:szCs w:val="28"/>
          <w:lang w:val="vi-VN"/>
        </w:rPr>
        <w:instrText xml:space="preserve"> SEQ Hình_3. \* ARABIC </w:instrText>
      </w:r>
      <w:r w:rsidRPr="00B374C1">
        <w:rPr>
          <w:color w:val="auto"/>
          <w:sz w:val="28"/>
          <w:szCs w:val="28"/>
          <w:lang w:val="vi-VN"/>
        </w:rPr>
        <w:fldChar w:fldCharType="separate"/>
      </w:r>
      <w:r w:rsidR="008B4D3C" w:rsidRPr="00B374C1">
        <w:rPr>
          <w:noProof/>
          <w:color w:val="auto"/>
          <w:sz w:val="28"/>
          <w:szCs w:val="28"/>
          <w:lang w:val="vi-VN"/>
        </w:rPr>
        <w:t>53</w:t>
      </w:r>
      <w:r w:rsidRPr="00B374C1">
        <w:rPr>
          <w:color w:val="auto"/>
          <w:sz w:val="28"/>
          <w:szCs w:val="28"/>
          <w:lang w:val="vi-VN"/>
        </w:rPr>
        <w:fldChar w:fldCharType="end"/>
      </w:r>
      <w:r w:rsidRPr="00B374C1">
        <w:rPr>
          <w:color w:val="auto"/>
          <w:sz w:val="28"/>
          <w:szCs w:val="28"/>
          <w:lang w:val="vi-VN"/>
        </w:rPr>
        <w:t xml:space="preserve"> Giao diện thông tin chi tiết của đơn hàng</w:t>
      </w:r>
      <w:bookmarkEnd w:id="190"/>
    </w:p>
    <w:p w14:paraId="0D272008" w14:textId="77777777" w:rsidR="00CE350A" w:rsidRPr="00B374C1" w:rsidRDefault="00CE350A" w:rsidP="000E47FC">
      <w:pPr>
        <w:tabs>
          <w:tab w:val="clear" w:pos="8920"/>
        </w:tabs>
        <w:rPr>
          <w:lang w:val="vi-VN"/>
        </w:rPr>
      </w:pPr>
    </w:p>
    <w:p w14:paraId="30E456F3" w14:textId="77777777" w:rsidR="00CE350A" w:rsidRPr="00B374C1" w:rsidRDefault="00000000" w:rsidP="000E47FC">
      <w:pPr>
        <w:keepNext/>
        <w:tabs>
          <w:tab w:val="clear" w:pos="8920"/>
        </w:tabs>
        <w:spacing w:before="0" w:after="100"/>
        <w:rPr>
          <w:lang w:val="vi-VN"/>
        </w:rPr>
      </w:pPr>
      <w:r w:rsidRPr="00B374C1">
        <w:rPr>
          <w:noProof/>
          <w:lang w:val="vi-VN"/>
        </w:rPr>
        <w:drawing>
          <wp:inline distT="114300" distB="114300" distL="114300" distR="114300" wp14:anchorId="7164FE69" wp14:editId="4A80EC05">
            <wp:extent cx="5667700" cy="2311400"/>
            <wp:effectExtent l="0" t="0" r="0" b="0"/>
            <wp:docPr id="66"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50"/>
                    <a:srcRect/>
                    <a:stretch>
                      <a:fillRect/>
                    </a:stretch>
                  </pic:blipFill>
                  <pic:spPr>
                    <a:xfrm>
                      <a:off x="0" y="0"/>
                      <a:ext cx="5667700" cy="2311400"/>
                    </a:xfrm>
                    <a:prstGeom prst="rect">
                      <a:avLst/>
                    </a:prstGeom>
                    <a:ln/>
                  </pic:spPr>
                </pic:pic>
              </a:graphicData>
            </a:graphic>
          </wp:inline>
        </w:drawing>
      </w:r>
    </w:p>
    <w:p w14:paraId="6F15DBF2" w14:textId="538DB925" w:rsidR="00FC6EDA" w:rsidRPr="00B374C1" w:rsidRDefault="00CE350A" w:rsidP="000E47FC">
      <w:pPr>
        <w:pStyle w:val="Caption"/>
        <w:tabs>
          <w:tab w:val="clear" w:pos="8920"/>
        </w:tabs>
        <w:jc w:val="center"/>
        <w:rPr>
          <w:color w:val="auto"/>
          <w:sz w:val="28"/>
          <w:szCs w:val="28"/>
          <w:lang w:val="vi-VN"/>
        </w:rPr>
      </w:pPr>
      <w:bookmarkStart w:id="191" w:name="_Toc182467845"/>
      <w:r w:rsidRPr="00B374C1">
        <w:rPr>
          <w:color w:val="auto"/>
          <w:sz w:val="28"/>
          <w:szCs w:val="28"/>
          <w:lang w:val="vi-VN"/>
        </w:rPr>
        <w:t xml:space="preserve">Hình 3. </w:t>
      </w:r>
      <w:r w:rsidRPr="00B374C1">
        <w:rPr>
          <w:color w:val="auto"/>
          <w:sz w:val="28"/>
          <w:szCs w:val="28"/>
          <w:lang w:val="vi-VN"/>
        </w:rPr>
        <w:fldChar w:fldCharType="begin"/>
      </w:r>
      <w:r w:rsidRPr="00B374C1">
        <w:rPr>
          <w:color w:val="auto"/>
          <w:sz w:val="28"/>
          <w:szCs w:val="28"/>
          <w:lang w:val="vi-VN"/>
        </w:rPr>
        <w:instrText xml:space="preserve"> SEQ Hình_3. \* ARABIC </w:instrText>
      </w:r>
      <w:r w:rsidRPr="00B374C1">
        <w:rPr>
          <w:color w:val="auto"/>
          <w:sz w:val="28"/>
          <w:szCs w:val="28"/>
          <w:lang w:val="vi-VN"/>
        </w:rPr>
        <w:fldChar w:fldCharType="separate"/>
      </w:r>
      <w:r w:rsidR="008B4D3C" w:rsidRPr="00B374C1">
        <w:rPr>
          <w:noProof/>
          <w:color w:val="auto"/>
          <w:sz w:val="28"/>
          <w:szCs w:val="28"/>
          <w:lang w:val="vi-VN"/>
        </w:rPr>
        <w:t>54</w:t>
      </w:r>
      <w:r w:rsidRPr="00B374C1">
        <w:rPr>
          <w:color w:val="auto"/>
          <w:sz w:val="28"/>
          <w:szCs w:val="28"/>
          <w:lang w:val="vi-VN"/>
        </w:rPr>
        <w:fldChar w:fldCharType="end"/>
      </w:r>
      <w:r w:rsidRPr="00B374C1">
        <w:rPr>
          <w:color w:val="auto"/>
          <w:sz w:val="28"/>
          <w:szCs w:val="28"/>
          <w:lang w:val="vi-VN"/>
        </w:rPr>
        <w:t xml:space="preserve"> Thông tin chi tiết về địa chỉ và thanh toán, vận chuyển</w:t>
      </w:r>
      <w:bookmarkEnd w:id="191"/>
    </w:p>
    <w:p w14:paraId="26D2E94A" w14:textId="77777777" w:rsidR="00CE350A" w:rsidRPr="00B374C1" w:rsidRDefault="00000000" w:rsidP="000E47FC">
      <w:pPr>
        <w:keepNext/>
        <w:tabs>
          <w:tab w:val="clear" w:pos="8920"/>
        </w:tabs>
        <w:spacing w:before="0" w:after="100"/>
        <w:rPr>
          <w:lang w:val="vi-VN"/>
        </w:rPr>
      </w:pPr>
      <w:r w:rsidRPr="00B374C1">
        <w:rPr>
          <w:noProof/>
          <w:lang w:val="vi-VN"/>
        </w:rPr>
        <w:lastRenderedPageBreak/>
        <w:drawing>
          <wp:inline distT="114300" distB="114300" distL="114300" distR="114300" wp14:anchorId="4EEB489E" wp14:editId="334DB635">
            <wp:extent cx="5667700" cy="1778000"/>
            <wp:effectExtent l="0" t="0" r="0" b="0"/>
            <wp:docPr id="23"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51"/>
                    <a:srcRect/>
                    <a:stretch>
                      <a:fillRect/>
                    </a:stretch>
                  </pic:blipFill>
                  <pic:spPr>
                    <a:xfrm>
                      <a:off x="0" y="0"/>
                      <a:ext cx="5667700" cy="1778000"/>
                    </a:xfrm>
                    <a:prstGeom prst="rect">
                      <a:avLst/>
                    </a:prstGeom>
                    <a:ln/>
                  </pic:spPr>
                </pic:pic>
              </a:graphicData>
            </a:graphic>
          </wp:inline>
        </w:drawing>
      </w:r>
    </w:p>
    <w:p w14:paraId="34A3BCB7" w14:textId="6112ECCB" w:rsidR="00FC6EDA" w:rsidRPr="00B374C1" w:rsidRDefault="00CE350A" w:rsidP="000E47FC">
      <w:pPr>
        <w:pStyle w:val="Caption"/>
        <w:tabs>
          <w:tab w:val="clear" w:pos="8920"/>
        </w:tabs>
        <w:jc w:val="center"/>
        <w:rPr>
          <w:color w:val="auto"/>
          <w:sz w:val="28"/>
          <w:szCs w:val="28"/>
          <w:lang w:val="vi-VN"/>
        </w:rPr>
      </w:pPr>
      <w:bookmarkStart w:id="192" w:name="_Toc182467846"/>
      <w:r w:rsidRPr="00B374C1">
        <w:rPr>
          <w:color w:val="auto"/>
          <w:sz w:val="28"/>
          <w:szCs w:val="28"/>
          <w:lang w:val="vi-VN"/>
        </w:rPr>
        <w:t xml:space="preserve">Hình 3. </w:t>
      </w:r>
      <w:r w:rsidRPr="00B374C1">
        <w:rPr>
          <w:color w:val="auto"/>
          <w:sz w:val="28"/>
          <w:szCs w:val="28"/>
          <w:lang w:val="vi-VN"/>
        </w:rPr>
        <w:fldChar w:fldCharType="begin"/>
      </w:r>
      <w:r w:rsidRPr="00B374C1">
        <w:rPr>
          <w:color w:val="auto"/>
          <w:sz w:val="28"/>
          <w:szCs w:val="28"/>
          <w:lang w:val="vi-VN"/>
        </w:rPr>
        <w:instrText xml:space="preserve"> SEQ Hình_3. \* ARABIC </w:instrText>
      </w:r>
      <w:r w:rsidRPr="00B374C1">
        <w:rPr>
          <w:color w:val="auto"/>
          <w:sz w:val="28"/>
          <w:szCs w:val="28"/>
          <w:lang w:val="vi-VN"/>
        </w:rPr>
        <w:fldChar w:fldCharType="separate"/>
      </w:r>
      <w:r w:rsidR="008B4D3C" w:rsidRPr="00B374C1">
        <w:rPr>
          <w:noProof/>
          <w:color w:val="auto"/>
          <w:sz w:val="28"/>
          <w:szCs w:val="28"/>
          <w:lang w:val="vi-VN"/>
        </w:rPr>
        <w:t>55</w:t>
      </w:r>
      <w:r w:rsidRPr="00B374C1">
        <w:rPr>
          <w:color w:val="auto"/>
          <w:sz w:val="28"/>
          <w:szCs w:val="28"/>
          <w:lang w:val="vi-VN"/>
        </w:rPr>
        <w:fldChar w:fldCharType="end"/>
      </w:r>
      <w:r w:rsidRPr="00B374C1">
        <w:rPr>
          <w:color w:val="auto"/>
          <w:sz w:val="28"/>
          <w:szCs w:val="28"/>
          <w:lang w:val="vi-VN"/>
        </w:rPr>
        <w:t xml:space="preserve"> Thông tin chi tiết sản phẩm đã đặt và thanh toán</w:t>
      </w:r>
      <w:bookmarkEnd w:id="192"/>
    </w:p>
    <w:p w14:paraId="1C9507EA" w14:textId="77777777" w:rsidR="00CE350A" w:rsidRPr="00B374C1" w:rsidRDefault="00000000" w:rsidP="000E47FC">
      <w:pPr>
        <w:keepNext/>
        <w:tabs>
          <w:tab w:val="clear" w:pos="8920"/>
        </w:tabs>
        <w:spacing w:before="0" w:after="100"/>
        <w:rPr>
          <w:lang w:val="vi-VN"/>
        </w:rPr>
      </w:pPr>
      <w:r w:rsidRPr="00B374C1">
        <w:rPr>
          <w:noProof/>
          <w:lang w:val="vi-VN"/>
        </w:rPr>
        <w:drawing>
          <wp:inline distT="114300" distB="114300" distL="114300" distR="114300" wp14:anchorId="4753DCCE" wp14:editId="774AA499">
            <wp:extent cx="5667700" cy="2387600"/>
            <wp:effectExtent l="0" t="0" r="0" b="0"/>
            <wp:docPr id="70"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52"/>
                    <a:srcRect/>
                    <a:stretch>
                      <a:fillRect/>
                    </a:stretch>
                  </pic:blipFill>
                  <pic:spPr>
                    <a:xfrm>
                      <a:off x="0" y="0"/>
                      <a:ext cx="5667700" cy="2387600"/>
                    </a:xfrm>
                    <a:prstGeom prst="rect">
                      <a:avLst/>
                    </a:prstGeom>
                    <a:ln/>
                  </pic:spPr>
                </pic:pic>
              </a:graphicData>
            </a:graphic>
          </wp:inline>
        </w:drawing>
      </w:r>
    </w:p>
    <w:p w14:paraId="088B7E3E" w14:textId="19A12D23" w:rsidR="00FC6EDA" w:rsidRPr="00B374C1" w:rsidRDefault="00CE350A" w:rsidP="000E47FC">
      <w:pPr>
        <w:pStyle w:val="Caption"/>
        <w:tabs>
          <w:tab w:val="clear" w:pos="8920"/>
        </w:tabs>
        <w:jc w:val="center"/>
        <w:rPr>
          <w:color w:val="auto"/>
          <w:sz w:val="28"/>
          <w:szCs w:val="28"/>
          <w:lang w:val="vi-VN"/>
        </w:rPr>
      </w:pPr>
      <w:bookmarkStart w:id="193" w:name="_Toc182467847"/>
      <w:r w:rsidRPr="00B374C1">
        <w:rPr>
          <w:color w:val="auto"/>
          <w:sz w:val="28"/>
          <w:szCs w:val="28"/>
          <w:lang w:val="vi-VN"/>
        </w:rPr>
        <w:t xml:space="preserve">Hình 3. </w:t>
      </w:r>
      <w:r w:rsidRPr="00B374C1">
        <w:rPr>
          <w:color w:val="auto"/>
          <w:sz w:val="28"/>
          <w:szCs w:val="28"/>
          <w:lang w:val="vi-VN"/>
        </w:rPr>
        <w:fldChar w:fldCharType="begin"/>
      </w:r>
      <w:r w:rsidRPr="00B374C1">
        <w:rPr>
          <w:color w:val="auto"/>
          <w:sz w:val="28"/>
          <w:szCs w:val="28"/>
          <w:lang w:val="vi-VN"/>
        </w:rPr>
        <w:instrText xml:space="preserve"> SEQ Hình_3. \* ARABIC </w:instrText>
      </w:r>
      <w:r w:rsidRPr="00B374C1">
        <w:rPr>
          <w:color w:val="auto"/>
          <w:sz w:val="28"/>
          <w:szCs w:val="28"/>
          <w:lang w:val="vi-VN"/>
        </w:rPr>
        <w:fldChar w:fldCharType="separate"/>
      </w:r>
      <w:r w:rsidR="008B4D3C" w:rsidRPr="00B374C1">
        <w:rPr>
          <w:noProof/>
          <w:color w:val="auto"/>
          <w:sz w:val="28"/>
          <w:szCs w:val="28"/>
          <w:lang w:val="vi-VN"/>
        </w:rPr>
        <w:t>56</w:t>
      </w:r>
      <w:r w:rsidRPr="00B374C1">
        <w:rPr>
          <w:color w:val="auto"/>
          <w:sz w:val="28"/>
          <w:szCs w:val="28"/>
          <w:lang w:val="vi-VN"/>
        </w:rPr>
        <w:fldChar w:fldCharType="end"/>
      </w:r>
      <w:r w:rsidRPr="00B374C1">
        <w:rPr>
          <w:color w:val="auto"/>
          <w:sz w:val="28"/>
          <w:szCs w:val="28"/>
          <w:lang w:val="vi-VN"/>
        </w:rPr>
        <w:t xml:space="preserve"> Thông tin “</w:t>
      </w:r>
      <w:proofErr w:type="spellStart"/>
      <w:r w:rsidRPr="00B374C1">
        <w:rPr>
          <w:color w:val="auto"/>
          <w:sz w:val="28"/>
          <w:szCs w:val="28"/>
          <w:lang w:val="vi-VN"/>
        </w:rPr>
        <w:t>Order</w:t>
      </w:r>
      <w:proofErr w:type="spellEnd"/>
      <w:r w:rsidRPr="00B374C1">
        <w:rPr>
          <w:color w:val="auto"/>
          <w:sz w:val="28"/>
          <w:szCs w:val="28"/>
          <w:lang w:val="vi-VN"/>
        </w:rPr>
        <w:t xml:space="preserve"> </w:t>
      </w:r>
      <w:proofErr w:type="spellStart"/>
      <w:r w:rsidRPr="00B374C1">
        <w:rPr>
          <w:color w:val="auto"/>
          <w:sz w:val="28"/>
          <w:szCs w:val="28"/>
          <w:lang w:val="vi-VN"/>
        </w:rPr>
        <w:t>Total</w:t>
      </w:r>
      <w:proofErr w:type="spellEnd"/>
      <w:r w:rsidRPr="00B374C1">
        <w:rPr>
          <w:color w:val="auto"/>
          <w:sz w:val="28"/>
          <w:szCs w:val="28"/>
          <w:lang w:val="vi-VN"/>
        </w:rPr>
        <w:t>” của đơn hàng</w:t>
      </w:r>
      <w:bookmarkEnd w:id="193"/>
    </w:p>
    <w:p w14:paraId="6A76C81E" w14:textId="77777777" w:rsidR="00FC6EDA" w:rsidRPr="00B374C1" w:rsidRDefault="00FC6EDA" w:rsidP="000E47FC">
      <w:pPr>
        <w:tabs>
          <w:tab w:val="clear" w:pos="8920"/>
        </w:tabs>
        <w:spacing w:before="0" w:after="100"/>
        <w:rPr>
          <w:lang w:val="vi-VN"/>
        </w:rPr>
      </w:pPr>
    </w:p>
    <w:p w14:paraId="69E81E8F" w14:textId="77777777" w:rsidR="00FC6EDA" w:rsidRPr="00B374C1" w:rsidRDefault="00000000" w:rsidP="000E47FC">
      <w:pPr>
        <w:numPr>
          <w:ilvl w:val="0"/>
          <w:numId w:val="163"/>
        </w:numPr>
        <w:tabs>
          <w:tab w:val="clear" w:pos="8920"/>
        </w:tabs>
        <w:spacing w:before="0" w:after="0"/>
        <w:rPr>
          <w:lang w:val="vi-VN"/>
        </w:rPr>
      </w:pPr>
      <w:r w:rsidRPr="00B374C1">
        <w:rPr>
          <w:lang w:val="vi-VN"/>
        </w:rPr>
        <w:t xml:space="preserve">Trong </w:t>
      </w:r>
      <w:proofErr w:type="spellStart"/>
      <w:r w:rsidRPr="00B374C1">
        <w:rPr>
          <w:lang w:val="vi-VN"/>
        </w:rPr>
        <w:t>Magento</w:t>
      </w:r>
      <w:proofErr w:type="spellEnd"/>
      <w:r w:rsidRPr="00B374C1">
        <w:rPr>
          <w:lang w:val="vi-VN"/>
        </w:rPr>
        <w:t xml:space="preserve">, khi </w:t>
      </w:r>
      <w:proofErr w:type="spellStart"/>
      <w:r w:rsidRPr="00B374C1">
        <w:rPr>
          <w:lang w:val="vi-VN"/>
        </w:rPr>
        <w:t>admin</w:t>
      </w:r>
      <w:proofErr w:type="spellEnd"/>
      <w:r w:rsidRPr="00B374C1">
        <w:rPr>
          <w:lang w:val="vi-VN"/>
        </w:rPr>
        <w:t xml:space="preserve"> xem chi tiết đơn hàng trong phần </w:t>
      </w:r>
      <w:proofErr w:type="spellStart"/>
      <w:r w:rsidRPr="00B374C1">
        <w:rPr>
          <w:lang w:val="vi-VN"/>
        </w:rPr>
        <w:t>Admin</w:t>
      </w:r>
      <w:proofErr w:type="spellEnd"/>
      <w:r w:rsidRPr="00B374C1">
        <w:rPr>
          <w:lang w:val="vi-VN"/>
        </w:rPr>
        <w:t xml:space="preserve">, các mục như </w:t>
      </w:r>
      <w:proofErr w:type="spellStart"/>
      <w:r w:rsidRPr="00B374C1">
        <w:rPr>
          <w:b/>
          <w:lang w:val="vi-VN"/>
        </w:rPr>
        <w:t>Login</w:t>
      </w:r>
      <w:proofErr w:type="spellEnd"/>
      <w:r w:rsidRPr="00B374C1">
        <w:rPr>
          <w:b/>
          <w:lang w:val="vi-VN"/>
        </w:rPr>
        <w:t xml:space="preserve"> </w:t>
      </w:r>
      <w:proofErr w:type="spellStart"/>
      <w:r w:rsidRPr="00B374C1">
        <w:rPr>
          <w:b/>
          <w:lang w:val="vi-VN"/>
        </w:rPr>
        <w:t>as</w:t>
      </w:r>
      <w:proofErr w:type="spellEnd"/>
      <w:r w:rsidRPr="00B374C1">
        <w:rPr>
          <w:b/>
          <w:lang w:val="vi-VN"/>
        </w:rPr>
        <w:t xml:space="preserve"> </w:t>
      </w:r>
      <w:proofErr w:type="spellStart"/>
      <w:r w:rsidRPr="00B374C1">
        <w:rPr>
          <w:b/>
          <w:lang w:val="vi-VN"/>
        </w:rPr>
        <w:t>Customer</w:t>
      </w:r>
      <w:proofErr w:type="spellEnd"/>
      <w:r w:rsidRPr="00B374C1">
        <w:rPr>
          <w:lang w:val="vi-VN"/>
        </w:rPr>
        <w:t xml:space="preserve">, </w:t>
      </w:r>
      <w:proofErr w:type="spellStart"/>
      <w:r w:rsidRPr="00B374C1">
        <w:rPr>
          <w:b/>
          <w:lang w:val="vi-VN"/>
        </w:rPr>
        <w:t>Edit</w:t>
      </w:r>
      <w:proofErr w:type="spellEnd"/>
      <w:r w:rsidRPr="00B374C1">
        <w:rPr>
          <w:lang w:val="vi-VN"/>
        </w:rPr>
        <w:t xml:space="preserve">, </w:t>
      </w:r>
      <w:proofErr w:type="spellStart"/>
      <w:r w:rsidRPr="00B374C1">
        <w:rPr>
          <w:b/>
          <w:lang w:val="vi-VN"/>
        </w:rPr>
        <w:t>Cancel</w:t>
      </w:r>
      <w:proofErr w:type="spellEnd"/>
      <w:r w:rsidRPr="00B374C1">
        <w:rPr>
          <w:lang w:val="vi-VN"/>
        </w:rPr>
        <w:t xml:space="preserve">, </w:t>
      </w:r>
      <w:proofErr w:type="spellStart"/>
      <w:r w:rsidRPr="00B374C1">
        <w:rPr>
          <w:b/>
          <w:lang w:val="vi-VN"/>
        </w:rPr>
        <w:t>Send</w:t>
      </w:r>
      <w:proofErr w:type="spellEnd"/>
      <w:r w:rsidRPr="00B374C1">
        <w:rPr>
          <w:b/>
          <w:lang w:val="vi-VN"/>
        </w:rPr>
        <w:t xml:space="preserve"> </w:t>
      </w:r>
      <w:proofErr w:type="spellStart"/>
      <w:r w:rsidRPr="00B374C1">
        <w:rPr>
          <w:b/>
          <w:lang w:val="vi-VN"/>
        </w:rPr>
        <w:t>Email</w:t>
      </w:r>
      <w:proofErr w:type="spellEnd"/>
      <w:r w:rsidRPr="00B374C1">
        <w:rPr>
          <w:lang w:val="vi-VN"/>
        </w:rPr>
        <w:t xml:space="preserve">, </w:t>
      </w:r>
      <w:proofErr w:type="spellStart"/>
      <w:r w:rsidRPr="00B374C1">
        <w:rPr>
          <w:b/>
          <w:lang w:val="vi-VN"/>
        </w:rPr>
        <w:t>Hold</w:t>
      </w:r>
      <w:proofErr w:type="spellEnd"/>
      <w:r w:rsidRPr="00B374C1">
        <w:rPr>
          <w:lang w:val="vi-VN"/>
        </w:rPr>
        <w:t xml:space="preserve">, </w:t>
      </w:r>
      <w:proofErr w:type="spellStart"/>
      <w:r w:rsidRPr="00B374C1">
        <w:rPr>
          <w:b/>
          <w:lang w:val="vi-VN"/>
        </w:rPr>
        <w:t>Invoice</w:t>
      </w:r>
      <w:proofErr w:type="spellEnd"/>
      <w:r w:rsidRPr="00B374C1">
        <w:rPr>
          <w:lang w:val="vi-VN"/>
        </w:rPr>
        <w:t xml:space="preserve">, </w:t>
      </w:r>
      <w:proofErr w:type="spellStart"/>
      <w:r w:rsidRPr="00B374C1">
        <w:rPr>
          <w:b/>
          <w:lang w:val="vi-VN"/>
        </w:rPr>
        <w:t>Ship</w:t>
      </w:r>
      <w:proofErr w:type="spellEnd"/>
      <w:r w:rsidRPr="00B374C1">
        <w:rPr>
          <w:lang w:val="vi-VN"/>
        </w:rPr>
        <w:t xml:space="preserve">, và </w:t>
      </w:r>
      <w:proofErr w:type="spellStart"/>
      <w:r w:rsidRPr="00B374C1">
        <w:rPr>
          <w:b/>
          <w:lang w:val="vi-VN"/>
        </w:rPr>
        <w:t>Reorder</w:t>
      </w:r>
      <w:proofErr w:type="spellEnd"/>
      <w:r w:rsidRPr="00B374C1">
        <w:rPr>
          <w:lang w:val="vi-VN"/>
        </w:rPr>
        <w:t xml:space="preserve"> là các chức năng cho phép quản trị viên thực hiện những thao tác quản lý và xử lý đơn hàng khác nhau.</w:t>
      </w:r>
    </w:p>
    <w:p w14:paraId="08E930DD" w14:textId="77777777" w:rsidR="00FC6EDA" w:rsidRPr="00B374C1" w:rsidRDefault="00000000" w:rsidP="000E47FC">
      <w:pPr>
        <w:numPr>
          <w:ilvl w:val="0"/>
          <w:numId w:val="90"/>
        </w:numPr>
        <w:tabs>
          <w:tab w:val="clear" w:pos="8920"/>
        </w:tabs>
        <w:spacing w:before="0" w:after="0"/>
        <w:rPr>
          <w:lang w:val="vi-VN"/>
        </w:rPr>
      </w:pPr>
      <w:proofErr w:type="spellStart"/>
      <w:r w:rsidRPr="00B374C1">
        <w:rPr>
          <w:sz w:val="26"/>
          <w:szCs w:val="26"/>
          <w:lang w:val="vi-VN"/>
        </w:rPr>
        <w:t>Back</w:t>
      </w:r>
      <w:proofErr w:type="spellEnd"/>
      <w:r w:rsidRPr="00B374C1">
        <w:rPr>
          <w:lang w:val="vi-VN"/>
        </w:rPr>
        <w:t xml:space="preserve">: Quay lại trang danh sách đơn hàng hoặc trang trước đó. Giúp quản trị viên dễ dàng điều hướng trở lại mà không cần phải nhấn nút </w:t>
      </w:r>
      <w:proofErr w:type="spellStart"/>
      <w:r w:rsidRPr="00B374C1">
        <w:rPr>
          <w:lang w:val="vi-VN"/>
        </w:rPr>
        <w:t>back</w:t>
      </w:r>
      <w:proofErr w:type="spellEnd"/>
      <w:r w:rsidRPr="00B374C1">
        <w:rPr>
          <w:lang w:val="vi-VN"/>
        </w:rPr>
        <w:t xml:space="preserve"> trên trình duyệt.</w:t>
      </w:r>
    </w:p>
    <w:p w14:paraId="75044AC0" w14:textId="77777777" w:rsidR="00FC6EDA" w:rsidRPr="00B374C1" w:rsidRDefault="00000000" w:rsidP="000E47FC">
      <w:pPr>
        <w:pStyle w:val="Heading3"/>
        <w:keepNext w:val="0"/>
        <w:keepLines w:val="0"/>
        <w:numPr>
          <w:ilvl w:val="0"/>
          <w:numId w:val="90"/>
        </w:numPr>
        <w:tabs>
          <w:tab w:val="clear" w:pos="8920"/>
        </w:tabs>
        <w:spacing w:before="0" w:after="0"/>
        <w:rPr>
          <w:b w:val="0"/>
          <w:sz w:val="26"/>
          <w:szCs w:val="26"/>
          <w:lang w:val="vi-VN"/>
        </w:rPr>
      </w:pPr>
      <w:bookmarkStart w:id="194" w:name="_ee0mc4a10m3t" w:colFirst="0" w:colLast="0"/>
      <w:bookmarkEnd w:id="194"/>
      <w:proofErr w:type="spellStart"/>
      <w:r w:rsidRPr="00B374C1">
        <w:rPr>
          <w:b w:val="0"/>
          <w:sz w:val="26"/>
          <w:szCs w:val="26"/>
          <w:lang w:val="vi-VN"/>
        </w:rPr>
        <w:t>Login</w:t>
      </w:r>
      <w:proofErr w:type="spellEnd"/>
      <w:r w:rsidRPr="00B374C1">
        <w:rPr>
          <w:b w:val="0"/>
          <w:sz w:val="26"/>
          <w:szCs w:val="26"/>
          <w:lang w:val="vi-VN"/>
        </w:rPr>
        <w:t xml:space="preserve"> </w:t>
      </w:r>
      <w:proofErr w:type="spellStart"/>
      <w:r w:rsidRPr="00B374C1">
        <w:rPr>
          <w:b w:val="0"/>
          <w:sz w:val="26"/>
          <w:szCs w:val="26"/>
          <w:lang w:val="vi-VN"/>
        </w:rPr>
        <w:t>as</w:t>
      </w:r>
      <w:proofErr w:type="spellEnd"/>
      <w:r w:rsidRPr="00B374C1">
        <w:rPr>
          <w:b w:val="0"/>
          <w:sz w:val="26"/>
          <w:szCs w:val="26"/>
          <w:lang w:val="vi-VN"/>
        </w:rPr>
        <w:t xml:space="preserve"> </w:t>
      </w:r>
      <w:proofErr w:type="spellStart"/>
      <w:r w:rsidRPr="00B374C1">
        <w:rPr>
          <w:b w:val="0"/>
          <w:sz w:val="26"/>
          <w:szCs w:val="26"/>
          <w:lang w:val="vi-VN"/>
        </w:rPr>
        <w:t>Customer</w:t>
      </w:r>
      <w:proofErr w:type="spellEnd"/>
      <w:r w:rsidRPr="00B374C1">
        <w:rPr>
          <w:b w:val="0"/>
          <w:sz w:val="26"/>
          <w:szCs w:val="26"/>
          <w:lang w:val="vi-VN"/>
        </w:rPr>
        <w:t>:</w:t>
      </w:r>
      <w:r w:rsidRPr="00B374C1">
        <w:rPr>
          <w:b w:val="0"/>
          <w:lang w:val="vi-VN"/>
        </w:rPr>
        <w:t xml:space="preserve"> Cho phép quản trị viên đăng nhập vào tài khoản của khách hàng trên giao diện trang </w:t>
      </w:r>
      <w:proofErr w:type="spellStart"/>
      <w:r w:rsidRPr="00B374C1">
        <w:rPr>
          <w:b w:val="0"/>
          <w:lang w:val="vi-VN"/>
        </w:rPr>
        <w:t>web</w:t>
      </w:r>
      <w:proofErr w:type="spellEnd"/>
      <w:r w:rsidRPr="00B374C1">
        <w:rPr>
          <w:b w:val="0"/>
          <w:lang w:val="vi-VN"/>
        </w:rPr>
        <w:t>. Rất hữu ích khi cần hỗ trợ khách hàng về mặt kỹ thuật, kiểm tra lỗi đăng nhập, hoặc xem trải nghiệm mua hàng của khách hàng.</w:t>
      </w:r>
    </w:p>
    <w:p w14:paraId="40B497FE" w14:textId="77777777" w:rsidR="00FC6EDA" w:rsidRPr="00B374C1" w:rsidRDefault="00000000" w:rsidP="000E47FC">
      <w:pPr>
        <w:pStyle w:val="Heading3"/>
        <w:keepNext w:val="0"/>
        <w:keepLines w:val="0"/>
        <w:numPr>
          <w:ilvl w:val="0"/>
          <w:numId w:val="90"/>
        </w:numPr>
        <w:tabs>
          <w:tab w:val="clear" w:pos="8920"/>
        </w:tabs>
        <w:spacing w:before="0" w:after="0"/>
        <w:rPr>
          <w:b w:val="0"/>
          <w:sz w:val="26"/>
          <w:szCs w:val="26"/>
          <w:lang w:val="vi-VN"/>
        </w:rPr>
      </w:pPr>
      <w:bookmarkStart w:id="195" w:name="_9ahu1znnn4ir" w:colFirst="0" w:colLast="0"/>
      <w:bookmarkEnd w:id="195"/>
      <w:proofErr w:type="spellStart"/>
      <w:r w:rsidRPr="00B374C1">
        <w:rPr>
          <w:b w:val="0"/>
          <w:sz w:val="26"/>
          <w:szCs w:val="26"/>
          <w:lang w:val="vi-VN"/>
        </w:rPr>
        <w:t>Edit</w:t>
      </w:r>
      <w:proofErr w:type="spellEnd"/>
      <w:r w:rsidRPr="00B374C1">
        <w:rPr>
          <w:b w:val="0"/>
          <w:sz w:val="26"/>
          <w:szCs w:val="26"/>
          <w:lang w:val="vi-VN"/>
        </w:rPr>
        <w:t>:</w:t>
      </w:r>
      <w:r w:rsidRPr="00B374C1">
        <w:rPr>
          <w:b w:val="0"/>
          <w:lang w:val="vi-VN"/>
        </w:rPr>
        <w:t xml:space="preserve"> Cho phép quản trị viên chỉnh sửa một số thông tin trong đơn hàng (tùy vào trạng thái và các quy định của </w:t>
      </w:r>
      <w:proofErr w:type="spellStart"/>
      <w:r w:rsidRPr="00B374C1">
        <w:rPr>
          <w:b w:val="0"/>
          <w:lang w:val="vi-VN"/>
        </w:rPr>
        <w:t>Magento</w:t>
      </w:r>
      <w:proofErr w:type="spellEnd"/>
      <w:r w:rsidRPr="00B374C1">
        <w:rPr>
          <w:b w:val="0"/>
          <w:lang w:val="vi-VN"/>
        </w:rPr>
        <w:t>). Dùng để chỉnh sửa thông tin như địa chỉ giao hàng, phương thức thanh toán, hoặc các thay đổi nhẹ trong đơn hàng trước khi xuất hóa đơn hoặc vận chuyển.</w:t>
      </w:r>
    </w:p>
    <w:p w14:paraId="6B37C902" w14:textId="77777777" w:rsidR="00FC6EDA" w:rsidRPr="00B374C1" w:rsidRDefault="00000000" w:rsidP="000E47FC">
      <w:pPr>
        <w:pStyle w:val="Heading3"/>
        <w:keepNext w:val="0"/>
        <w:keepLines w:val="0"/>
        <w:numPr>
          <w:ilvl w:val="0"/>
          <w:numId w:val="90"/>
        </w:numPr>
        <w:tabs>
          <w:tab w:val="clear" w:pos="8920"/>
        </w:tabs>
        <w:spacing w:before="0" w:after="0"/>
        <w:rPr>
          <w:sz w:val="26"/>
          <w:szCs w:val="26"/>
          <w:lang w:val="vi-VN"/>
        </w:rPr>
      </w:pPr>
      <w:bookmarkStart w:id="196" w:name="_558w5c1arzln" w:colFirst="0" w:colLast="0"/>
      <w:bookmarkEnd w:id="196"/>
      <w:r w:rsidRPr="00B374C1">
        <w:rPr>
          <w:sz w:val="26"/>
          <w:szCs w:val="26"/>
          <w:lang w:val="vi-VN"/>
        </w:rPr>
        <w:t xml:space="preserve"> </w:t>
      </w:r>
      <w:proofErr w:type="spellStart"/>
      <w:r w:rsidRPr="00B374C1">
        <w:rPr>
          <w:b w:val="0"/>
          <w:sz w:val="26"/>
          <w:szCs w:val="26"/>
          <w:lang w:val="vi-VN"/>
        </w:rPr>
        <w:t>Cancel</w:t>
      </w:r>
      <w:proofErr w:type="spellEnd"/>
      <w:r w:rsidRPr="00B374C1">
        <w:rPr>
          <w:b w:val="0"/>
          <w:sz w:val="26"/>
          <w:szCs w:val="26"/>
          <w:lang w:val="vi-VN"/>
        </w:rPr>
        <w:t>:</w:t>
      </w:r>
      <w:r w:rsidRPr="00B374C1">
        <w:rPr>
          <w:b w:val="0"/>
          <w:lang w:val="vi-VN"/>
        </w:rPr>
        <w:t xml:space="preserve"> Hủy đơn hàng. Khi đơn hàng bị hủy, hệ thống sẽ không thực hiện thêm bất kỳ quy trình nào khác liên quan đến đơn hàng </w:t>
      </w:r>
      <w:r w:rsidRPr="00B374C1">
        <w:rPr>
          <w:b w:val="0"/>
          <w:lang w:val="vi-VN"/>
        </w:rPr>
        <w:lastRenderedPageBreak/>
        <w:t>đó (như thanh toán hoặc vận chuyển). Thường sử dụng khi khách hàng yêu cầu hủy hoặc khi có vấn đề không thể hoàn thành đơn hàng.</w:t>
      </w:r>
    </w:p>
    <w:p w14:paraId="5627347B" w14:textId="77777777" w:rsidR="00FC6EDA" w:rsidRPr="00B374C1" w:rsidRDefault="00000000" w:rsidP="000E47FC">
      <w:pPr>
        <w:pStyle w:val="Heading3"/>
        <w:keepNext w:val="0"/>
        <w:keepLines w:val="0"/>
        <w:numPr>
          <w:ilvl w:val="0"/>
          <w:numId w:val="90"/>
        </w:numPr>
        <w:tabs>
          <w:tab w:val="clear" w:pos="8920"/>
        </w:tabs>
        <w:spacing w:before="0" w:after="0"/>
        <w:rPr>
          <w:b w:val="0"/>
          <w:sz w:val="26"/>
          <w:szCs w:val="26"/>
          <w:lang w:val="vi-VN"/>
        </w:rPr>
      </w:pPr>
      <w:bookmarkStart w:id="197" w:name="_k36vv26ub38v" w:colFirst="0" w:colLast="0"/>
      <w:bookmarkEnd w:id="197"/>
      <w:proofErr w:type="spellStart"/>
      <w:r w:rsidRPr="00B374C1">
        <w:rPr>
          <w:b w:val="0"/>
          <w:sz w:val="26"/>
          <w:szCs w:val="26"/>
          <w:lang w:val="vi-VN"/>
        </w:rPr>
        <w:t>Send</w:t>
      </w:r>
      <w:proofErr w:type="spellEnd"/>
      <w:r w:rsidRPr="00B374C1">
        <w:rPr>
          <w:b w:val="0"/>
          <w:sz w:val="26"/>
          <w:szCs w:val="26"/>
          <w:lang w:val="vi-VN"/>
        </w:rPr>
        <w:t xml:space="preserve"> </w:t>
      </w:r>
      <w:proofErr w:type="spellStart"/>
      <w:r w:rsidRPr="00B374C1">
        <w:rPr>
          <w:b w:val="0"/>
          <w:sz w:val="26"/>
          <w:szCs w:val="26"/>
          <w:lang w:val="vi-VN"/>
        </w:rPr>
        <w:t>Email</w:t>
      </w:r>
      <w:proofErr w:type="spellEnd"/>
      <w:r w:rsidRPr="00B374C1">
        <w:rPr>
          <w:b w:val="0"/>
          <w:lang w:val="vi-VN"/>
        </w:rPr>
        <w:t xml:space="preserve">: Gửi </w:t>
      </w:r>
      <w:proofErr w:type="spellStart"/>
      <w:r w:rsidRPr="00B374C1">
        <w:rPr>
          <w:b w:val="0"/>
          <w:lang w:val="vi-VN"/>
        </w:rPr>
        <w:t>email</w:t>
      </w:r>
      <w:proofErr w:type="spellEnd"/>
      <w:r w:rsidRPr="00B374C1">
        <w:rPr>
          <w:b w:val="0"/>
          <w:lang w:val="vi-VN"/>
        </w:rPr>
        <w:t xml:space="preserve"> xác nhận đơn hàng hoặc </w:t>
      </w:r>
      <w:proofErr w:type="spellStart"/>
      <w:r w:rsidRPr="00B374C1">
        <w:rPr>
          <w:b w:val="0"/>
          <w:lang w:val="vi-VN"/>
        </w:rPr>
        <w:t>email</w:t>
      </w:r>
      <w:proofErr w:type="spellEnd"/>
      <w:r w:rsidRPr="00B374C1">
        <w:rPr>
          <w:b w:val="0"/>
          <w:lang w:val="vi-VN"/>
        </w:rPr>
        <w:t xml:space="preserve"> cập nhật trạng thái đơn hàng cho khách hàng. Giúp quản trị viên liên lạc và thông báo nhanh chóng cho khách hàng về tình trạng của đơn hàng.</w:t>
      </w:r>
    </w:p>
    <w:p w14:paraId="39153C1C" w14:textId="77777777" w:rsidR="00FC6EDA" w:rsidRPr="00B374C1" w:rsidRDefault="00000000" w:rsidP="000E47FC">
      <w:pPr>
        <w:pStyle w:val="Heading3"/>
        <w:keepNext w:val="0"/>
        <w:keepLines w:val="0"/>
        <w:numPr>
          <w:ilvl w:val="0"/>
          <w:numId w:val="90"/>
        </w:numPr>
        <w:tabs>
          <w:tab w:val="clear" w:pos="8920"/>
        </w:tabs>
        <w:spacing w:before="0" w:after="0"/>
        <w:rPr>
          <w:b w:val="0"/>
          <w:sz w:val="26"/>
          <w:szCs w:val="26"/>
          <w:lang w:val="vi-VN"/>
        </w:rPr>
      </w:pPr>
      <w:bookmarkStart w:id="198" w:name="_epv47ggxpkeu" w:colFirst="0" w:colLast="0"/>
      <w:bookmarkEnd w:id="198"/>
      <w:proofErr w:type="spellStart"/>
      <w:r w:rsidRPr="00B374C1">
        <w:rPr>
          <w:b w:val="0"/>
          <w:sz w:val="26"/>
          <w:szCs w:val="26"/>
          <w:lang w:val="vi-VN"/>
        </w:rPr>
        <w:t>Hold</w:t>
      </w:r>
      <w:proofErr w:type="spellEnd"/>
      <w:r w:rsidRPr="00B374C1">
        <w:rPr>
          <w:b w:val="0"/>
          <w:lang w:val="vi-VN"/>
        </w:rPr>
        <w:t>: Đặt đơn hàng vào trạng thái "</w:t>
      </w:r>
      <w:proofErr w:type="spellStart"/>
      <w:r w:rsidRPr="00B374C1">
        <w:rPr>
          <w:b w:val="0"/>
          <w:lang w:val="vi-VN"/>
        </w:rPr>
        <w:t>Hold</w:t>
      </w:r>
      <w:proofErr w:type="spellEnd"/>
      <w:r w:rsidRPr="00B374C1">
        <w:rPr>
          <w:b w:val="0"/>
          <w:lang w:val="vi-VN"/>
        </w:rPr>
        <w:t xml:space="preserve">" (tạm giữ). Tạm dừng xử lý đơn hàng khi có vấn đề cần kiểm tra, như xác minh thanh toán hoặc kiểm tra lại hàng tồn kho. Khi đơn hàng ở trạng thái này, các hành động tiếp theo như vận chuyển hoặc tạo hóa đơn sẽ bị ngừng lại cho đến khi trạng thái </w:t>
      </w:r>
      <w:proofErr w:type="spellStart"/>
      <w:r w:rsidRPr="00B374C1">
        <w:rPr>
          <w:b w:val="0"/>
          <w:lang w:val="vi-VN"/>
        </w:rPr>
        <w:t>Unhold</w:t>
      </w:r>
      <w:proofErr w:type="spellEnd"/>
      <w:r w:rsidRPr="00B374C1">
        <w:rPr>
          <w:b w:val="0"/>
          <w:lang w:val="vi-VN"/>
        </w:rPr>
        <w:t xml:space="preserve"> (bỏ giữ) được thực hiện.</w:t>
      </w:r>
    </w:p>
    <w:p w14:paraId="7EAFC773" w14:textId="77777777" w:rsidR="00FC6EDA" w:rsidRPr="00B374C1" w:rsidRDefault="00000000" w:rsidP="000E47FC">
      <w:pPr>
        <w:pStyle w:val="Heading3"/>
        <w:keepNext w:val="0"/>
        <w:keepLines w:val="0"/>
        <w:numPr>
          <w:ilvl w:val="0"/>
          <w:numId w:val="90"/>
        </w:numPr>
        <w:tabs>
          <w:tab w:val="clear" w:pos="8920"/>
        </w:tabs>
        <w:spacing w:before="0" w:after="0"/>
        <w:rPr>
          <w:b w:val="0"/>
          <w:sz w:val="26"/>
          <w:szCs w:val="26"/>
          <w:lang w:val="vi-VN"/>
        </w:rPr>
      </w:pPr>
      <w:bookmarkStart w:id="199" w:name="_1fmc2supuya2" w:colFirst="0" w:colLast="0"/>
      <w:bookmarkEnd w:id="199"/>
      <w:proofErr w:type="spellStart"/>
      <w:r w:rsidRPr="00B374C1">
        <w:rPr>
          <w:b w:val="0"/>
          <w:sz w:val="26"/>
          <w:szCs w:val="26"/>
          <w:lang w:val="vi-VN"/>
        </w:rPr>
        <w:t>Invoice</w:t>
      </w:r>
      <w:proofErr w:type="spellEnd"/>
      <w:r w:rsidRPr="00B374C1">
        <w:rPr>
          <w:b w:val="0"/>
          <w:lang w:val="vi-VN"/>
        </w:rPr>
        <w:t xml:space="preserve">: Tạo hóa đơn cho đơn hàng. Khi quản trị viên chọn </w:t>
      </w:r>
      <w:proofErr w:type="spellStart"/>
      <w:r w:rsidRPr="00B374C1">
        <w:rPr>
          <w:b w:val="0"/>
          <w:lang w:val="vi-VN"/>
        </w:rPr>
        <w:t>Invoice</w:t>
      </w:r>
      <w:proofErr w:type="spellEnd"/>
      <w:r w:rsidRPr="00B374C1">
        <w:rPr>
          <w:b w:val="0"/>
          <w:lang w:val="vi-VN"/>
        </w:rPr>
        <w:t xml:space="preserve">, hệ thống sẽ tạo hóa đơn cho đơn hàng và xác nhận thanh toán. Sau khi hóa đơn được tạo, quản trị viên có thể in hoặc gửi hóa đơn qua </w:t>
      </w:r>
      <w:proofErr w:type="spellStart"/>
      <w:r w:rsidRPr="00B374C1">
        <w:rPr>
          <w:b w:val="0"/>
          <w:lang w:val="vi-VN"/>
        </w:rPr>
        <w:t>email</w:t>
      </w:r>
      <w:proofErr w:type="spellEnd"/>
      <w:r w:rsidRPr="00B374C1">
        <w:rPr>
          <w:b w:val="0"/>
          <w:lang w:val="vi-VN"/>
        </w:rPr>
        <w:t xml:space="preserve"> cho khách hàng. Đây là bước quan trọng xác nhận đơn hàng đã được thanh toán.</w:t>
      </w:r>
    </w:p>
    <w:p w14:paraId="38837958" w14:textId="77777777" w:rsidR="00FC6EDA" w:rsidRPr="00B374C1" w:rsidRDefault="00000000" w:rsidP="000E47FC">
      <w:pPr>
        <w:pStyle w:val="Heading3"/>
        <w:keepNext w:val="0"/>
        <w:keepLines w:val="0"/>
        <w:numPr>
          <w:ilvl w:val="0"/>
          <w:numId w:val="90"/>
        </w:numPr>
        <w:tabs>
          <w:tab w:val="clear" w:pos="8920"/>
        </w:tabs>
        <w:spacing w:before="0" w:after="0"/>
        <w:rPr>
          <w:b w:val="0"/>
          <w:sz w:val="26"/>
          <w:szCs w:val="26"/>
          <w:lang w:val="vi-VN"/>
        </w:rPr>
      </w:pPr>
      <w:bookmarkStart w:id="200" w:name="_908z80bps1du" w:colFirst="0" w:colLast="0"/>
      <w:bookmarkEnd w:id="200"/>
      <w:proofErr w:type="spellStart"/>
      <w:r w:rsidRPr="00B374C1">
        <w:rPr>
          <w:b w:val="0"/>
          <w:sz w:val="26"/>
          <w:szCs w:val="26"/>
          <w:lang w:val="vi-VN"/>
        </w:rPr>
        <w:t>Ship</w:t>
      </w:r>
      <w:proofErr w:type="spellEnd"/>
      <w:r w:rsidRPr="00B374C1">
        <w:rPr>
          <w:b w:val="0"/>
          <w:lang w:val="vi-VN"/>
        </w:rPr>
        <w:t xml:space="preserve">: Tạo vận đơn cho đơn hàng. Sau khi tạo hóa đơn và chuẩn bị hàng hóa, quản trị viên chọn </w:t>
      </w:r>
      <w:proofErr w:type="spellStart"/>
      <w:r w:rsidRPr="00B374C1">
        <w:rPr>
          <w:b w:val="0"/>
          <w:lang w:val="vi-VN"/>
        </w:rPr>
        <w:t>Ship</w:t>
      </w:r>
      <w:proofErr w:type="spellEnd"/>
      <w:r w:rsidRPr="00B374C1">
        <w:rPr>
          <w:b w:val="0"/>
          <w:lang w:val="vi-VN"/>
        </w:rPr>
        <w:t xml:space="preserve"> để xác nhận rằng đơn hàng đã được vận chuyển. Hệ thống có thể gửi thông báo đến khách hàng kèm thông tin vận chuyển và số theo dõi (</w:t>
      </w:r>
      <w:proofErr w:type="spellStart"/>
      <w:r w:rsidRPr="00B374C1">
        <w:rPr>
          <w:b w:val="0"/>
          <w:lang w:val="vi-VN"/>
        </w:rPr>
        <w:t>tracking</w:t>
      </w:r>
      <w:proofErr w:type="spellEnd"/>
      <w:r w:rsidRPr="00B374C1">
        <w:rPr>
          <w:b w:val="0"/>
          <w:lang w:val="vi-VN"/>
        </w:rPr>
        <w:t xml:space="preserve"> </w:t>
      </w:r>
      <w:proofErr w:type="spellStart"/>
      <w:r w:rsidRPr="00B374C1">
        <w:rPr>
          <w:b w:val="0"/>
          <w:lang w:val="vi-VN"/>
        </w:rPr>
        <w:t>number</w:t>
      </w:r>
      <w:proofErr w:type="spellEnd"/>
      <w:r w:rsidRPr="00B374C1">
        <w:rPr>
          <w:b w:val="0"/>
          <w:lang w:val="vi-VN"/>
        </w:rPr>
        <w:t>) nếu được cấu hình.</w:t>
      </w:r>
    </w:p>
    <w:p w14:paraId="26D2F478" w14:textId="77777777" w:rsidR="00FC6EDA" w:rsidRPr="00B374C1" w:rsidRDefault="00000000" w:rsidP="000E47FC">
      <w:pPr>
        <w:pStyle w:val="Heading3"/>
        <w:keepNext w:val="0"/>
        <w:keepLines w:val="0"/>
        <w:numPr>
          <w:ilvl w:val="0"/>
          <w:numId w:val="90"/>
        </w:numPr>
        <w:tabs>
          <w:tab w:val="clear" w:pos="8920"/>
        </w:tabs>
        <w:spacing w:before="0"/>
        <w:rPr>
          <w:b w:val="0"/>
          <w:sz w:val="26"/>
          <w:szCs w:val="26"/>
          <w:lang w:val="vi-VN"/>
        </w:rPr>
      </w:pPr>
      <w:bookmarkStart w:id="201" w:name="_xjv3w2v0udzp" w:colFirst="0" w:colLast="0"/>
      <w:bookmarkEnd w:id="201"/>
      <w:proofErr w:type="spellStart"/>
      <w:r w:rsidRPr="00B374C1">
        <w:rPr>
          <w:b w:val="0"/>
          <w:sz w:val="26"/>
          <w:szCs w:val="26"/>
          <w:lang w:val="vi-VN"/>
        </w:rPr>
        <w:t>Reorder</w:t>
      </w:r>
      <w:proofErr w:type="spellEnd"/>
      <w:r w:rsidRPr="00B374C1">
        <w:rPr>
          <w:b w:val="0"/>
          <w:lang w:val="vi-VN"/>
        </w:rPr>
        <w:t xml:space="preserve">: Tạo lại đơn hàng với các sản phẩm và thông tin tương tự đơn hàng hiện tại. Tiện lợi cho những khách hàng có nhu cầu mua lại sản phẩm từ một đơn hàng trước đó. Khi nhấp </w:t>
      </w:r>
      <w:proofErr w:type="spellStart"/>
      <w:r w:rsidRPr="00B374C1">
        <w:rPr>
          <w:b w:val="0"/>
          <w:lang w:val="vi-VN"/>
        </w:rPr>
        <w:t>Reorder</w:t>
      </w:r>
      <w:proofErr w:type="spellEnd"/>
      <w:r w:rsidRPr="00B374C1">
        <w:rPr>
          <w:b w:val="0"/>
          <w:lang w:val="vi-VN"/>
        </w:rPr>
        <w:t xml:space="preserve">, </w:t>
      </w:r>
      <w:proofErr w:type="spellStart"/>
      <w:r w:rsidRPr="00B374C1">
        <w:rPr>
          <w:b w:val="0"/>
          <w:lang w:val="vi-VN"/>
        </w:rPr>
        <w:t>Magento</w:t>
      </w:r>
      <w:proofErr w:type="spellEnd"/>
      <w:r w:rsidRPr="00B374C1">
        <w:rPr>
          <w:b w:val="0"/>
          <w:lang w:val="vi-VN"/>
        </w:rPr>
        <w:t xml:space="preserve"> sẽ tạo một đơn hàng mới với các sản phẩm và thông tin tương tự, cho phép khách hàng hoàn tất quá trình mua hàng mà không cần thêm lại từng sản phẩm.</w:t>
      </w:r>
    </w:p>
    <w:p w14:paraId="05F96EB9" w14:textId="77777777" w:rsidR="00FC6EDA" w:rsidRPr="00B374C1" w:rsidRDefault="00FC6EDA" w:rsidP="000E47FC">
      <w:pPr>
        <w:tabs>
          <w:tab w:val="clear" w:pos="8920"/>
        </w:tabs>
        <w:ind w:left="1440"/>
        <w:rPr>
          <w:lang w:val="vi-VN"/>
        </w:rPr>
      </w:pPr>
    </w:p>
    <w:p w14:paraId="46D3E0BC" w14:textId="77777777" w:rsidR="00CE350A" w:rsidRPr="00B374C1" w:rsidRDefault="00000000" w:rsidP="000E47FC">
      <w:pPr>
        <w:keepNext/>
        <w:tabs>
          <w:tab w:val="clear" w:pos="8920"/>
        </w:tabs>
        <w:ind w:left="1440"/>
        <w:rPr>
          <w:lang w:val="vi-VN"/>
        </w:rPr>
      </w:pPr>
      <w:r w:rsidRPr="00B374C1">
        <w:rPr>
          <w:noProof/>
          <w:lang w:val="vi-VN"/>
        </w:rPr>
        <w:lastRenderedPageBreak/>
        <w:drawing>
          <wp:inline distT="114300" distB="114300" distL="114300" distR="114300" wp14:anchorId="059972A7" wp14:editId="6AD027E3">
            <wp:extent cx="3449638" cy="3904959"/>
            <wp:effectExtent l="0" t="0" r="0" b="0"/>
            <wp:docPr id="145" name="image157.png"/>
            <wp:cNvGraphicFramePr/>
            <a:graphic xmlns:a="http://schemas.openxmlformats.org/drawingml/2006/main">
              <a:graphicData uri="http://schemas.openxmlformats.org/drawingml/2006/picture">
                <pic:pic xmlns:pic="http://schemas.openxmlformats.org/drawingml/2006/picture">
                  <pic:nvPicPr>
                    <pic:cNvPr id="0" name="image157.png"/>
                    <pic:cNvPicPr preferRelativeResize="0"/>
                  </pic:nvPicPr>
                  <pic:blipFill>
                    <a:blip r:embed="rId153"/>
                    <a:srcRect/>
                    <a:stretch>
                      <a:fillRect/>
                    </a:stretch>
                  </pic:blipFill>
                  <pic:spPr>
                    <a:xfrm>
                      <a:off x="0" y="0"/>
                      <a:ext cx="3449638" cy="3904959"/>
                    </a:xfrm>
                    <a:prstGeom prst="rect">
                      <a:avLst/>
                    </a:prstGeom>
                    <a:ln/>
                  </pic:spPr>
                </pic:pic>
              </a:graphicData>
            </a:graphic>
          </wp:inline>
        </w:drawing>
      </w:r>
    </w:p>
    <w:p w14:paraId="4D195B7D" w14:textId="3F36CBCC" w:rsidR="00FC6EDA" w:rsidRPr="00B374C1" w:rsidRDefault="00CE350A" w:rsidP="000E47FC">
      <w:pPr>
        <w:pStyle w:val="Caption"/>
        <w:tabs>
          <w:tab w:val="clear" w:pos="8920"/>
        </w:tabs>
        <w:jc w:val="center"/>
        <w:rPr>
          <w:color w:val="auto"/>
          <w:sz w:val="28"/>
          <w:szCs w:val="28"/>
          <w:lang w:val="vi-VN"/>
        </w:rPr>
      </w:pPr>
      <w:bookmarkStart w:id="202" w:name="_Toc182467848"/>
      <w:r w:rsidRPr="00B374C1">
        <w:rPr>
          <w:color w:val="auto"/>
          <w:sz w:val="28"/>
          <w:szCs w:val="28"/>
          <w:lang w:val="vi-VN"/>
        </w:rPr>
        <w:t xml:space="preserve">Hình 3. </w:t>
      </w:r>
      <w:r w:rsidRPr="00B374C1">
        <w:rPr>
          <w:color w:val="auto"/>
          <w:sz w:val="28"/>
          <w:szCs w:val="28"/>
          <w:lang w:val="vi-VN"/>
        </w:rPr>
        <w:fldChar w:fldCharType="begin"/>
      </w:r>
      <w:r w:rsidRPr="00B374C1">
        <w:rPr>
          <w:color w:val="auto"/>
          <w:sz w:val="28"/>
          <w:szCs w:val="28"/>
          <w:lang w:val="vi-VN"/>
        </w:rPr>
        <w:instrText xml:space="preserve"> SEQ Hình_3. \* ARABIC </w:instrText>
      </w:r>
      <w:r w:rsidRPr="00B374C1">
        <w:rPr>
          <w:color w:val="auto"/>
          <w:sz w:val="28"/>
          <w:szCs w:val="28"/>
          <w:lang w:val="vi-VN"/>
        </w:rPr>
        <w:fldChar w:fldCharType="separate"/>
      </w:r>
      <w:r w:rsidR="008B4D3C" w:rsidRPr="00B374C1">
        <w:rPr>
          <w:noProof/>
          <w:color w:val="auto"/>
          <w:sz w:val="28"/>
          <w:szCs w:val="28"/>
          <w:lang w:val="vi-VN"/>
        </w:rPr>
        <w:t>57</w:t>
      </w:r>
      <w:r w:rsidRPr="00B374C1">
        <w:rPr>
          <w:color w:val="auto"/>
          <w:sz w:val="28"/>
          <w:szCs w:val="28"/>
          <w:lang w:val="vi-VN"/>
        </w:rPr>
        <w:fldChar w:fldCharType="end"/>
      </w:r>
      <w:r w:rsidRPr="00B374C1">
        <w:rPr>
          <w:color w:val="auto"/>
          <w:sz w:val="28"/>
          <w:szCs w:val="28"/>
          <w:lang w:val="vi-VN"/>
        </w:rPr>
        <w:t xml:space="preserve"> Thông tin chi tiết đơn hàng(</w:t>
      </w:r>
      <w:proofErr w:type="spellStart"/>
      <w:r w:rsidRPr="00B374C1">
        <w:rPr>
          <w:color w:val="auto"/>
          <w:sz w:val="28"/>
          <w:szCs w:val="28"/>
          <w:lang w:val="vi-VN"/>
        </w:rPr>
        <w:t>Information</w:t>
      </w:r>
      <w:proofErr w:type="spellEnd"/>
      <w:r w:rsidRPr="00B374C1">
        <w:rPr>
          <w:color w:val="auto"/>
          <w:sz w:val="28"/>
          <w:szCs w:val="28"/>
          <w:lang w:val="vi-VN"/>
        </w:rPr>
        <w:t xml:space="preserve">, </w:t>
      </w:r>
      <w:proofErr w:type="spellStart"/>
      <w:r w:rsidRPr="00B374C1">
        <w:rPr>
          <w:color w:val="auto"/>
          <w:sz w:val="28"/>
          <w:szCs w:val="28"/>
          <w:lang w:val="vi-VN"/>
        </w:rPr>
        <w:t>Invoices</w:t>
      </w:r>
      <w:proofErr w:type="spellEnd"/>
      <w:r w:rsidRPr="00B374C1">
        <w:rPr>
          <w:color w:val="auto"/>
          <w:sz w:val="28"/>
          <w:szCs w:val="28"/>
          <w:lang w:val="vi-VN"/>
        </w:rPr>
        <w:t xml:space="preserve">, </w:t>
      </w:r>
      <w:proofErr w:type="spellStart"/>
      <w:r w:rsidRPr="00B374C1">
        <w:rPr>
          <w:color w:val="auto"/>
          <w:sz w:val="28"/>
          <w:szCs w:val="28"/>
          <w:lang w:val="vi-VN"/>
        </w:rPr>
        <w:t>Credit</w:t>
      </w:r>
      <w:proofErr w:type="spellEnd"/>
      <w:r w:rsidRPr="00B374C1">
        <w:rPr>
          <w:color w:val="auto"/>
          <w:sz w:val="28"/>
          <w:szCs w:val="28"/>
          <w:lang w:val="vi-VN"/>
        </w:rPr>
        <w:t xml:space="preserve"> </w:t>
      </w:r>
      <w:proofErr w:type="spellStart"/>
      <w:r w:rsidRPr="00B374C1">
        <w:rPr>
          <w:color w:val="auto"/>
          <w:sz w:val="28"/>
          <w:szCs w:val="28"/>
          <w:lang w:val="vi-VN"/>
        </w:rPr>
        <w:t>Memos</w:t>
      </w:r>
      <w:proofErr w:type="spellEnd"/>
      <w:r w:rsidRPr="00B374C1">
        <w:rPr>
          <w:color w:val="auto"/>
          <w:sz w:val="28"/>
          <w:szCs w:val="28"/>
          <w:lang w:val="vi-VN"/>
        </w:rPr>
        <w:t xml:space="preserve">, </w:t>
      </w:r>
      <w:proofErr w:type="spellStart"/>
      <w:r w:rsidRPr="00B374C1">
        <w:rPr>
          <w:color w:val="auto"/>
          <w:sz w:val="28"/>
          <w:szCs w:val="28"/>
          <w:lang w:val="vi-VN"/>
        </w:rPr>
        <w:t>Shipments</w:t>
      </w:r>
      <w:proofErr w:type="spellEnd"/>
      <w:r w:rsidRPr="00B374C1">
        <w:rPr>
          <w:color w:val="auto"/>
          <w:sz w:val="28"/>
          <w:szCs w:val="28"/>
          <w:lang w:val="vi-VN"/>
        </w:rPr>
        <w:t xml:space="preserve">, và </w:t>
      </w:r>
      <w:proofErr w:type="spellStart"/>
      <w:r w:rsidRPr="00B374C1">
        <w:rPr>
          <w:color w:val="auto"/>
          <w:sz w:val="28"/>
          <w:szCs w:val="28"/>
          <w:lang w:val="vi-VN"/>
        </w:rPr>
        <w:t>Comments</w:t>
      </w:r>
      <w:proofErr w:type="spellEnd"/>
      <w:r w:rsidRPr="00B374C1">
        <w:rPr>
          <w:color w:val="auto"/>
          <w:sz w:val="28"/>
          <w:szCs w:val="28"/>
          <w:lang w:val="vi-VN"/>
        </w:rPr>
        <w:t xml:space="preserve"> </w:t>
      </w:r>
      <w:proofErr w:type="spellStart"/>
      <w:r w:rsidRPr="00B374C1">
        <w:rPr>
          <w:color w:val="auto"/>
          <w:sz w:val="28"/>
          <w:szCs w:val="28"/>
          <w:lang w:val="vi-VN"/>
        </w:rPr>
        <w:t>History</w:t>
      </w:r>
      <w:proofErr w:type="spellEnd"/>
      <w:r w:rsidRPr="00B374C1">
        <w:rPr>
          <w:color w:val="auto"/>
          <w:sz w:val="28"/>
          <w:szCs w:val="28"/>
          <w:lang w:val="vi-VN"/>
        </w:rPr>
        <w:t>)</w:t>
      </w:r>
      <w:bookmarkEnd w:id="202"/>
    </w:p>
    <w:p w14:paraId="60D7B1A9" w14:textId="77777777" w:rsidR="00FC6EDA" w:rsidRPr="00B374C1" w:rsidRDefault="00FC6EDA" w:rsidP="000E47FC">
      <w:pPr>
        <w:tabs>
          <w:tab w:val="clear" w:pos="8920"/>
        </w:tabs>
        <w:spacing w:before="0" w:after="100"/>
        <w:ind w:firstLine="720"/>
        <w:rPr>
          <w:lang w:val="vi-VN"/>
        </w:rPr>
      </w:pPr>
    </w:p>
    <w:p w14:paraId="4DC785C6" w14:textId="77777777" w:rsidR="00FC6EDA" w:rsidRPr="00B374C1" w:rsidRDefault="00000000" w:rsidP="000E47FC">
      <w:pPr>
        <w:tabs>
          <w:tab w:val="clear" w:pos="8920"/>
        </w:tabs>
        <w:spacing w:before="0" w:after="100"/>
        <w:ind w:firstLine="720"/>
        <w:rPr>
          <w:lang w:val="vi-VN"/>
        </w:rPr>
      </w:pPr>
      <w:r w:rsidRPr="00B374C1">
        <w:rPr>
          <w:lang w:val="vi-VN"/>
        </w:rPr>
        <w:t xml:space="preserve">Khi quản trị viên truy cập vào </w:t>
      </w:r>
      <w:proofErr w:type="spellStart"/>
      <w:r w:rsidRPr="00B374C1">
        <w:rPr>
          <w:b/>
          <w:lang w:val="vi-VN"/>
        </w:rPr>
        <w:t>Order</w:t>
      </w:r>
      <w:proofErr w:type="spellEnd"/>
      <w:r w:rsidRPr="00B374C1">
        <w:rPr>
          <w:b/>
          <w:lang w:val="vi-VN"/>
        </w:rPr>
        <w:t xml:space="preserve"> </w:t>
      </w:r>
      <w:proofErr w:type="spellStart"/>
      <w:r w:rsidRPr="00B374C1">
        <w:rPr>
          <w:b/>
          <w:lang w:val="vi-VN"/>
        </w:rPr>
        <w:t>View</w:t>
      </w:r>
      <w:proofErr w:type="spellEnd"/>
      <w:r w:rsidRPr="00B374C1">
        <w:rPr>
          <w:lang w:val="vi-VN"/>
        </w:rPr>
        <w:t xml:space="preserve"> (Chi Tiết Đơn Hàng), có các mục như </w:t>
      </w:r>
      <w:proofErr w:type="spellStart"/>
      <w:r w:rsidRPr="00B374C1">
        <w:rPr>
          <w:b/>
          <w:lang w:val="vi-VN"/>
        </w:rPr>
        <w:t>Information</w:t>
      </w:r>
      <w:proofErr w:type="spellEnd"/>
      <w:r w:rsidRPr="00B374C1">
        <w:rPr>
          <w:lang w:val="vi-VN"/>
        </w:rPr>
        <w:t xml:space="preserve">, </w:t>
      </w:r>
      <w:proofErr w:type="spellStart"/>
      <w:r w:rsidRPr="00B374C1">
        <w:rPr>
          <w:b/>
          <w:lang w:val="vi-VN"/>
        </w:rPr>
        <w:t>Invoices</w:t>
      </w:r>
      <w:proofErr w:type="spellEnd"/>
      <w:r w:rsidRPr="00B374C1">
        <w:rPr>
          <w:lang w:val="vi-VN"/>
        </w:rPr>
        <w:t xml:space="preserve">, </w:t>
      </w:r>
      <w:proofErr w:type="spellStart"/>
      <w:r w:rsidRPr="00B374C1">
        <w:rPr>
          <w:b/>
          <w:lang w:val="vi-VN"/>
        </w:rPr>
        <w:t>Credit</w:t>
      </w:r>
      <w:proofErr w:type="spellEnd"/>
      <w:r w:rsidRPr="00B374C1">
        <w:rPr>
          <w:b/>
          <w:lang w:val="vi-VN"/>
        </w:rPr>
        <w:t xml:space="preserve"> </w:t>
      </w:r>
      <w:proofErr w:type="spellStart"/>
      <w:r w:rsidRPr="00B374C1">
        <w:rPr>
          <w:b/>
          <w:lang w:val="vi-VN"/>
        </w:rPr>
        <w:t>Memos</w:t>
      </w:r>
      <w:proofErr w:type="spellEnd"/>
      <w:r w:rsidRPr="00B374C1">
        <w:rPr>
          <w:lang w:val="vi-VN"/>
        </w:rPr>
        <w:t xml:space="preserve">, </w:t>
      </w:r>
      <w:proofErr w:type="spellStart"/>
      <w:r w:rsidRPr="00B374C1">
        <w:rPr>
          <w:b/>
          <w:lang w:val="vi-VN"/>
        </w:rPr>
        <w:t>Shipments</w:t>
      </w:r>
      <w:proofErr w:type="spellEnd"/>
      <w:r w:rsidRPr="00B374C1">
        <w:rPr>
          <w:lang w:val="vi-VN"/>
        </w:rPr>
        <w:t xml:space="preserve">, và </w:t>
      </w:r>
      <w:proofErr w:type="spellStart"/>
      <w:r w:rsidRPr="00B374C1">
        <w:rPr>
          <w:b/>
          <w:lang w:val="vi-VN"/>
        </w:rPr>
        <w:t>Comments</w:t>
      </w:r>
      <w:proofErr w:type="spellEnd"/>
      <w:r w:rsidRPr="00B374C1">
        <w:rPr>
          <w:b/>
          <w:lang w:val="vi-VN"/>
        </w:rPr>
        <w:t xml:space="preserve"> </w:t>
      </w:r>
      <w:proofErr w:type="spellStart"/>
      <w:r w:rsidRPr="00B374C1">
        <w:rPr>
          <w:b/>
          <w:lang w:val="vi-VN"/>
        </w:rPr>
        <w:t>History</w:t>
      </w:r>
      <w:proofErr w:type="spellEnd"/>
      <w:r w:rsidRPr="00B374C1">
        <w:rPr>
          <w:lang w:val="vi-VN"/>
        </w:rPr>
        <w:t xml:space="preserve"> để cung cấp thông tin chi tiết về từng giai đoạn của đơn hàng, từ lúc đặt hàng đến khi hoàn tất.</w:t>
      </w:r>
    </w:p>
    <w:p w14:paraId="7A63CD8D" w14:textId="77777777" w:rsidR="00FC6EDA" w:rsidRPr="00B374C1" w:rsidRDefault="00000000" w:rsidP="000E47FC">
      <w:pPr>
        <w:pStyle w:val="Heading3"/>
        <w:keepNext w:val="0"/>
        <w:keepLines w:val="0"/>
        <w:numPr>
          <w:ilvl w:val="0"/>
          <w:numId w:val="55"/>
        </w:numPr>
        <w:tabs>
          <w:tab w:val="clear" w:pos="8920"/>
        </w:tabs>
        <w:spacing w:after="0"/>
        <w:rPr>
          <w:sz w:val="26"/>
          <w:szCs w:val="26"/>
          <w:lang w:val="vi-VN"/>
        </w:rPr>
      </w:pPr>
      <w:bookmarkStart w:id="203" w:name="_609s92xfova" w:colFirst="0" w:colLast="0"/>
      <w:bookmarkEnd w:id="203"/>
      <w:proofErr w:type="spellStart"/>
      <w:r w:rsidRPr="00B374C1">
        <w:rPr>
          <w:sz w:val="26"/>
          <w:szCs w:val="26"/>
          <w:lang w:val="vi-VN"/>
        </w:rPr>
        <w:t>Information</w:t>
      </w:r>
      <w:proofErr w:type="spellEnd"/>
      <w:r w:rsidRPr="00B374C1">
        <w:rPr>
          <w:sz w:val="26"/>
          <w:szCs w:val="26"/>
          <w:lang w:val="vi-VN"/>
        </w:rPr>
        <w:t xml:space="preserve"> (Thông Tin Đơn Hàng)</w:t>
      </w:r>
      <w:r w:rsidRPr="00B374C1">
        <w:rPr>
          <w:b w:val="0"/>
          <w:lang w:val="vi-VN"/>
        </w:rPr>
        <w:t xml:space="preserve">: Hiển thị tất cả các thông tin chi tiết của đơn hàng, bao gồm: </w:t>
      </w:r>
      <w:proofErr w:type="spellStart"/>
      <w:r w:rsidRPr="00B374C1">
        <w:rPr>
          <w:b w:val="0"/>
          <w:lang w:val="vi-VN"/>
        </w:rPr>
        <w:t>Order</w:t>
      </w:r>
      <w:proofErr w:type="spellEnd"/>
      <w:r w:rsidRPr="00B374C1">
        <w:rPr>
          <w:b w:val="0"/>
          <w:lang w:val="vi-VN"/>
        </w:rPr>
        <w:t xml:space="preserve"> ID, </w:t>
      </w:r>
      <w:proofErr w:type="spellStart"/>
      <w:r w:rsidRPr="00B374C1">
        <w:rPr>
          <w:b w:val="0"/>
          <w:lang w:val="vi-VN"/>
        </w:rPr>
        <w:t>Order</w:t>
      </w:r>
      <w:proofErr w:type="spellEnd"/>
      <w:r w:rsidRPr="00B374C1">
        <w:rPr>
          <w:b w:val="0"/>
          <w:lang w:val="vi-VN"/>
        </w:rPr>
        <w:t xml:space="preserve"> </w:t>
      </w:r>
      <w:proofErr w:type="spellStart"/>
      <w:r w:rsidRPr="00B374C1">
        <w:rPr>
          <w:b w:val="0"/>
          <w:lang w:val="vi-VN"/>
        </w:rPr>
        <w:t>Date</w:t>
      </w:r>
      <w:proofErr w:type="spellEnd"/>
      <w:r w:rsidRPr="00B374C1">
        <w:rPr>
          <w:b w:val="0"/>
          <w:lang w:val="vi-VN"/>
        </w:rPr>
        <w:t xml:space="preserve">, </w:t>
      </w:r>
      <w:proofErr w:type="spellStart"/>
      <w:r w:rsidRPr="00B374C1">
        <w:rPr>
          <w:b w:val="0"/>
          <w:lang w:val="vi-VN"/>
        </w:rPr>
        <w:t>Order</w:t>
      </w:r>
      <w:proofErr w:type="spellEnd"/>
      <w:r w:rsidRPr="00B374C1">
        <w:rPr>
          <w:b w:val="0"/>
          <w:lang w:val="vi-VN"/>
        </w:rPr>
        <w:t xml:space="preserve"> </w:t>
      </w:r>
      <w:proofErr w:type="spellStart"/>
      <w:r w:rsidRPr="00B374C1">
        <w:rPr>
          <w:b w:val="0"/>
          <w:lang w:val="vi-VN"/>
        </w:rPr>
        <w:t>Status</w:t>
      </w:r>
      <w:proofErr w:type="spellEnd"/>
      <w:r w:rsidRPr="00B374C1">
        <w:rPr>
          <w:b w:val="0"/>
          <w:lang w:val="vi-VN"/>
        </w:rPr>
        <w:t xml:space="preserve">, </w:t>
      </w:r>
      <w:proofErr w:type="spellStart"/>
      <w:r w:rsidRPr="00B374C1">
        <w:rPr>
          <w:b w:val="0"/>
          <w:lang w:val="vi-VN"/>
        </w:rPr>
        <w:t>Customer</w:t>
      </w:r>
      <w:proofErr w:type="spellEnd"/>
      <w:r w:rsidRPr="00B374C1">
        <w:rPr>
          <w:b w:val="0"/>
          <w:lang w:val="vi-VN"/>
        </w:rPr>
        <w:t xml:space="preserve"> </w:t>
      </w:r>
      <w:proofErr w:type="spellStart"/>
      <w:r w:rsidRPr="00B374C1">
        <w:rPr>
          <w:b w:val="0"/>
          <w:lang w:val="vi-VN"/>
        </w:rPr>
        <w:t>Information</w:t>
      </w:r>
      <w:proofErr w:type="spellEnd"/>
      <w:r w:rsidRPr="00B374C1">
        <w:rPr>
          <w:b w:val="0"/>
          <w:lang w:val="vi-VN"/>
        </w:rPr>
        <w:t xml:space="preserve">, </w:t>
      </w:r>
      <w:proofErr w:type="spellStart"/>
      <w:r w:rsidRPr="00B374C1">
        <w:rPr>
          <w:b w:val="0"/>
          <w:lang w:val="vi-VN"/>
        </w:rPr>
        <w:t>Billing</w:t>
      </w:r>
      <w:proofErr w:type="spellEnd"/>
      <w:r w:rsidRPr="00B374C1">
        <w:rPr>
          <w:b w:val="0"/>
          <w:lang w:val="vi-VN"/>
        </w:rPr>
        <w:t xml:space="preserve"> &amp; </w:t>
      </w:r>
      <w:proofErr w:type="spellStart"/>
      <w:r w:rsidRPr="00B374C1">
        <w:rPr>
          <w:b w:val="0"/>
          <w:lang w:val="vi-VN"/>
        </w:rPr>
        <w:t>Shipping</w:t>
      </w:r>
      <w:proofErr w:type="spellEnd"/>
      <w:r w:rsidRPr="00B374C1">
        <w:rPr>
          <w:b w:val="0"/>
          <w:lang w:val="vi-VN"/>
        </w:rPr>
        <w:t xml:space="preserve"> </w:t>
      </w:r>
      <w:proofErr w:type="spellStart"/>
      <w:r w:rsidRPr="00B374C1">
        <w:rPr>
          <w:b w:val="0"/>
          <w:lang w:val="vi-VN"/>
        </w:rPr>
        <w:t>Addresses</w:t>
      </w:r>
      <w:proofErr w:type="spellEnd"/>
      <w:r w:rsidRPr="00B374C1">
        <w:rPr>
          <w:b w:val="0"/>
          <w:lang w:val="vi-VN"/>
        </w:rPr>
        <w:t xml:space="preserve">, </w:t>
      </w:r>
      <w:proofErr w:type="spellStart"/>
      <w:r w:rsidRPr="00B374C1">
        <w:rPr>
          <w:b w:val="0"/>
          <w:lang w:val="vi-VN"/>
        </w:rPr>
        <w:t>Payment</w:t>
      </w:r>
      <w:proofErr w:type="spellEnd"/>
      <w:r w:rsidRPr="00B374C1">
        <w:rPr>
          <w:b w:val="0"/>
          <w:lang w:val="vi-VN"/>
        </w:rPr>
        <w:t xml:space="preserve"> &amp; </w:t>
      </w:r>
      <w:proofErr w:type="spellStart"/>
      <w:r w:rsidRPr="00B374C1">
        <w:rPr>
          <w:b w:val="0"/>
          <w:lang w:val="vi-VN"/>
        </w:rPr>
        <w:t>Shipping</w:t>
      </w:r>
      <w:proofErr w:type="spellEnd"/>
      <w:r w:rsidRPr="00B374C1">
        <w:rPr>
          <w:b w:val="0"/>
          <w:lang w:val="vi-VN"/>
        </w:rPr>
        <w:t xml:space="preserve"> </w:t>
      </w:r>
      <w:proofErr w:type="spellStart"/>
      <w:r w:rsidRPr="00B374C1">
        <w:rPr>
          <w:b w:val="0"/>
          <w:lang w:val="vi-VN"/>
        </w:rPr>
        <w:t>Information</w:t>
      </w:r>
      <w:proofErr w:type="spellEnd"/>
      <w:r w:rsidRPr="00B374C1">
        <w:rPr>
          <w:b w:val="0"/>
          <w:lang w:val="vi-VN"/>
        </w:rPr>
        <w:t xml:space="preserve">, </w:t>
      </w:r>
      <w:proofErr w:type="spellStart"/>
      <w:r w:rsidRPr="00B374C1">
        <w:rPr>
          <w:b w:val="0"/>
          <w:lang w:val="vi-VN"/>
        </w:rPr>
        <w:t>Items</w:t>
      </w:r>
      <w:proofErr w:type="spellEnd"/>
      <w:r w:rsidRPr="00B374C1">
        <w:rPr>
          <w:b w:val="0"/>
          <w:lang w:val="vi-VN"/>
        </w:rPr>
        <w:t xml:space="preserve"> </w:t>
      </w:r>
      <w:proofErr w:type="spellStart"/>
      <w:r w:rsidRPr="00B374C1">
        <w:rPr>
          <w:b w:val="0"/>
          <w:lang w:val="vi-VN"/>
        </w:rPr>
        <w:t>Ordered</w:t>
      </w:r>
      <w:proofErr w:type="spellEnd"/>
      <w:r w:rsidRPr="00B374C1">
        <w:rPr>
          <w:b w:val="0"/>
          <w:lang w:val="vi-VN"/>
        </w:rPr>
        <w:t xml:space="preserve">, </w:t>
      </w:r>
      <w:proofErr w:type="spellStart"/>
      <w:r w:rsidRPr="00B374C1">
        <w:rPr>
          <w:b w:val="0"/>
          <w:lang w:val="vi-VN"/>
        </w:rPr>
        <w:t>Order</w:t>
      </w:r>
      <w:proofErr w:type="spellEnd"/>
      <w:r w:rsidRPr="00B374C1">
        <w:rPr>
          <w:b w:val="0"/>
          <w:lang w:val="vi-VN"/>
        </w:rPr>
        <w:t xml:space="preserve"> </w:t>
      </w:r>
      <w:proofErr w:type="spellStart"/>
      <w:r w:rsidRPr="00B374C1">
        <w:rPr>
          <w:b w:val="0"/>
          <w:lang w:val="vi-VN"/>
        </w:rPr>
        <w:t>Totals</w:t>
      </w:r>
      <w:proofErr w:type="spellEnd"/>
      <w:r w:rsidRPr="00B374C1">
        <w:rPr>
          <w:lang w:val="vi-VN"/>
        </w:rPr>
        <w:t xml:space="preserve">. </w:t>
      </w:r>
      <w:r w:rsidRPr="00B374C1">
        <w:rPr>
          <w:b w:val="0"/>
          <w:lang w:val="vi-VN"/>
        </w:rPr>
        <w:t>Cung cấp cho quản trị viên cái nhìn tổng quan về đơn hàng để dễ dàng kiểm tra và xử lý.</w:t>
      </w:r>
    </w:p>
    <w:p w14:paraId="61D18525" w14:textId="77777777" w:rsidR="00FC6EDA" w:rsidRPr="00B374C1" w:rsidRDefault="00000000" w:rsidP="000E47FC">
      <w:pPr>
        <w:pStyle w:val="Heading3"/>
        <w:keepNext w:val="0"/>
        <w:keepLines w:val="0"/>
        <w:numPr>
          <w:ilvl w:val="0"/>
          <w:numId w:val="55"/>
        </w:numPr>
        <w:tabs>
          <w:tab w:val="clear" w:pos="8920"/>
        </w:tabs>
        <w:spacing w:before="0" w:after="0"/>
        <w:rPr>
          <w:lang w:val="vi-VN"/>
        </w:rPr>
      </w:pPr>
      <w:bookmarkStart w:id="204" w:name="_9ks1xk3snzp5" w:colFirst="0" w:colLast="0"/>
      <w:bookmarkEnd w:id="204"/>
      <w:r w:rsidRPr="00B374C1">
        <w:rPr>
          <w:sz w:val="26"/>
          <w:szCs w:val="26"/>
          <w:lang w:val="vi-VN"/>
        </w:rPr>
        <w:t xml:space="preserve"> </w:t>
      </w:r>
      <w:proofErr w:type="spellStart"/>
      <w:r w:rsidRPr="00B374C1">
        <w:rPr>
          <w:sz w:val="26"/>
          <w:szCs w:val="26"/>
          <w:lang w:val="vi-VN"/>
        </w:rPr>
        <w:t>Invoices</w:t>
      </w:r>
      <w:proofErr w:type="spellEnd"/>
      <w:r w:rsidRPr="00B374C1">
        <w:rPr>
          <w:sz w:val="26"/>
          <w:szCs w:val="26"/>
          <w:lang w:val="vi-VN"/>
        </w:rPr>
        <w:t xml:space="preserve"> (Hóa Đơn): </w:t>
      </w:r>
      <w:r w:rsidRPr="00B374C1">
        <w:rPr>
          <w:b w:val="0"/>
          <w:lang w:val="vi-VN"/>
        </w:rPr>
        <w:t xml:space="preserve">Hiển thị các hóa đơn đã tạo cho đơn hàng này. Nếu đơn hàng đã được lập hóa đơn, các hóa đơn sẽ xuất hiện ở đây với thông tin chi tiết bao gồm mã hóa đơn, ngày tạo, và tổng tiền. Quản trị viên có thể in hóa đơn hoặc gửi lại qua </w:t>
      </w:r>
      <w:proofErr w:type="spellStart"/>
      <w:r w:rsidRPr="00B374C1">
        <w:rPr>
          <w:b w:val="0"/>
          <w:lang w:val="vi-VN"/>
        </w:rPr>
        <w:t>email</w:t>
      </w:r>
      <w:proofErr w:type="spellEnd"/>
      <w:r w:rsidRPr="00B374C1">
        <w:rPr>
          <w:b w:val="0"/>
          <w:lang w:val="vi-VN"/>
        </w:rPr>
        <w:t xml:space="preserve"> nếu cần. </w:t>
      </w:r>
      <w:r w:rsidRPr="00B374C1">
        <w:rPr>
          <w:lang w:val="vi-VN"/>
        </w:rPr>
        <w:t>Mục đích</w:t>
      </w:r>
      <w:r w:rsidRPr="00B374C1">
        <w:rPr>
          <w:b w:val="0"/>
          <w:lang w:val="vi-VN"/>
        </w:rPr>
        <w:t>: Xác nhận rằng đơn hàng đã được thanh toán và tạo hóa đơn cho khách hàng cũng như lưu trữ nội bộ.</w:t>
      </w:r>
    </w:p>
    <w:p w14:paraId="3DEDBE13" w14:textId="77777777" w:rsidR="00FC6EDA" w:rsidRPr="00B374C1" w:rsidRDefault="00000000" w:rsidP="000E47FC">
      <w:pPr>
        <w:pStyle w:val="Heading3"/>
        <w:keepNext w:val="0"/>
        <w:keepLines w:val="0"/>
        <w:numPr>
          <w:ilvl w:val="0"/>
          <w:numId w:val="55"/>
        </w:numPr>
        <w:tabs>
          <w:tab w:val="clear" w:pos="8920"/>
        </w:tabs>
        <w:spacing w:before="0" w:after="0"/>
        <w:rPr>
          <w:sz w:val="26"/>
          <w:szCs w:val="26"/>
          <w:lang w:val="vi-VN"/>
        </w:rPr>
      </w:pPr>
      <w:bookmarkStart w:id="205" w:name="_5aqfxej1uhls" w:colFirst="0" w:colLast="0"/>
      <w:bookmarkEnd w:id="205"/>
      <w:proofErr w:type="spellStart"/>
      <w:r w:rsidRPr="00B374C1">
        <w:rPr>
          <w:sz w:val="26"/>
          <w:szCs w:val="26"/>
          <w:lang w:val="vi-VN"/>
        </w:rPr>
        <w:t>Credit</w:t>
      </w:r>
      <w:proofErr w:type="spellEnd"/>
      <w:r w:rsidRPr="00B374C1">
        <w:rPr>
          <w:sz w:val="26"/>
          <w:szCs w:val="26"/>
          <w:lang w:val="vi-VN"/>
        </w:rPr>
        <w:t xml:space="preserve"> </w:t>
      </w:r>
      <w:proofErr w:type="spellStart"/>
      <w:r w:rsidRPr="00B374C1">
        <w:rPr>
          <w:sz w:val="26"/>
          <w:szCs w:val="26"/>
          <w:lang w:val="vi-VN"/>
        </w:rPr>
        <w:t>Memos</w:t>
      </w:r>
      <w:proofErr w:type="spellEnd"/>
      <w:r w:rsidRPr="00B374C1">
        <w:rPr>
          <w:sz w:val="26"/>
          <w:szCs w:val="26"/>
          <w:lang w:val="vi-VN"/>
        </w:rPr>
        <w:t xml:space="preserve"> (Ghi Nhận Hoàn Tiền): </w:t>
      </w:r>
      <w:r w:rsidRPr="00B374C1">
        <w:rPr>
          <w:b w:val="0"/>
          <w:lang w:val="vi-VN"/>
        </w:rPr>
        <w:t xml:space="preserve">Hiển thị thông tin về các khoản hoàn tiền (nếu có) cho đơn hàng này. Nếu khách hàng yêu cầu hoàn tiền, quản trị viên có thể tạo </w:t>
      </w:r>
      <w:proofErr w:type="spellStart"/>
      <w:r w:rsidRPr="00B374C1">
        <w:rPr>
          <w:lang w:val="vi-VN"/>
        </w:rPr>
        <w:t>Credit</w:t>
      </w:r>
      <w:proofErr w:type="spellEnd"/>
      <w:r w:rsidRPr="00B374C1">
        <w:rPr>
          <w:lang w:val="vi-VN"/>
        </w:rPr>
        <w:t xml:space="preserve"> </w:t>
      </w:r>
      <w:proofErr w:type="spellStart"/>
      <w:r w:rsidRPr="00B374C1">
        <w:rPr>
          <w:lang w:val="vi-VN"/>
        </w:rPr>
        <w:t>Memo</w:t>
      </w:r>
      <w:proofErr w:type="spellEnd"/>
      <w:r w:rsidRPr="00B374C1">
        <w:rPr>
          <w:b w:val="0"/>
          <w:lang w:val="vi-VN"/>
        </w:rPr>
        <w:t xml:space="preserve"> để ghi nhận </w:t>
      </w:r>
      <w:r w:rsidRPr="00B374C1">
        <w:rPr>
          <w:b w:val="0"/>
          <w:lang w:val="vi-VN"/>
        </w:rPr>
        <w:lastRenderedPageBreak/>
        <w:t xml:space="preserve">khoản tiền hoàn lại. Thông tin về số tiền hoàn, sản phẩm hoàn, và lý do hoàn tiền sẽ được liệt kê tại đây. </w:t>
      </w:r>
      <w:r w:rsidRPr="00B374C1">
        <w:rPr>
          <w:lang w:val="vi-VN"/>
        </w:rPr>
        <w:t>Mục đích</w:t>
      </w:r>
      <w:r w:rsidRPr="00B374C1">
        <w:rPr>
          <w:b w:val="0"/>
          <w:lang w:val="vi-VN"/>
        </w:rPr>
        <w:t>: Ghi nhận các giao dịch hoàn tiền và đảm bảo việc hoàn tiền được xử lý chính xác.</w:t>
      </w:r>
    </w:p>
    <w:p w14:paraId="64A1AC60" w14:textId="77777777" w:rsidR="00FC6EDA" w:rsidRPr="00B374C1" w:rsidRDefault="00000000" w:rsidP="000E47FC">
      <w:pPr>
        <w:pStyle w:val="Heading3"/>
        <w:keepNext w:val="0"/>
        <w:keepLines w:val="0"/>
        <w:numPr>
          <w:ilvl w:val="0"/>
          <w:numId w:val="55"/>
        </w:numPr>
        <w:tabs>
          <w:tab w:val="clear" w:pos="8920"/>
        </w:tabs>
        <w:spacing w:before="0" w:after="0"/>
        <w:rPr>
          <w:sz w:val="26"/>
          <w:szCs w:val="26"/>
          <w:lang w:val="vi-VN"/>
        </w:rPr>
      </w:pPr>
      <w:bookmarkStart w:id="206" w:name="_ri9w5ve9uaxl" w:colFirst="0" w:colLast="0"/>
      <w:bookmarkEnd w:id="206"/>
      <w:r w:rsidRPr="00B374C1">
        <w:rPr>
          <w:sz w:val="26"/>
          <w:szCs w:val="26"/>
          <w:lang w:val="vi-VN"/>
        </w:rPr>
        <w:t xml:space="preserve"> </w:t>
      </w:r>
      <w:proofErr w:type="spellStart"/>
      <w:r w:rsidRPr="00B374C1">
        <w:rPr>
          <w:sz w:val="26"/>
          <w:szCs w:val="26"/>
          <w:lang w:val="vi-VN"/>
        </w:rPr>
        <w:t>Shipments</w:t>
      </w:r>
      <w:proofErr w:type="spellEnd"/>
      <w:r w:rsidRPr="00B374C1">
        <w:rPr>
          <w:sz w:val="26"/>
          <w:szCs w:val="26"/>
          <w:lang w:val="vi-VN"/>
        </w:rPr>
        <w:t xml:space="preserve"> (Vận Đơn): </w:t>
      </w:r>
      <w:r w:rsidRPr="00B374C1">
        <w:rPr>
          <w:b w:val="0"/>
          <w:lang w:val="vi-VN"/>
        </w:rPr>
        <w:t>Hiển thị thông tin về quá trình vận chuyển của đơn hàng. Nếu đơn hàng đã được giao, mục này sẽ hiển thị các vận đơn, bao gồm mã vận chuyển, ngày vận chuyển, phương thức vận chuyển, và số theo dõi (</w:t>
      </w:r>
      <w:proofErr w:type="spellStart"/>
      <w:r w:rsidRPr="00B374C1">
        <w:rPr>
          <w:b w:val="0"/>
          <w:lang w:val="vi-VN"/>
        </w:rPr>
        <w:t>tracking</w:t>
      </w:r>
      <w:proofErr w:type="spellEnd"/>
      <w:r w:rsidRPr="00B374C1">
        <w:rPr>
          <w:b w:val="0"/>
          <w:lang w:val="vi-VN"/>
        </w:rPr>
        <w:t xml:space="preserve"> </w:t>
      </w:r>
      <w:proofErr w:type="spellStart"/>
      <w:r w:rsidRPr="00B374C1">
        <w:rPr>
          <w:b w:val="0"/>
          <w:lang w:val="vi-VN"/>
        </w:rPr>
        <w:t>number</w:t>
      </w:r>
      <w:proofErr w:type="spellEnd"/>
      <w:r w:rsidRPr="00B374C1">
        <w:rPr>
          <w:b w:val="0"/>
          <w:lang w:val="vi-VN"/>
        </w:rPr>
        <w:t xml:space="preserve">) nếu có. Quản trị viên có thể in phiếu giao hàng hoặc gửi thông tin vận chuyển qua </w:t>
      </w:r>
      <w:proofErr w:type="spellStart"/>
      <w:r w:rsidRPr="00B374C1">
        <w:rPr>
          <w:b w:val="0"/>
          <w:lang w:val="vi-VN"/>
        </w:rPr>
        <w:t>email</w:t>
      </w:r>
      <w:proofErr w:type="spellEnd"/>
      <w:r w:rsidRPr="00B374C1">
        <w:rPr>
          <w:b w:val="0"/>
          <w:lang w:val="vi-VN"/>
        </w:rPr>
        <w:t xml:space="preserve"> cho khách hàng. </w:t>
      </w:r>
      <w:r w:rsidRPr="00B374C1">
        <w:rPr>
          <w:lang w:val="vi-VN"/>
        </w:rPr>
        <w:t>Mục đích</w:t>
      </w:r>
      <w:r w:rsidRPr="00B374C1">
        <w:rPr>
          <w:b w:val="0"/>
          <w:lang w:val="vi-VN"/>
        </w:rPr>
        <w:t>: Quản lý và theo dõi quá trình vận chuyển, đảm bảo khách hàng nhận được thông tin về lộ trình giao hàng.</w:t>
      </w:r>
    </w:p>
    <w:p w14:paraId="295ED809" w14:textId="77777777" w:rsidR="00FC6EDA" w:rsidRPr="00B374C1" w:rsidRDefault="00000000" w:rsidP="000E47FC">
      <w:pPr>
        <w:pStyle w:val="Heading3"/>
        <w:keepNext w:val="0"/>
        <w:keepLines w:val="0"/>
        <w:numPr>
          <w:ilvl w:val="0"/>
          <w:numId w:val="55"/>
        </w:numPr>
        <w:tabs>
          <w:tab w:val="clear" w:pos="8920"/>
        </w:tabs>
        <w:spacing w:before="0"/>
        <w:rPr>
          <w:sz w:val="26"/>
          <w:szCs w:val="26"/>
          <w:lang w:val="vi-VN"/>
        </w:rPr>
      </w:pPr>
      <w:bookmarkStart w:id="207" w:name="_je38zzflylyk" w:colFirst="0" w:colLast="0"/>
      <w:bookmarkEnd w:id="207"/>
      <w:proofErr w:type="spellStart"/>
      <w:r w:rsidRPr="00B374C1">
        <w:rPr>
          <w:sz w:val="26"/>
          <w:szCs w:val="26"/>
          <w:lang w:val="vi-VN"/>
        </w:rPr>
        <w:t>Comments</w:t>
      </w:r>
      <w:proofErr w:type="spellEnd"/>
      <w:r w:rsidRPr="00B374C1">
        <w:rPr>
          <w:sz w:val="26"/>
          <w:szCs w:val="26"/>
          <w:lang w:val="vi-VN"/>
        </w:rPr>
        <w:t xml:space="preserve"> </w:t>
      </w:r>
      <w:proofErr w:type="spellStart"/>
      <w:r w:rsidRPr="00B374C1">
        <w:rPr>
          <w:sz w:val="26"/>
          <w:szCs w:val="26"/>
          <w:lang w:val="vi-VN"/>
        </w:rPr>
        <w:t>History</w:t>
      </w:r>
      <w:proofErr w:type="spellEnd"/>
      <w:r w:rsidRPr="00B374C1">
        <w:rPr>
          <w:sz w:val="26"/>
          <w:szCs w:val="26"/>
          <w:lang w:val="vi-VN"/>
        </w:rPr>
        <w:t xml:space="preserve"> (Lịch Sử Bình Luận): </w:t>
      </w:r>
      <w:r w:rsidRPr="00B374C1">
        <w:rPr>
          <w:b w:val="0"/>
          <w:lang w:val="vi-VN"/>
        </w:rPr>
        <w:t xml:space="preserve">Hiển thị lịch sử các bình luận, ghi chú, và trao đổi liên quan đến đơn hàng. Quản trị viên có thể thêm ghi chú về các sự kiện liên quan đến đơn hàng (ví dụ: lý do giữ đơn hàng, thay đổi thông tin, hoặc cập nhật trạng thái). Có thể chọn gửi các ghi chú này đến khách hàng hoặc giữ lại cho nội bộ. </w:t>
      </w:r>
      <w:r w:rsidRPr="00B374C1">
        <w:rPr>
          <w:lang w:val="vi-VN"/>
        </w:rPr>
        <w:t>Mục đích</w:t>
      </w:r>
      <w:r w:rsidRPr="00B374C1">
        <w:rPr>
          <w:b w:val="0"/>
          <w:lang w:val="vi-VN"/>
        </w:rPr>
        <w:t>: Giúp quản trị viên theo dõi chi tiết các cập nhật và các thay đổi trong quá trình xử lý đơn hàng. Đồng thời, nó cũng giúp tạo một kênh giao tiếp minh bạch giữa quản trị viên và khách hàng.</w:t>
      </w:r>
    </w:p>
    <w:p w14:paraId="3692A018" w14:textId="77777777" w:rsidR="00FC6EDA" w:rsidRPr="00B374C1" w:rsidRDefault="00000000" w:rsidP="000E47FC">
      <w:pPr>
        <w:tabs>
          <w:tab w:val="clear" w:pos="8920"/>
        </w:tabs>
        <w:spacing w:before="0" w:after="100"/>
        <w:ind w:left="1440" w:firstLine="720"/>
        <w:rPr>
          <w:b/>
          <w:lang w:val="vi-VN"/>
        </w:rPr>
      </w:pPr>
      <w:r w:rsidRPr="00B374C1">
        <w:rPr>
          <w:b/>
          <w:lang w:val="vi-VN"/>
        </w:rPr>
        <w:t>6.2.3.2. Tìm kiếm đơn đặt hàng</w:t>
      </w:r>
    </w:p>
    <w:p w14:paraId="321495DB" w14:textId="77777777" w:rsidR="00FC6EDA" w:rsidRPr="00B374C1" w:rsidRDefault="00000000" w:rsidP="000E47FC">
      <w:pPr>
        <w:tabs>
          <w:tab w:val="clear" w:pos="8920"/>
        </w:tabs>
        <w:spacing w:before="0" w:after="100"/>
        <w:ind w:firstLine="720"/>
        <w:rPr>
          <w:lang w:val="vi-VN"/>
        </w:rPr>
      </w:pPr>
      <w:proofErr w:type="spellStart"/>
      <w:r w:rsidRPr="00B374C1">
        <w:rPr>
          <w:lang w:val="vi-VN"/>
        </w:rPr>
        <w:t>Admin</w:t>
      </w:r>
      <w:proofErr w:type="spellEnd"/>
      <w:r w:rsidRPr="00B374C1">
        <w:rPr>
          <w:lang w:val="vi-VN"/>
        </w:rPr>
        <w:t xml:space="preserve"> có thể tìm kiếm đơn hàng bằng nhiều hình thức: </w:t>
      </w:r>
    </w:p>
    <w:p w14:paraId="5AC5C3EE" w14:textId="77777777" w:rsidR="00FC6EDA" w:rsidRPr="00B374C1" w:rsidRDefault="00000000" w:rsidP="000E47FC">
      <w:pPr>
        <w:numPr>
          <w:ilvl w:val="0"/>
          <w:numId w:val="116"/>
        </w:numPr>
        <w:tabs>
          <w:tab w:val="clear" w:pos="8920"/>
        </w:tabs>
        <w:spacing w:before="0" w:after="100"/>
        <w:rPr>
          <w:lang w:val="vi-VN"/>
        </w:rPr>
      </w:pPr>
      <w:r w:rsidRPr="00B374C1">
        <w:rPr>
          <w:lang w:val="vi-VN"/>
        </w:rPr>
        <w:t>Có thể nhập mã số đơn đặt hàng để tìm kiếm hoặc tìm theo nhiều thuộc tính khác:</w:t>
      </w:r>
    </w:p>
    <w:p w14:paraId="58A88108" w14:textId="77777777" w:rsidR="00CE350A" w:rsidRPr="00B374C1" w:rsidRDefault="00000000" w:rsidP="000E47FC">
      <w:pPr>
        <w:keepNext/>
        <w:tabs>
          <w:tab w:val="clear" w:pos="8920"/>
        </w:tabs>
        <w:spacing w:before="0" w:after="100"/>
        <w:rPr>
          <w:lang w:val="vi-VN"/>
        </w:rPr>
      </w:pPr>
      <w:r w:rsidRPr="00B374C1">
        <w:rPr>
          <w:noProof/>
          <w:lang w:val="vi-VN"/>
        </w:rPr>
        <w:drawing>
          <wp:inline distT="114300" distB="114300" distL="114300" distR="114300" wp14:anchorId="4E972AA5" wp14:editId="184BED76">
            <wp:extent cx="5667700" cy="1511300"/>
            <wp:effectExtent l="0" t="0" r="0" b="0"/>
            <wp:docPr id="1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54"/>
                    <a:srcRect/>
                    <a:stretch>
                      <a:fillRect/>
                    </a:stretch>
                  </pic:blipFill>
                  <pic:spPr>
                    <a:xfrm>
                      <a:off x="0" y="0"/>
                      <a:ext cx="5667700" cy="1511300"/>
                    </a:xfrm>
                    <a:prstGeom prst="rect">
                      <a:avLst/>
                    </a:prstGeom>
                    <a:ln/>
                  </pic:spPr>
                </pic:pic>
              </a:graphicData>
            </a:graphic>
          </wp:inline>
        </w:drawing>
      </w:r>
    </w:p>
    <w:p w14:paraId="6FFA6556" w14:textId="71042E79" w:rsidR="00FC6EDA" w:rsidRPr="00B374C1" w:rsidRDefault="00CE350A" w:rsidP="000E47FC">
      <w:pPr>
        <w:pStyle w:val="Caption"/>
        <w:tabs>
          <w:tab w:val="clear" w:pos="8920"/>
        </w:tabs>
        <w:jc w:val="center"/>
        <w:rPr>
          <w:color w:val="auto"/>
          <w:sz w:val="28"/>
          <w:szCs w:val="28"/>
          <w:lang w:val="vi-VN"/>
        </w:rPr>
      </w:pPr>
      <w:bookmarkStart w:id="208" w:name="_Toc182467849"/>
      <w:r w:rsidRPr="00B374C1">
        <w:rPr>
          <w:color w:val="auto"/>
          <w:sz w:val="28"/>
          <w:szCs w:val="28"/>
          <w:lang w:val="vi-VN"/>
        </w:rPr>
        <w:t xml:space="preserve">Hình 3. </w:t>
      </w:r>
      <w:r w:rsidRPr="00B374C1">
        <w:rPr>
          <w:color w:val="auto"/>
          <w:sz w:val="28"/>
          <w:szCs w:val="28"/>
          <w:lang w:val="vi-VN"/>
        </w:rPr>
        <w:fldChar w:fldCharType="begin"/>
      </w:r>
      <w:r w:rsidRPr="00B374C1">
        <w:rPr>
          <w:color w:val="auto"/>
          <w:sz w:val="28"/>
          <w:szCs w:val="28"/>
          <w:lang w:val="vi-VN"/>
        </w:rPr>
        <w:instrText xml:space="preserve"> SEQ Hình_3. \* ARABIC </w:instrText>
      </w:r>
      <w:r w:rsidRPr="00B374C1">
        <w:rPr>
          <w:color w:val="auto"/>
          <w:sz w:val="28"/>
          <w:szCs w:val="28"/>
          <w:lang w:val="vi-VN"/>
        </w:rPr>
        <w:fldChar w:fldCharType="separate"/>
      </w:r>
      <w:r w:rsidR="008B4D3C" w:rsidRPr="00B374C1">
        <w:rPr>
          <w:noProof/>
          <w:color w:val="auto"/>
          <w:sz w:val="28"/>
          <w:szCs w:val="28"/>
          <w:lang w:val="vi-VN"/>
        </w:rPr>
        <w:t>58</w:t>
      </w:r>
      <w:r w:rsidRPr="00B374C1">
        <w:rPr>
          <w:color w:val="auto"/>
          <w:sz w:val="28"/>
          <w:szCs w:val="28"/>
          <w:lang w:val="vi-VN"/>
        </w:rPr>
        <w:fldChar w:fldCharType="end"/>
      </w:r>
      <w:r w:rsidRPr="00B374C1">
        <w:rPr>
          <w:color w:val="auto"/>
          <w:sz w:val="28"/>
          <w:szCs w:val="28"/>
          <w:lang w:val="vi-VN"/>
        </w:rPr>
        <w:t xml:space="preserve"> Bộ lọc nâng cao tìm kiếm đơn hàng</w:t>
      </w:r>
      <w:bookmarkEnd w:id="208"/>
    </w:p>
    <w:p w14:paraId="740E9950" w14:textId="77777777" w:rsidR="00FC6EDA" w:rsidRPr="00B374C1" w:rsidRDefault="00FC6EDA" w:rsidP="000E47FC">
      <w:pPr>
        <w:tabs>
          <w:tab w:val="clear" w:pos="8920"/>
        </w:tabs>
        <w:spacing w:before="0" w:after="100"/>
        <w:rPr>
          <w:lang w:val="vi-VN"/>
        </w:rPr>
      </w:pPr>
    </w:p>
    <w:p w14:paraId="6F1C82AD" w14:textId="77777777" w:rsidR="00FC6EDA" w:rsidRPr="00B374C1" w:rsidRDefault="00000000" w:rsidP="000E47FC">
      <w:pPr>
        <w:tabs>
          <w:tab w:val="clear" w:pos="8920"/>
        </w:tabs>
        <w:spacing w:before="0" w:after="100"/>
        <w:ind w:left="1440"/>
        <w:rPr>
          <w:b/>
          <w:lang w:val="vi-VN"/>
        </w:rPr>
      </w:pPr>
      <w:r w:rsidRPr="00B374C1">
        <w:rPr>
          <w:b/>
          <w:lang w:val="vi-VN"/>
        </w:rPr>
        <w:t>6.2.4. Chức năng quản lý danh mục sản phẩm</w:t>
      </w:r>
    </w:p>
    <w:p w14:paraId="33CE275A" w14:textId="77777777" w:rsidR="00FC6EDA" w:rsidRPr="00B374C1" w:rsidRDefault="00000000" w:rsidP="000E47FC">
      <w:pPr>
        <w:tabs>
          <w:tab w:val="clear" w:pos="8920"/>
        </w:tabs>
        <w:spacing w:before="0" w:after="100"/>
        <w:ind w:left="2160"/>
        <w:rPr>
          <w:b/>
          <w:lang w:val="vi-VN"/>
        </w:rPr>
      </w:pPr>
      <w:r w:rsidRPr="00B374C1">
        <w:rPr>
          <w:b/>
          <w:lang w:val="vi-VN"/>
        </w:rPr>
        <w:t>6.2.4.1. Thêm danh mục sản phẩm</w:t>
      </w:r>
    </w:p>
    <w:p w14:paraId="06C86EF5" w14:textId="77777777" w:rsidR="00FC6EDA" w:rsidRPr="00B374C1" w:rsidRDefault="00000000" w:rsidP="000E47FC">
      <w:pPr>
        <w:tabs>
          <w:tab w:val="clear" w:pos="8920"/>
        </w:tabs>
        <w:spacing w:before="0" w:after="100"/>
        <w:ind w:firstLine="720"/>
        <w:rPr>
          <w:lang w:val="vi-VN"/>
        </w:rPr>
      </w:pPr>
      <w:proofErr w:type="spellStart"/>
      <w:r w:rsidRPr="00B374C1">
        <w:rPr>
          <w:lang w:val="vi-VN"/>
        </w:rPr>
        <w:t>Admin</w:t>
      </w:r>
      <w:proofErr w:type="spellEnd"/>
      <w:r w:rsidRPr="00B374C1">
        <w:rPr>
          <w:lang w:val="vi-VN"/>
        </w:rPr>
        <w:t xml:space="preserve"> xem các danh mục đã tạo. Các danh mục được hiển thị trong </w:t>
      </w:r>
      <w:proofErr w:type="spellStart"/>
      <w:r w:rsidRPr="00B374C1">
        <w:rPr>
          <w:lang w:val="vi-VN"/>
        </w:rPr>
        <w:t>Catalog</w:t>
      </w:r>
      <w:proofErr w:type="spellEnd"/>
      <w:r w:rsidRPr="00B374C1">
        <w:rPr>
          <w:lang w:val="vi-VN"/>
        </w:rPr>
        <w:t xml:space="preserve"> → </w:t>
      </w:r>
      <w:proofErr w:type="spellStart"/>
      <w:r w:rsidRPr="00B374C1">
        <w:rPr>
          <w:lang w:val="vi-VN"/>
        </w:rPr>
        <w:t>Categories</w:t>
      </w:r>
      <w:proofErr w:type="spellEnd"/>
      <w:r w:rsidRPr="00B374C1">
        <w:rPr>
          <w:lang w:val="vi-VN"/>
        </w:rPr>
        <w:t>.</w:t>
      </w:r>
    </w:p>
    <w:p w14:paraId="44B7B56A" w14:textId="77777777" w:rsidR="00C610A9" w:rsidRPr="00B374C1" w:rsidRDefault="00000000" w:rsidP="000E47FC">
      <w:pPr>
        <w:keepNext/>
        <w:tabs>
          <w:tab w:val="clear" w:pos="8920"/>
        </w:tabs>
        <w:spacing w:before="0" w:after="100"/>
        <w:rPr>
          <w:lang w:val="vi-VN"/>
        </w:rPr>
      </w:pPr>
      <w:r w:rsidRPr="00B374C1">
        <w:rPr>
          <w:noProof/>
          <w:lang w:val="vi-VN"/>
        </w:rPr>
        <w:lastRenderedPageBreak/>
        <w:drawing>
          <wp:inline distT="114300" distB="114300" distL="114300" distR="114300" wp14:anchorId="33E18276" wp14:editId="6D56C45A">
            <wp:extent cx="5667700" cy="2565400"/>
            <wp:effectExtent l="0" t="0" r="0" b="0"/>
            <wp:docPr id="146" name="image153.png"/>
            <wp:cNvGraphicFramePr/>
            <a:graphic xmlns:a="http://schemas.openxmlformats.org/drawingml/2006/main">
              <a:graphicData uri="http://schemas.openxmlformats.org/drawingml/2006/picture">
                <pic:pic xmlns:pic="http://schemas.openxmlformats.org/drawingml/2006/picture">
                  <pic:nvPicPr>
                    <pic:cNvPr id="0" name="image153.png"/>
                    <pic:cNvPicPr preferRelativeResize="0"/>
                  </pic:nvPicPr>
                  <pic:blipFill>
                    <a:blip r:embed="rId155"/>
                    <a:srcRect/>
                    <a:stretch>
                      <a:fillRect/>
                    </a:stretch>
                  </pic:blipFill>
                  <pic:spPr>
                    <a:xfrm>
                      <a:off x="0" y="0"/>
                      <a:ext cx="5667700" cy="2565400"/>
                    </a:xfrm>
                    <a:prstGeom prst="rect">
                      <a:avLst/>
                    </a:prstGeom>
                    <a:ln/>
                  </pic:spPr>
                </pic:pic>
              </a:graphicData>
            </a:graphic>
          </wp:inline>
        </w:drawing>
      </w:r>
    </w:p>
    <w:p w14:paraId="52555683" w14:textId="447AC444" w:rsidR="00FC6EDA" w:rsidRPr="00B374C1" w:rsidRDefault="00C610A9" w:rsidP="000E47FC">
      <w:pPr>
        <w:pStyle w:val="Caption"/>
        <w:tabs>
          <w:tab w:val="clear" w:pos="8920"/>
        </w:tabs>
        <w:jc w:val="center"/>
        <w:rPr>
          <w:color w:val="auto"/>
          <w:sz w:val="28"/>
          <w:szCs w:val="28"/>
          <w:lang w:val="vi-VN"/>
        </w:rPr>
      </w:pPr>
      <w:bookmarkStart w:id="209" w:name="_Toc182467850"/>
      <w:r w:rsidRPr="00B374C1">
        <w:rPr>
          <w:color w:val="auto"/>
          <w:sz w:val="28"/>
          <w:szCs w:val="28"/>
          <w:lang w:val="vi-VN"/>
        </w:rPr>
        <w:t xml:space="preserve">Hình 3. </w:t>
      </w:r>
      <w:r w:rsidRPr="00B374C1">
        <w:rPr>
          <w:color w:val="auto"/>
          <w:sz w:val="28"/>
          <w:szCs w:val="28"/>
          <w:lang w:val="vi-VN"/>
        </w:rPr>
        <w:fldChar w:fldCharType="begin"/>
      </w:r>
      <w:r w:rsidRPr="00B374C1">
        <w:rPr>
          <w:color w:val="auto"/>
          <w:sz w:val="28"/>
          <w:szCs w:val="28"/>
          <w:lang w:val="vi-VN"/>
        </w:rPr>
        <w:instrText xml:space="preserve"> SEQ Hình_3. \* ARABIC </w:instrText>
      </w:r>
      <w:r w:rsidRPr="00B374C1">
        <w:rPr>
          <w:color w:val="auto"/>
          <w:sz w:val="28"/>
          <w:szCs w:val="28"/>
          <w:lang w:val="vi-VN"/>
        </w:rPr>
        <w:fldChar w:fldCharType="separate"/>
      </w:r>
      <w:r w:rsidR="008B4D3C" w:rsidRPr="00B374C1">
        <w:rPr>
          <w:noProof/>
          <w:color w:val="auto"/>
          <w:sz w:val="28"/>
          <w:szCs w:val="28"/>
          <w:lang w:val="vi-VN"/>
        </w:rPr>
        <w:t>59</w:t>
      </w:r>
      <w:r w:rsidRPr="00B374C1">
        <w:rPr>
          <w:color w:val="auto"/>
          <w:sz w:val="28"/>
          <w:szCs w:val="28"/>
          <w:lang w:val="vi-VN"/>
        </w:rPr>
        <w:fldChar w:fldCharType="end"/>
      </w:r>
      <w:r w:rsidRPr="00B374C1">
        <w:rPr>
          <w:color w:val="auto"/>
          <w:sz w:val="28"/>
          <w:szCs w:val="28"/>
          <w:lang w:val="vi-VN"/>
        </w:rPr>
        <w:t xml:space="preserve"> Giao diện danh mục </w:t>
      </w:r>
      <w:proofErr w:type="spellStart"/>
      <w:r w:rsidRPr="00B374C1">
        <w:rPr>
          <w:color w:val="auto"/>
          <w:sz w:val="28"/>
          <w:szCs w:val="28"/>
          <w:lang w:val="vi-VN"/>
        </w:rPr>
        <w:t>Category</w:t>
      </w:r>
      <w:proofErr w:type="spellEnd"/>
      <w:r w:rsidRPr="00B374C1">
        <w:rPr>
          <w:color w:val="auto"/>
          <w:sz w:val="28"/>
          <w:szCs w:val="28"/>
          <w:lang w:val="vi-VN"/>
        </w:rPr>
        <w:t xml:space="preserve"> của </w:t>
      </w:r>
      <w:proofErr w:type="spellStart"/>
      <w:r w:rsidRPr="00B374C1">
        <w:rPr>
          <w:color w:val="auto"/>
          <w:sz w:val="28"/>
          <w:szCs w:val="28"/>
          <w:lang w:val="vi-VN"/>
        </w:rPr>
        <w:t>Admin</w:t>
      </w:r>
      <w:bookmarkEnd w:id="209"/>
      <w:proofErr w:type="spellEnd"/>
    </w:p>
    <w:p w14:paraId="2EE4D18F" w14:textId="77777777" w:rsidR="00FC6EDA" w:rsidRPr="00B374C1" w:rsidRDefault="00FC6EDA" w:rsidP="000E47FC">
      <w:pPr>
        <w:tabs>
          <w:tab w:val="clear" w:pos="8920"/>
        </w:tabs>
        <w:spacing w:before="0" w:after="100"/>
        <w:rPr>
          <w:lang w:val="vi-VN"/>
        </w:rPr>
      </w:pPr>
    </w:p>
    <w:p w14:paraId="1B4818FE" w14:textId="77777777" w:rsidR="00FC6EDA" w:rsidRPr="00B374C1" w:rsidRDefault="00000000" w:rsidP="000E47FC">
      <w:pPr>
        <w:tabs>
          <w:tab w:val="clear" w:pos="8920"/>
        </w:tabs>
        <w:spacing w:before="0" w:after="100"/>
        <w:ind w:firstLine="720"/>
        <w:rPr>
          <w:lang w:val="vi-VN"/>
        </w:rPr>
      </w:pPr>
      <w:proofErr w:type="spellStart"/>
      <w:r w:rsidRPr="00B374C1">
        <w:rPr>
          <w:b/>
          <w:lang w:val="vi-VN"/>
        </w:rPr>
        <w:t>Categories</w:t>
      </w:r>
      <w:proofErr w:type="spellEnd"/>
      <w:r w:rsidRPr="00B374C1">
        <w:rPr>
          <w:lang w:val="vi-VN"/>
        </w:rPr>
        <w:t xml:space="preserve"> (Danh mục sản phẩm) đóng vai trò quan trọng trong việc tổ chức và quản lý các sản phẩm, giúp khách hàng dễ dàng tìm kiếm và điều hướng.</w:t>
      </w:r>
    </w:p>
    <w:p w14:paraId="37F38B09" w14:textId="77777777" w:rsidR="00FC6EDA" w:rsidRPr="00B374C1" w:rsidRDefault="00000000" w:rsidP="000E47FC">
      <w:pPr>
        <w:pStyle w:val="Heading3"/>
        <w:keepNext w:val="0"/>
        <w:keepLines w:val="0"/>
        <w:numPr>
          <w:ilvl w:val="0"/>
          <w:numId w:val="57"/>
        </w:numPr>
        <w:tabs>
          <w:tab w:val="clear" w:pos="8920"/>
        </w:tabs>
        <w:spacing w:after="0"/>
        <w:rPr>
          <w:b w:val="0"/>
          <w:sz w:val="26"/>
          <w:szCs w:val="26"/>
          <w:lang w:val="vi-VN"/>
        </w:rPr>
      </w:pPr>
      <w:bookmarkStart w:id="210" w:name="_of5mijbobfwq" w:colFirst="0" w:colLast="0"/>
      <w:bookmarkEnd w:id="210"/>
      <w:proofErr w:type="spellStart"/>
      <w:r w:rsidRPr="00B374C1">
        <w:rPr>
          <w:b w:val="0"/>
          <w:sz w:val="26"/>
          <w:szCs w:val="26"/>
          <w:lang w:val="vi-VN"/>
        </w:rPr>
        <w:t>Root</w:t>
      </w:r>
      <w:proofErr w:type="spellEnd"/>
      <w:r w:rsidRPr="00B374C1">
        <w:rPr>
          <w:b w:val="0"/>
          <w:sz w:val="26"/>
          <w:szCs w:val="26"/>
          <w:lang w:val="vi-VN"/>
        </w:rPr>
        <w:t xml:space="preserve"> </w:t>
      </w:r>
      <w:proofErr w:type="spellStart"/>
      <w:r w:rsidRPr="00B374C1">
        <w:rPr>
          <w:b w:val="0"/>
          <w:sz w:val="26"/>
          <w:szCs w:val="26"/>
          <w:lang w:val="vi-VN"/>
        </w:rPr>
        <w:t>Category</w:t>
      </w:r>
      <w:proofErr w:type="spellEnd"/>
      <w:r w:rsidRPr="00B374C1">
        <w:rPr>
          <w:b w:val="0"/>
          <w:sz w:val="26"/>
          <w:szCs w:val="26"/>
          <w:lang w:val="vi-VN"/>
        </w:rPr>
        <w:t xml:space="preserve"> (Danh mục gốc)</w:t>
      </w:r>
      <w:r w:rsidRPr="00B374C1">
        <w:rPr>
          <w:b w:val="0"/>
          <w:lang w:val="vi-VN"/>
        </w:rPr>
        <w:t xml:space="preserve">: Đây là danh mục cấp cao nhất trong hệ thống danh mục của </w:t>
      </w:r>
      <w:proofErr w:type="spellStart"/>
      <w:r w:rsidRPr="00B374C1">
        <w:rPr>
          <w:b w:val="0"/>
          <w:lang w:val="vi-VN"/>
        </w:rPr>
        <w:t>Magento</w:t>
      </w:r>
      <w:proofErr w:type="spellEnd"/>
      <w:r w:rsidRPr="00B374C1">
        <w:rPr>
          <w:b w:val="0"/>
          <w:lang w:val="vi-VN"/>
        </w:rPr>
        <w:t xml:space="preserve">. Mỗi cửa hàng chỉ có một </w:t>
      </w:r>
      <w:proofErr w:type="spellStart"/>
      <w:r w:rsidRPr="00B374C1">
        <w:rPr>
          <w:b w:val="0"/>
          <w:lang w:val="vi-VN"/>
        </w:rPr>
        <w:t>Root</w:t>
      </w:r>
      <w:proofErr w:type="spellEnd"/>
      <w:r w:rsidRPr="00B374C1">
        <w:rPr>
          <w:b w:val="0"/>
          <w:lang w:val="vi-VN"/>
        </w:rPr>
        <w:t xml:space="preserve"> </w:t>
      </w:r>
      <w:proofErr w:type="spellStart"/>
      <w:r w:rsidRPr="00B374C1">
        <w:rPr>
          <w:b w:val="0"/>
          <w:lang w:val="vi-VN"/>
        </w:rPr>
        <w:t>Category</w:t>
      </w:r>
      <w:proofErr w:type="spellEnd"/>
      <w:r w:rsidRPr="00B374C1">
        <w:rPr>
          <w:b w:val="0"/>
          <w:lang w:val="vi-VN"/>
        </w:rPr>
        <w:t xml:space="preserve">, và tất cả các danh mục con khác sẽ nằm trong danh mục này. </w:t>
      </w:r>
      <w:proofErr w:type="spellStart"/>
      <w:r w:rsidRPr="00B374C1">
        <w:rPr>
          <w:b w:val="0"/>
          <w:lang w:val="vi-VN"/>
        </w:rPr>
        <w:t>Root</w:t>
      </w:r>
      <w:proofErr w:type="spellEnd"/>
      <w:r w:rsidRPr="00B374C1">
        <w:rPr>
          <w:b w:val="0"/>
          <w:lang w:val="vi-VN"/>
        </w:rPr>
        <w:t xml:space="preserve"> </w:t>
      </w:r>
      <w:proofErr w:type="spellStart"/>
      <w:r w:rsidRPr="00B374C1">
        <w:rPr>
          <w:b w:val="0"/>
          <w:lang w:val="vi-VN"/>
        </w:rPr>
        <w:t>Category</w:t>
      </w:r>
      <w:proofErr w:type="spellEnd"/>
      <w:r w:rsidRPr="00B374C1">
        <w:rPr>
          <w:b w:val="0"/>
          <w:lang w:val="vi-VN"/>
        </w:rPr>
        <w:t xml:space="preserve"> không được hiển thị trực tiếp cho khách hàng mà đóng vai trò làm nền tảng cho tất cả các danh mục khác trong cửa hàng.</w:t>
      </w:r>
    </w:p>
    <w:p w14:paraId="1529AC0B" w14:textId="77777777" w:rsidR="00FC6EDA" w:rsidRPr="00B374C1" w:rsidRDefault="00000000" w:rsidP="000E47FC">
      <w:pPr>
        <w:pStyle w:val="Heading3"/>
        <w:keepNext w:val="0"/>
        <w:keepLines w:val="0"/>
        <w:numPr>
          <w:ilvl w:val="0"/>
          <w:numId w:val="57"/>
        </w:numPr>
        <w:tabs>
          <w:tab w:val="clear" w:pos="8920"/>
        </w:tabs>
        <w:spacing w:before="0"/>
        <w:rPr>
          <w:b w:val="0"/>
          <w:sz w:val="26"/>
          <w:szCs w:val="26"/>
          <w:lang w:val="vi-VN"/>
        </w:rPr>
      </w:pPr>
      <w:bookmarkStart w:id="211" w:name="_plv31jxgj9ga" w:colFirst="0" w:colLast="0"/>
      <w:bookmarkEnd w:id="211"/>
      <w:proofErr w:type="spellStart"/>
      <w:r w:rsidRPr="00B374C1">
        <w:rPr>
          <w:b w:val="0"/>
          <w:sz w:val="26"/>
          <w:szCs w:val="26"/>
          <w:lang w:val="vi-VN"/>
        </w:rPr>
        <w:t>Subcategories</w:t>
      </w:r>
      <w:proofErr w:type="spellEnd"/>
      <w:r w:rsidRPr="00B374C1">
        <w:rPr>
          <w:b w:val="0"/>
          <w:sz w:val="26"/>
          <w:szCs w:val="26"/>
          <w:lang w:val="vi-VN"/>
        </w:rPr>
        <w:t xml:space="preserve"> (Danh mục con)</w:t>
      </w:r>
      <w:r w:rsidRPr="00B374C1">
        <w:rPr>
          <w:b w:val="0"/>
          <w:lang w:val="vi-VN"/>
        </w:rPr>
        <w:t xml:space="preserve">: Đây là các danh mục con của </w:t>
      </w:r>
      <w:proofErr w:type="spellStart"/>
      <w:r w:rsidRPr="00B374C1">
        <w:rPr>
          <w:b w:val="0"/>
          <w:lang w:val="vi-VN"/>
        </w:rPr>
        <w:t>Root</w:t>
      </w:r>
      <w:proofErr w:type="spellEnd"/>
      <w:r w:rsidRPr="00B374C1">
        <w:rPr>
          <w:b w:val="0"/>
          <w:lang w:val="vi-VN"/>
        </w:rPr>
        <w:t xml:space="preserve"> </w:t>
      </w:r>
      <w:proofErr w:type="spellStart"/>
      <w:r w:rsidRPr="00B374C1">
        <w:rPr>
          <w:b w:val="0"/>
          <w:lang w:val="vi-VN"/>
        </w:rPr>
        <w:t>Category</w:t>
      </w:r>
      <w:proofErr w:type="spellEnd"/>
      <w:r w:rsidRPr="00B374C1">
        <w:rPr>
          <w:b w:val="0"/>
          <w:lang w:val="vi-VN"/>
        </w:rPr>
        <w:t>, giúp phân loại sản phẩm theo các tiêu chí như loại sản phẩm, nhóm sản phẩm hoặc bất kỳ yếu tố phân loại nào phù hợp. Tạo cấu trúc danh mục con rõ ràng để khách hàng dễ dàng tìm kiếm và điều hướng theo từng nhóm sản phẩm.</w:t>
      </w:r>
    </w:p>
    <w:p w14:paraId="5625F1AC" w14:textId="77777777" w:rsidR="00C610A9" w:rsidRPr="00B374C1" w:rsidRDefault="00000000" w:rsidP="000E47FC">
      <w:pPr>
        <w:keepNext/>
        <w:tabs>
          <w:tab w:val="clear" w:pos="8920"/>
        </w:tabs>
        <w:rPr>
          <w:lang w:val="vi-VN"/>
        </w:rPr>
      </w:pPr>
      <w:r w:rsidRPr="00B374C1">
        <w:rPr>
          <w:noProof/>
          <w:lang w:val="vi-VN"/>
        </w:rPr>
        <w:lastRenderedPageBreak/>
        <w:drawing>
          <wp:inline distT="114300" distB="114300" distL="114300" distR="114300" wp14:anchorId="34B7A895" wp14:editId="04CB2796">
            <wp:extent cx="5667700" cy="3035300"/>
            <wp:effectExtent l="0" t="0" r="0" b="0"/>
            <wp:docPr id="109"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156"/>
                    <a:srcRect/>
                    <a:stretch>
                      <a:fillRect/>
                    </a:stretch>
                  </pic:blipFill>
                  <pic:spPr>
                    <a:xfrm>
                      <a:off x="0" y="0"/>
                      <a:ext cx="5667700" cy="3035300"/>
                    </a:xfrm>
                    <a:prstGeom prst="rect">
                      <a:avLst/>
                    </a:prstGeom>
                    <a:ln/>
                  </pic:spPr>
                </pic:pic>
              </a:graphicData>
            </a:graphic>
          </wp:inline>
        </w:drawing>
      </w:r>
    </w:p>
    <w:p w14:paraId="7AB9D851" w14:textId="7CBDDEF8" w:rsidR="00FC6EDA" w:rsidRPr="00B374C1" w:rsidRDefault="00C610A9" w:rsidP="000E47FC">
      <w:pPr>
        <w:pStyle w:val="Caption"/>
        <w:tabs>
          <w:tab w:val="clear" w:pos="8920"/>
        </w:tabs>
        <w:jc w:val="center"/>
        <w:rPr>
          <w:color w:val="auto"/>
          <w:sz w:val="26"/>
          <w:szCs w:val="26"/>
          <w:lang w:val="vi-VN"/>
        </w:rPr>
      </w:pPr>
      <w:bookmarkStart w:id="212" w:name="_Toc182467851"/>
      <w:r w:rsidRPr="00B374C1">
        <w:rPr>
          <w:color w:val="auto"/>
          <w:sz w:val="26"/>
          <w:szCs w:val="26"/>
          <w:lang w:val="vi-VN"/>
        </w:rPr>
        <w:t xml:space="preserve">Hình 3. </w:t>
      </w:r>
      <w:r w:rsidRPr="00B374C1">
        <w:rPr>
          <w:color w:val="auto"/>
          <w:sz w:val="26"/>
          <w:szCs w:val="26"/>
          <w:lang w:val="vi-VN"/>
        </w:rPr>
        <w:fldChar w:fldCharType="begin"/>
      </w:r>
      <w:r w:rsidRPr="00B374C1">
        <w:rPr>
          <w:color w:val="auto"/>
          <w:sz w:val="26"/>
          <w:szCs w:val="26"/>
          <w:lang w:val="vi-VN"/>
        </w:rPr>
        <w:instrText xml:space="preserve"> SEQ Hình_3. \* ARABIC </w:instrText>
      </w:r>
      <w:r w:rsidRPr="00B374C1">
        <w:rPr>
          <w:color w:val="auto"/>
          <w:sz w:val="26"/>
          <w:szCs w:val="26"/>
          <w:lang w:val="vi-VN"/>
        </w:rPr>
        <w:fldChar w:fldCharType="separate"/>
      </w:r>
      <w:r w:rsidR="008B4D3C" w:rsidRPr="00B374C1">
        <w:rPr>
          <w:noProof/>
          <w:color w:val="auto"/>
          <w:sz w:val="26"/>
          <w:szCs w:val="26"/>
          <w:lang w:val="vi-VN"/>
        </w:rPr>
        <w:t>60</w:t>
      </w:r>
      <w:r w:rsidRPr="00B374C1">
        <w:rPr>
          <w:color w:val="auto"/>
          <w:sz w:val="26"/>
          <w:szCs w:val="26"/>
          <w:lang w:val="vi-VN"/>
        </w:rPr>
        <w:fldChar w:fldCharType="end"/>
      </w:r>
      <w:r w:rsidRPr="00B374C1">
        <w:rPr>
          <w:color w:val="auto"/>
          <w:sz w:val="26"/>
          <w:szCs w:val="26"/>
          <w:lang w:val="vi-VN"/>
        </w:rPr>
        <w:t xml:space="preserve"> Thông tin chi tiết của </w:t>
      </w:r>
      <w:proofErr w:type="spellStart"/>
      <w:r w:rsidRPr="00B374C1">
        <w:rPr>
          <w:color w:val="auto"/>
          <w:sz w:val="26"/>
          <w:szCs w:val="26"/>
          <w:lang w:val="vi-VN"/>
        </w:rPr>
        <w:t>category</w:t>
      </w:r>
      <w:bookmarkEnd w:id="212"/>
      <w:proofErr w:type="spellEnd"/>
    </w:p>
    <w:p w14:paraId="769DB5D7" w14:textId="77777777" w:rsidR="00C610A9" w:rsidRPr="00B374C1" w:rsidRDefault="00C610A9" w:rsidP="000E47FC">
      <w:pPr>
        <w:tabs>
          <w:tab w:val="clear" w:pos="8920"/>
        </w:tabs>
        <w:rPr>
          <w:lang w:val="vi-VN"/>
        </w:rPr>
      </w:pPr>
    </w:p>
    <w:p w14:paraId="46AC8FB7" w14:textId="77777777" w:rsidR="00FC6EDA" w:rsidRPr="00B374C1" w:rsidRDefault="00000000" w:rsidP="000E47FC">
      <w:pPr>
        <w:tabs>
          <w:tab w:val="clear" w:pos="8920"/>
        </w:tabs>
        <w:ind w:left="720"/>
        <w:rPr>
          <w:lang w:val="vi-VN"/>
        </w:rPr>
      </w:pPr>
      <w:r w:rsidRPr="00B374C1">
        <w:rPr>
          <w:lang w:val="vi-VN"/>
        </w:rPr>
        <w:t xml:space="preserve">Các phần có trong danh mục khi muốn tạo một </w:t>
      </w:r>
      <w:proofErr w:type="spellStart"/>
      <w:r w:rsidRPr="00B374C1">
        <w:rPr>
          <w:lang w:val="vi-VN"/>
        </w:rPr>
        <w:t>category</w:t>
      </w:r>
      <w:proofErr w:type="spellEnd"/>
      <w:r w:rsidRPr="00B374C1">
        <w:rPr>
          <w:lang w:val="vi-VN"/>
        </w:rPr>
        <w:t>:</w:t>
      </w:r>
    </w:p>
    <w:p w14:paraId="651235B9" w14:textId="77777777" w:rsidR="00FC6EDA" w:rsidRPr="00B374C1" w:rsidRDefault="00000000" w:rsidP="000E47FC">
      <w:pPr>
        <w:pStyle w:val="Heading3"/>
        <w:keepNext w:val="0"/>
        <w:keepLines w:val="0"/>
        <w:numPr>
          <w:ilvl w:val="0"/>
          <w:numId w:val="158"/>
        </w:numPr>
        <w:tabs>
          <w:tab w:val="clear" w:pos="8920"/>
        </w:tabs>
        <w:spacing w:after="0"/>
        <w:rPr>
          <w:sz w:val="26"/>
          <w:szCs w:val="26"/>
          <w:lang w:val="vi-VN"/>
        </w:rPr>
      </w:pPr>
      <w:bookmarkStart w:id="213" w:name="_x555in8sak" w:colFirst="0" w:colLast="0"/>
      <w:bookmarkEnd w:id="213"/>
      <w:proofErr w:type="spellStart"/>
      <w:r w:rsidRPr="00B374C1">
        <w:rPr>
          <w:sz w:val="26"/>
          <w:szCs w:val="26"/>
          <w:lang w:val="vi-VN"/>
        </w:rPr>
        <w:t>Enable</w:t>
      </w:r>
      <w:proofErr w:type="spellEnd"/>
      <w:r w:rsidRPr="00B374C1">
        <w:rPr>
          <w:sz w:val="26"/>
          <w:szCs w:val="26"/>
          <w:lang w:val="vi-VN"/>
        </w:rPr>
        <w:t xml:space="preserve"> </w:t>
      </w:r>
      <w:proofErr w:type="spellStart"/>
      <w:r w:rsidRPr="00B374C1">
        <w:rPr>
          <w:sz w:val="26"/>
          <w:szCs w:val="26"/>
          <w:lang w:val="vi-VN"/>
        </w:rPr>
        <w:t>Category</w:t>
      </w:r>
      <w:proofErr w:type="spellEnd"/>
      <w:r w:rsidRPr="00B374C1">
        <w:rPr>
          <w:sz w:val="26"/>
          <w:szCs w:val="26"/>
          <w:lang w:val="vi-VN"/>
        </w:rPr>
        <w:t xml:space="preserve"> (Kích Hoạt Danh Mục)</w:t>
      </w:r>
      <w:r w:rsidRPr="00B374C1">
        <w:rPr>
          <w:lang w:val="vi-VN"/>
        </w:rPr>
        <w:t xml:space="preserve">: </w:t>
      </w:r>
      <w:r w:rsidRPr="00B374C1">
        <w:rPr>
          <w:b w:val="0"/>
          <w:lang w:val="vi-VN"/>
        </w:rPr>
        <w:t xml:space="preserve">Khi bạn bật tùy chọn này, danh mục sẽ được hiển thị trên cửa hàng trực tuyến của bạn. Nếu không bật, danh mục sẽ không xuất hiện trong trang </w:t>
      </w:r>
      <w:proofErr w:type="spellStart"/>
      <w:r w:rsidRPr="00B374C1">
        <w:rPr>
          <w:b w:val="0"/>
          <w:lang w:val="vi-VN"/>
        </w:rPr>
        <w:t>web</w:t>
      </w:r>
      <w:proofErr w:type="spellEnd"/>
      <w:r w:rsidRPr="00B374C1">
        <w:rPr>
          <w:b w:val="0"/>
          <w:lang w:val="vi-VN"/>
        </w:rPr>
        <w:t xml:space="preserve">, mặc dù nó vẫn tồn tại trong hệ </w:t>
      </w:r>
      <w:proofErr w:type="spellStart"/>
      <w:r w:rsidRPr="00B374C1">
        <w:rPr>
          <w:b w:val="0"/>
          <w:lang w:val="vi-VN"/>
        </w:rPr>
        <w:t>thống.Đảm</w:t>
      </w:r>
      <w:proofErr w:type="spellEnd"/>
      <w:r w:rsidRPr="00B374C1">
        <w:rPr>
          <w:b w:val="0"/>
          <w:lang w:val="vi-VN"/>
        </w:rPr>
        <w:t xml:space="preserve"> bảo rằng bạn luôn bật tùy chọn này nếu muốn khách hàng có thể nhìn thấy và truy cập danh mục trong cửa hàng.</w:t>
      </w:r>
    </w:p>
    <w:p w14:paraId="06A3D6AC" w14:textId="77777777" w:rsidR="00FC6EDA" w:rsidRPr="00B374C1" w:rsidRDefault="00000000" w:rsidP="000E47FC">
      <w:pPr>
        <w:pStyle w:val="Heading3"/>
        <w:keepNext w:val="0"/>
        <w:keepLines w:val="0"/>
        <w:numPr>
          <w:ilvl w:val="0"/>
          <w:numId w:val="158"/>
        </w:numPr>
        <w:tabs>
          <w:tab w:val="clear" w:pos="8920"/>
        </w:tabs>
        <w:spacing w:before="0" w:after="0"/>
        <w:rPr>
          <w:sz w:val="26"/>
          <w:szCs w:val="26"/>
          <w:lang w:val="vi-VN"/>
        </w:rPr>
      </w:pPr>
      <w:bookmarkStart w:id="214" w:name="_ait86wjfsoz" w:colFirst="0" w:colLast="0"/>
      <w:bookmarkEnd w:id="214"/>
      <w:proofErr w:type="spellStart"/>
      <w:r w:rsidRPr="00B374C1">
        <w:rPr>
          <w:sz w:val="26"/>
          <w:szCs w:val="26"/>
          <w:lang w:val="vi-VN"/>
        </w:rPr>
        <w:t>Include</w:t>
      </w:r>
      <w:proofErr w:type="spellEnd"/>
      <w:r w:rsidRPr="00B374C1">
        <w:rPr>
          <w:sz w:val="26"/>
          <w:szCs w:val="26"/>
          <w:lang w:val="vi-VN"/>
        </w:rPr>
        <w:t xml:space="preserve"> in </w:t>
      </w:r>
      <w:proofErr w:type="spellStart"/>
      <w:r w:rsidRPr="00B374C1">
        <w:rPr>
          <w:sz w:val="26"/>
          <w:szCs w:val="26"/>
          <w:lang w:val="vi-VN"/>
        </w:rPr>
        <w:t>Menu</w:t>
      </w:r>
      <w:proofErr w:type="spellEnd"/>
      <w:r w:rsidRPr="00B374C1">
        <w:rPr>
          <w:sz w:val="26"/>
          <w:szCs w:val="26"/>
          <w:lang w:val="vi-VN"/>
        </w:rPr>
        <w:t xml:space="preserve"> (Hiển thị Trong </w:t>
      </w:r>
      <w:proofErr w:type="spellStart"/>
      <w:r w:rsidRPr="00B374C1">
        <w:rPr>
          <w:sz w:val="26"/>
          <w:szCs w:val="26"/>
          <w:lang w:val="vi-VN"/>
        </w:rPr>
        <w:t>Menu</w:t>
      </w:r>
      <w:proofErr w:type="spellEnd"/>
      <w:r w:rsidRPr="00B374C1">
        <w:rPr>
          <w:sz w:val="26"/>
          <w:szCs w:val="26"/>
          <w:lang w:val="vi-VN"/>
        </w:rPr>
        <w:t>)</w:t>
      </w:r>
      <w:r w:rsidRPr="00B374C1">
        <w:rPr>
          <w:lang w:val="vi-VN"/>
        </w:rPr>
        <w:t xml:space="preserve">: </w:t>
      </w:r>
      <w:r w:rsidRPr="00B374C1">
        <w:rPr>
          <w:b w:val="0"/>
          <w:lang w:val="vi-VN"/>
        </w:rPr>
        <w:t xml:space="preserve">Khi bật tùy chọn này, danh mục sẽ được hiển thị trong </w:t>
      </w:r>
      <w:proofErr w:type="spellStart"/>
      <w:r w:rsidRPr="00B374C1">
        <w:rPr>
          <w:b w:val="0"/>
          <w:lang w:val="vi-VN"/>
        </w:rPr>
        <w:t>menu</w:t>
      </w:r>
      <w:proofErr w:type="spellEnd"/>
      <w:r w:rsidRPr="00B374C1">
        <w:rPr>
          <w:b w:val="0"/>
          <w:lang w:val="vi-VN"/>
        </w:rPr>
        <w:t xml:space="preserve"> điều hướng chính của cửa hàng. Điều này giúp khách hàng dễ dàng tìm thấy và điều hướng đến danh mục đó từ </w:t>
      </w:r>
      <w:proofErr w:type="spellStart"/>
      <w:r w:rsidRPr="00B374C1">
        <w:rPr>
          <w:b w:val="0"/>
          <w:lang w:val="vi-VN"/>
        </w:rPr>
        <w:t>menu</w:t>
      </w:r>
      <w:proofErr w:type="spellEnd"/>
      <w:r w:rsidRPr="00B374C1">
        <w:rPr>
          <w:b w:val="0"/>
          <w:lang w:val="vi-VN"/>
        </w:rPr>
        <w:t xml:space="preserve">. Nếu bạn muốn danh mục xuất hiện trong </w:t>
      </w:r>
      <w:proofErr w:type="spellStart"/>
      <w:r w:rsidRPr="00B374C1">
        <w:rPr>
          <w:b w:val="0"/>
          <w:lang w:val="vi-VN"/>
        </w:rPr>
        <w:t>menu</w:t>
      </w:r>
      <w:proofErr w:type="spellEnd"/>
      <w:r w:rsidRPr="00B374C1">
        <w:rPr>
          <w:b w:val="0"/>
          <w:lang w:val="vi-VN"/>
        </w:rPr>
        <w:t xml:space="preserve"> trên trang chủ hoặc trên thanh điều hướng chính, hãy bật tùy chọn này.</w:t>
      </w:r>
    </w:p>
    <w:p w14:paraId="566F3D81" w14:textId="77777777" w:rsidR="00FC6EDA" w:rsidRPr="00B374C1" w:rsidRDefault="00000000" w:rsidP="000E47FC">
      <w:pPr>
        <w:pStyle w:val="Heading3"/>
        <w:keepNext w:val="0"/>
        <w:keepLines w:val="0"/>
        <w:numPr>
          <w:ilvl w:val="0"/>
          <w:numId w:val="158"/>
        </w:numPr>
        <w:tabs>
          <w:tab w:val="clear" w:pos="8920"/>
        </w:tabs>
        <w:spacing w:before="0" w:after="0"/>
        <w:rPr>
          <w:sz w:val="26"/>
          <w:szCs w:val="26"/>
          <w:lang w:val="vi-VN"/>
        </w:rPr>
      </w:pPr>
      <w:bookmarkStart w:id="215" w:name="_vbyipseymezy" w:colFirst="0" w:colLast="0"/>
      <w:bookmarkEnd w:id="215"/>
      <w:proofErr w:type="spellStart"/>
      <w:r w:rsidRPr="00B374C1">
        <w:rPr>
          <w:sz w:val="26"/>
          <w:szCs w:val="26"/>
          <w:lang w:val="vi-VN"/>
        </w:rPr>
        <w:t>Category</w:t>
      </w:r>
      <w:proofErr w:type="spellEnd"/>
      <w:r w:rsidRPr="00B374C1">
        <w:rPr>
          <w:sz w:val="26"/>
          <w:szCs w:val="26"/>
          <w:lang w:val="vi-VN"/>
        </w:rPr>
        <w:t xml:space="preserve"> </w:t>
      </w:r>
      <w:proofErr w:type="spellStart"/>
      <w:r w:rsidRPr="00B374C1">
        <w:rPr>
          <w:sz w:val="26"/>
          <w:szCs w:val="26"/>
          <w:lang w:val="vi-VN"/>
        </w:rPr>
        <w:t>Name</w:t>
      </w:r>
      <w:proofErr w:type="spellEnd"/>
      <w:r w:rsidRPr="00B374C1">
        <w:rPr>
          <w:sz w:val="26"/>
          <w:szCs w:val="26"/>
          <w:lang w:val="vi-VN"/>
        </w:rPr>
        <w:t xml:space="preserve"> (Tên Danh Mục):</w:t>
      </w:r>
      <w:r w:rsidRPr="00B374C1">
        <w:rPr>
          <w:lang w:val="vi-VN"/>
        </w:rPr>
        <w:t xml:space="preserve"> </w:t>
      </w:r>
      <w:r w:rsidRPr="00B374C1">
        <w:rPr>
          <w:b w:val="0"/>
          <w:lang w:val="vi-VN"/>
        </w:rPr>
        <w:t xml:space="preserve">Đây là tên của danh mục mà khách hàng sẽ nhìn thấy khi họ duyệt qua các danh mục sản phẩm. Tên này sẽ hiển thị trên trang danh mục và có thể được sử dụng cho mục đích SEO. </w:t>
      </w:r>
    </w:p>
    <w:p w14:paraId="04976079" w14:textId="77777777" w:rsidR="00FC6EDA" w:rsidRPr="00B374C1" w:rsidRDefault="00000000" w:rsidP="000E47FC">
      <w:pPr>
        <w:pStyle w:val="Heading3"/>
        <w:keepNext w:val="0"/>
        <w:keepLines w:val="0"/>
        <w:numPr>
          <w:ilvl w:val="0"/>
          <w:numId w:val="158"/>
        </w:numPr>
        <w:tabs>
          <w:tab w:val="clear" w:pos="8920"/>
        </w:tabs>
        <w:spacing w:before="0" w:after="0"/>
        <w:rPr>
          <w:sz w:val="26"/>
          <w:szCs w:val="26"/>
          <w:lang w:val="vi-VN"/>
        </w:rPr>
      </w:pPr>
      <w:bookmarkStart w:id="216" w:name="_4876zpp8akx2" w:colFirst="0" w:colLast="0"/>
      <w:bookmarkEnd w:id="216"/>
      <w:proofErr w:type="spellStart"/>
      <w:r w:rsidRPr="00B374C1">
        <w:rPr>
          <w:sz w:val="26"/>
          <w:szCs w:val="26"/>
          <w:lang w:val="vi-VN"/>
        </w:rPr>
        <w:t>Content</w:t>
      </w:r>
      <w:proofErr w:type="spellEnd"/>
      <w:r w:rsidRPr="00B374C1">
        <w:rPr>
          <w:sz w:val="26"/>
          <w:szCs w:val="26"/>
          <w:lang w:val="vi-VN"/>
        </w:rPr>
        <w:t xml:space="preserve"> (Nội Dung)</w:t>
      </w:r>
      <w:r w:rsidRPr="00B374C1">
        <w:rPr>
          <w:lang w:val="vi-VN"/>
        </w:rPr>
        <w:t xml:space="preserve">: </w:t>
      </w:r>
      <w:r w:rsidRPr="00B374C1">
        <w:rPr>
          <w:b w:val="0"/>
          <w:lang w:val="vi-VN"/>
        </w:rPr>
        <w:t xml:space="preserve">Bạn có thể thêm nội dung mô tả cho danh mục này. Nội dung này có thể bao gồm mô tả sản phẩm, hình ảnh, văn bản quảng cáo, hoặc thông tin chi tiết để khách hàng hiểu rõ hơn về danh mục. Thêm mô tả chi tiết, hình ảnh, hoặc </w:t>
      </w:r>
      <w:proofErr w:type="spellStart"/>
      <w:r w:rsidRPr="00B374C1">
        <w:rPr>
          <w:b w:val="0"/>
          <w:lang w:val="vi-VN"/>
        </w:rPr>
        <w:t>video</w:t>
      </w:r>
      <w:proofErr w:type="spellEnd"/>
      <w:r w:rsidRPr="00B374C1">
        <w:rPr>
          <w:b w:val="0"/>
          <w:lang w:val="vi-VN"/>
        </w:rPr>
        <w:t xml:space="preserve"> để làm cho trang danh mục hấp dẫn hơn và cung cấp thông tin hữu ích cho khách hàng.</w:t>
      </w:r>
    </w:p>
    <w:p w14:paraId="3E5CB6EF" w14:textId="77777777" w:rsidR="00FC6EDA" w:rsidRPr="00B374C1" w:rsidRDefault="00000000" w:rsidP="000E47FC">
      <w:pPr>
        <w:pStyle w:val="Heading3"/>
        <w:keepNext w:val="0"/>
        <w:keepLines w:val="0"/>
        <w:numPr>
          <w:ilvl w:val="0"/>
          <w:numId w:val="158"/>
        </w:numPr>
        <w:tabs>
          <w:tab w:val="clear" w:pos="8920"/>
        </w:tabs>
        <w:spacing w:before="0" w:after="0"/>
        <w:rPr>
          <w:sz w:val="26"/>
          <w:szCs w:val="26"/>
          <w:lang w:val="vi-VN"/>
        </w:rPr>
      </w:pPr>
      <w:bookmarkStart w:id="217" w:name="_jii8ll942xrt" w:colFirst="0" w:colLast="0"/>
      <w:bookmarkEnd w:id="217"/>
      <w:proofErr w:type="spellStart"/>
      <w:r w:rsidRPr="00B374C1">
        <w:rPr>
          <w:sz w:val="26"/>
          <w:szCs w:val="26"/>
          <w:lang w:val="vi-VN"/>
        </w:rPr>
        <w:t>Display</w:t>
      </w:r>
      <w:proofErr w:type="spellEnd"/>
      <w:r w:rsidRPr="00B374C1">
        <w:rPr>
          <w:sz w:val="26"/>
          <w:szCs w:val="26"/>
          <w:lang w:val="vi-VN"/>
        </w:rPr>
        <w:t xml:space="preserve"> </w:t>
      </w:r>
      <w:proofErr w:type="spellStart"/>
      <w:r w:rsidRPr="00B374C1">
        <w:rPr>
          <w:sz w:val="26"/>
          <w:szCs w:val="26"/>
          <w:lang w:val="vi-VN"/>
        </w:rPr>
        <w:t>Settings</w:t>
      </w:r>
      <w:proofErr w:type="spellEnd"/>
      <w:r w:rsidRPr="00B374C1">
        <w:rPr>
          <w:sz w:val="26"/>
          <w:szCs w:val="26"/>
          <w:lang w:val="vi-VN"/>
        </w:rPr>
        <w:t xml:space="preserve"> (Cài Đặt Hiển Thị)</w:t>
      </w:r>
      <w:r w:rsidRPr="00B374C1">
        <w:rPr>
          <w:lang w:val="vi-VN"/>
        </w:rPr>
        <w:t xml:space="preserve">: </w:t>
      </w:r>
      <w:r w:rsidRPr="00B374C1">
        <w:rPr>
          <w:b w:val="0"/>
          <w:lang w:val="vi-VN"/>
        </w:rPr>
        <w:t xml:space="preserve">Đây là các tùy chọn để điều </w:t>
      </w:r>
      <w:r w:rsidRPr="00B374C1">
        <w:rPr>
          <w:b w:val="0"/>
          <w:lang w:val="vi-VN"/>
        </w:rPr>
        <w:lastRenderedPageBreak/>
        <w:t xml:space="preserve">chỉnh cách danh mục và các sản phẩm trong danh mục hiển thị trên trang </w:t>
      </w:r>
      <w:proofErr w:type="spellStart"/>
      <w:r w:rsidRPr="00B374C1">
        <w:rPr>
          <w:b w:val="0"/>
          <w:lang w:val="vi-VN"/>
        </w:rPr>
        <w:t>web</w:t>
      </w:r>
      <w:proofErr w:type="spellEnd"/>
      <w:r w:rsidRPr="00B374C1">
        <w:rPr>
          <w:b w:val="0"/>
          <w:lang w:val="vi-VN"/>
        </w:rPr>
        <w:t>.</w:t>
      </w:r>
    </w:p>
    <w:p w14:paraId="05E2B26A" w14:textId="77777777" w:rsidR="00FC6EDA" w:rsidRPr="00B374C1" w:rsidRDefault="00000000" w:rsidP="000E47FC">
      <w:pPr>
        <w:numPr>
          <w:ilvl w:val="1"/>
          <w:numId w:val="86"/>
        </w:numPr>
        <w:tabs>
          <w:tab w:val="clear" w:pos="8920"/>
        </w:tabs>
        <w:spacing w:before="0" w:after="0"/>
        <w:rPr>
          <w:lang w:val="vi-VN"/>
        </w:rPr>
      </w:pPr>
      <w:proofErr w:type="spellStart"/>
      <w:r w:rsidRPr="00B374C1">
        <w:rPr>
          <w:lang w:val="vi-VN"/>
        </w:rPr>
        <w:t>Display</w:t>
      </w:r>
      <w:proofErr w:type="spellEnd"/>
      <w:r w:rsidRPr="00B374C1">
        <w:rPr>
          <w:lang w:val="vi-VN"/>
        </w:rPr>
        <w:t xml:space="preserve"> </w:t>
      </w:r>
      <w:proofErr w:type="spellStart"/>
      <w:r w:rsidRPr="00B374C1">
        <w:rPr>
          <w:lang w:val="vi-VN"/>
        </w:rPr>
        <w:t>Mode</w:t>
      </w:r>
      <w:proofErr w:type="spellEnd"/>
      <w:r w:rsidRPr="00B374C1">
        <w:rPr>
          <w:lang w:val="vi-VN"/>
        </w:rPr>
        <w:t>: Chọn kiểu hiển thị của danh mục:</w:t>
      </w:r>
    </w:p>
    <w:p w14:paraId="64E339D6" w14:textId="77777777" w:rsidR="00FC6EDA" w:rsidRPr="00B374C1" w:rsidRDefault="00000000" w:rsidP="000E47FC">
      <w:pPr>
        <w:numPr>
          <w:ilvl w:val="1"/>
          <w:numId w:val="86"/>
        </w:numPr>
        <w:tabs>
          <w:tab w:val="clear" w:pos="8920"/>
        </w:tabs>
        <w:spacing w:before="0" w:after="0"/>
        <w:rPr>
          <w:lang w:val="vi-VN"/>
        </w:rPr>
      </w:pPr>
      <w:proofErr w:type="spellStart"/>
      <w:r w:rsidRPr="00B374C1">
        <w:rPr>
          <w:lang w:val="vi-VN"/>
        </w:rPr>
        <w:t>Products</w:t>
      </w:r>
      <w:proofErr w:type="spellEnd"/>
      <w:r w:rsidRPr="00B374C1">
        <w:rPr>
          <w:lang w:val="vi-VN"/>
        </w:rPr>
        <w:t xml:space="preserve"> </w:t>
      </w:r>
      <w:proofErr w:type="spellStart"/>
      <w:r w:rsidRPr="00B374C1">
        <w:rPr>
          <w:lang w:val="vi-VN"/>
        </w:rPr>
        <w:t>Only</w:t>
      </w:r>
      <w:proofErr w:type="spellEnd"/>
      <w:r w:rsidRPr="00B374C1">
        <w:rPr>
          <w:lang w:val="vi-VN"/>
        </w:rPr>
        <w:t>: Hiển thị chỉ các sản phẩm trong danh mục.</w:t>
      </w:r>
    </w:p>
    <w:p w14:paraId="7C2EC2D2" w14:textId="77777777" w:rsidR="00FC6EDA" w:rsidRPr="00B374C1" w:rsidRDefault="00000000" w:rsidP="000E47FC">
      <w:pPr>
        <w:numPr>
          <w:ilvl w:val="1"/>
          <w:numId w:val="86"/>
        </w:numPr>
        <w:tabs>
          <w:tab w:val="clear" w:pos="8920"/>
        </w:tabs>
        <w:spacing w:before="0" w:after="0"/>
        <w:rPr>
          <w:lang w:val="vi-VN"/>
        </w:rPr>
      </w:pPr>
      <w:proofErr w:type="spellStart"/>
      <w:r w:rsidRPr="00B374C1">
        <w:rPr>
          <w:lang w:val="vi-VN"/>
        </w:rPr>
        <w:t>Static</w:t>
      </w:r>
      <w:proofErr w:type="spellEnd"/>
      <w:r w:rsidRPr="00B374C1">
        <w:rPr>
          <w:lang w:val="vi-VN"/>
        </w:rPr>
        <w:t xml:space="preserve"> </w:t>
      </w:r>
      <w:proofErr w:type="spellStart"/>
      <w:r w:rsidRPr="00B374C1">
        <w:rPr>
          <w:lang w:val="vi-VN"/>
        </w:rPr>
        <w:t>Block</w:t>
      </w:r>
      <w:proofErr w:type="spellEnd"/>
      <w:r w:rsidRPr="00B374C1">
        <w:rPr>
          <w:lang w:val="vi-VN"/>
        </w:rPr>
        <w:t xml:space="preserve"> </w:t>
      </w:r>
      <w:proofErr w:type="spellStart"/>
      <w:r w:rsidRPr="00B374C1">
        <w:rPr>
          <w:lang w:val="vi-VN"/>
        </w:rPr>
        <w:t>and</w:t>
      </w:r>
      <w:proofErr w:type="spellEnd"/>
      <w:r w:rsidRPr="00B374C1">
        <w:rPr>
          <w:lang w:val="vi-VN"/>
        </w:rPr>
        <w:t xml:space="preserve"> </w:t>
      </w:r>
      <w:proofErr w:type="spellStart"/>
      <w:r w:rsidRPr="00B374C1">
        <w:rPr>
          <w:lang w:val="vi-VN"/>
        </w:rPr>
        <w:t>Products</w:t>
      </w:r>
      <w:proofErr w:type="spellEnd"/>
      <w:r w:rsidRPr="00B374C1">
        <w:rPr>
          <w:lang w:val="vi-VN"/>
        </w:rPr>
        <w:t>: Hiển thị cả một khối tĩnh (nội dung) và sản phẩm.</w:t>
      </w:r>
    </w:p>
    <w:p w14:paraId="28F4EAB3" w14:textId="77777777" w:rsidR="00FC6EDA" w:rsidRPr="00B374C1" w:rsidRDefault="00000000" w:rsidP="000E47FC">
      <w:pPr>
        <w:numPr>
          <w:ilvl w:val="1"/>
          <w:numId w:val="86"/>
        </w:numPr>
        <w:tabs>
          <w:tab w:val="clear" w:pos="8920"/>
        </w:tabs>
        <w:spacing w:before="0" w:after="0"/>
        <w:rPr>
          <w:lang w:val="vi-VN"/>
        </w:rPr>
      </w:pPr>
      <w:proofErr w:type="spellStart"/>
      <w:r w:rsidRPr="00B374C1">
        <w:rPr>
          <w:lang w:val="vi-VN"/>
        </w:rPr>
        <w:t>Static</w:t>
      </w:r>
      <w:proofErr w:type="spellEnd"/>
      <w:r w:rsidRPr="00B374C1">
        <w:rPr>
          <w:lang w:val="vi-VN"/>
        </w:rPr>
        <w:t xml:space="preserve"> </w:t>
      </w:r>
      <w:proofErr w:type="spellStart"/>
      <w:r w:rsidRPr="00B374C1">
        <w:rPr>
          <w:lang w:val="vi-VN"/>
        </w:rPr>
        <w:t>Block</w:t>
      </w:r>
      <w:proofErr w:type="spellEnd"/>
      <w:r w:rsidRPr="00B374C1">
        <w:rPr>
          <w:lang w:val="vi-VN"/>
        </w:rPr>
        <w:t xml:space="preserve"> </w:t>
      </w:r>
      <w:proofErr w:type="spellStart"/>
      <w:r w:rsidRPr="00B374C1">
        <w:rPr>
          <w:lang w:val="vi-VN"/>
        </w:rPr>
        <w:t>Only</w:t>
      </w:r>
      <w:proofErr w:type="spellEnd"/>
      <w:r w:rsidRPr="00B374C1">
        <w:rPr>
          <w:lang w:val="vi-VN"/>
        </w:rPr>
        <w:t>: Hiển thị chỉ khối tĩnh mà không có sản phẩm.</w:t>
      </w:r>
    </w:p>
    <w:p w14:paraId="56DCAAF8" w14:textId="77777777" w:rsidR="00FC6EDA" w:rsidRPr="00B374C1" w:rsidRDefault="00000000" w:rsidP="000E47FC">
      <w:pPr>
        <w:numPr>
          <w:ilvl w:val="1"/>
          <w:numId w:val="86"/>
        </w:numPr>
        <w:tabs>
          <w:tab w:val="clear" w:pos="8920"/>
        </w:tabs>
        <w:spacing w:before="0" w:after="0"/>
        <w:rPr>
          <w:lang w:val="vi-VN"/>
        </w:rPr>
      </w:pPr>
      <w:proofErr w:type="spellStart"/>
      <w:r w:rsidRPr="00B374C1">
        <w:rPr>
          <w:lang w:val="vi-VN"/>
        </w:rPr>
        <w:t>Anchor</w:t>
      </w:r>
      <w:proofErr w:type="spellEnd"/>
      <w:r w:rsidRPr="00B374C1">
        <w:rPr>
          <w:lang w:val="vi-VN"/>
        </w:rPr>
        <w:t xml:space="preserve">: Nếu bật, danh mục sẽ là một </w:t>
      </w:r>
      <w:proofErr w:type="spellStart"/>
      <w:r w:rsidRPr="00B374C1">
        <w:rPr>
          <w:lang w:val="vi-VN"/>
        </w:rPr>
        <w:t>Anchor</w:t>
      </w:r>
      <w:proofErr w:type="spellEnd"/>
      <w:r w:rsidRPr="00B374C1">
        <w:rPr>
          <w:lang w:val="vi-VN"/>
        </w:rPr>
        <w:t xml:space="preserve"> </w:t>
      </w:r>
      <w:proofErr w:type="spellStart"/>
      <w:r w:rsidRPr="00B374C1">
        <w:rPr>
          <w:lang w:val="vi-VN"/>
        </w:rPr>
        <w:t>Category</w:t>
      </w:r>
      <w:proofErr w:type="spellEnd"/>
      <w:r w:rsidRPr="00B374C1">
        <w:rPr>
          <w:lang w:val="vi-VN"/>
        </w:rPr>
        <w:t>, cho phép hiển thị các sản phẩm từ các danh mục con và cho phép bộ lọc.</w:t>
      </w:r>
    </w:p>
    <w:p w14:paraId="6A97D30B" w14:textId="77777777" w:rsidR="00FC6EDA" w:rsidRPr="00B374C1" w:rsidRDefault="00000000" w:rsidP="000E47FC">
      <w:pPr>
        <w:numPr>
          <w:ilvl w:val="0"/>
          <w:numId w:val="86"/>
        </w:numPr>
        <w:tabs>
          <w:tab w:val="clear" w:pos="8920"/>
        </w:tabs>
        <w:spacing w:before="0" w:after="0"/>
        <w:rPr>
          <w:lang w:val="vi-VN"/>
        </w:rPr>
      </w:pPr>
      <w:r w:rsidRPr="00B374C1">
        <w:rPr>
          <w:lang w:val="vi-VN"/>
        </w:rPr>
        <w:t>Cách sử dụng: Chọn tùy chọn phù hợp với cách bạn muốn danh mục và sản phẩm hiển thị. Ví dụ, nếu bạn muốn hiển thị cả sản phẩm và nội dung, chọn "</w:t>
      </w:r>
      <w:proofErr w:type="spellStart"/>
      <w:r w:rsidRPr="00B374C1">
        <w:rPr>
          <w:lang w:val="vi-VN"/>
        </w:rPr>
        <w:t>Static</w:t>
      </w:r>
      <w:proofErr w:type="spellEnd"/>
      <w:r w:rsidRPr="00B374C1">
        <w:rPr>
          <w:lang w:val="vi-VN"/>
        </w:rPr>
        <w:t xml:space="preserve"> </w:t>
      </w:r>
      <w:proofErr w:type="spellStart"/>
      <w:r w:rsidRPr="00B374C1">
        <w:rPr>
          <w:lang w:val="vi-VN"/>
        </w:rPr>
        <w:t>Block</w:t>
      </w:r>
      <w:proofErr w:type="spellEnd"/>
      <w:r w:rsidRPr="00B374C1">
        <w:rPr>
          <w:lang w:val="vi-VN"/>
        </w:rPr>
        <w:t xml:space="preserve"> </w:t>
      </w:r>
      <w:proofErr w:type="spellStart"/>
      <w:r w:rsidRPr="00B374C1">
        <w:rPr>
          <w:lang w:val="vi-VN"/>
        </w:rPr>
        <w:t>and</w:t>
      </w:r>
      <w:proofErr w:type="spellEnd"/>
      <w:r w:rsidRPr="00B374C1">
        <w:rPr>
          <w:lang w:val="vi-VN"/>
        </w:rPr>
        <w:t xml:space="preserve"> </w:t>
      </w:r>
      <w:proofErr w:type="spellStart"/>
      <w:r w:rsidRPr="00B374C1">
        <w:rPr>
          <w:lang w:val="vi-VN"/>
        </w:rPr>
        <w:t>Products</w:t>
      </w:r>
      <w:proofErr w:type="spellEnd"/>
      <w:r w:rsidRPr="00B374C1">
        <w:rPr>
          <w:lang w:val="vi-VN"/>
        </w:rPr>
        <w:t>".</w:t>
      </w:r>
    </w:p>
    <w:p w14:paraId="5D883CDD" w14:textId="77777777" w:rsidR="00FC6EDA" w:rsidRPr="00B374C1" w:rsidRDefault="00000000" w:rsidP="000E47FC">
      <w:pPr>
        <w:pStyle w:val="Heading3"/>
        <w:keepNext w:val="0"/>
        <w:keepLines w:val="0"/>
        <w:numPr>
          <w:ilvl w:val="0"/>
          <w:numId w:val="93"/>
        </w:numPr>
        <w:tabs>
          <w:tab w:val="clear" w:pos="8920"/>
        </w:tabs>
        <w:spacing w:before="0" w:after="0"/>
        <w:rPr>
          <w:sz w:val="26"/>
          <w:szCs w:val="26"/>
          <w:lang w:val="vi-VN"/>
        </w:rPr>
      </w:pPr>
      <w:bookmarkStart w:id="218" w:name="_t4pidkncslqh" w:colFirst="0" w:colLast="0"/>
      <w:bookmarkEnd w:id="218"/>
      <w:proofErr w:type="spellStart"/>
      <w:r w:rsidRPr="00B374C1">
        <w:rPr>
          <w:sz w:val="26"/>
          <w:szCs w:val="26"/>
          <w:lang w:val="vi-VN"/>
        </w:rPr>
        <w:t>Search</w:t>
      </w:r>
      <w:proofErr w:type="spellEnd"/>
      <w:r w:rsidRPr="00B374C1">
        <w:rPr>
          <w:sz w:val="26"/>
          <w:szCs w:val="26"/>
          <w:lang w:val="vi-VN"/>
        </w:rPr>
        <w:t xml:space="preserve"> </w:t>
      </w:r>
      <w:proofErr w:type="spellStart"/>
      <w:r w:rsidRPr="00B374C1">
        <w:rPr>
          <w:sz w:val="26"/>
          <w:szCs w:val="26"/>
          <w:lang w:val="vi-VN"/>
        </w:rPr>
        <w:t>Engine</w:t>
      </w:r>
      <w:proofErr w:type="spellEnd"/>
      <w:r w:rsidRPr="00B374C1">
        <w:rPr>
          <w:sz w:val="26"/>
          <w:szCs w:val="26"/>
          <w:lang w:val="vi-VN"/>
        </w:rPr>
        <w:t xml:space="preserve"> </w:t>
      </w:r>
      <w:proofErr w:type="spellStart"/>
      <w:r w:rsidRPr="00B374C1">
        <w:rPr>
          <w:sz w:val="26"/>
          <w:szCs w:val="26"/>
          <w:lang w:val="vi-VN"/>
        </w:rPr>
        <w:t>Optimization</w:t>
      </w:r>
      <w:proofErr w:type="spellEnd"/>
      <w:r w:rsidRPr="00B374C1">
        <w:rPr>
          <w:sz w:val="26"/>
          <w:szCs w:val="26"/>
          <w:lang w:val="vi-VN"/>
        </w:rPr>
        <w:t xml:space="preserve"> (SEO) (Tối Ưu Hóa Công Cụ Tìm Kiếm)</w:t>
      </w:r>
      <w:r w:rsidRPr="00B374C1">
        <w:rPr>
          <w:lang w:val="vi-VN"/>
        </w:rPr>
        <w:t xml:space="preserve">: </w:t>
      </w:r>
      <w:r w:rsidRPr="00B374C1">
        <w:rPr>
          <w:b w:val="0"/>
          <w:lang w:val="vi-VN"/>
        </w:rPr>
        <w:t>Bạn có thể tối ưu hóa danh mục cho công cụ tìm kiếm (SEO) bằng cách cài đặt các thông số sau:</w:t>
      </w:r>
    </w:p>
    <w:p w14:paraId="4E93CB64" w14:textId="77777777" w:rsidR="00FC6EDA" w:rsidRPr="00B374C1" w:rsidRDefault="00000000" w:rsidP="000E47FC">
      <w:pPr>
        <w:numPr>
          <w:ilvl w:val="1"/>
          <w:numId w:val="47"/>
        </w:numPr>
        <w:tabs>
          <w:tab w:val="clear" w:pos="8920"/>
        </w:tabs>
        <w:spacing w:before="0" w:after="0"/>
        <w:rPr>
          <w:lang w:val="vi-VN"/>
        </w:rPr>
      </w:pPr>
      <w:r w:rsidRPr="00B374C1">
        <w:rPr>
          <w:lang w:val="vi-VN"/>
        </w:rPr>
        <w:t xml:space="preserve">URL </w:t>
      </w:r>
      <w:proofErr w:type="spellStart"/>
      <w:r w:rsidRPr="00B374C1">
        <w:rPr>
          <w:lang w:val="vi-VN"/>
        </w:rPr>
        <w:t>Key</w:t>
      </w:r>
      <w:proofErr w:type="spellEnd"/>
      <w:r w:rsidRPr="00B374C1">
        <w:rPr>
          <w:lang w:val="vi-VN"/>
        </w:rPr>
        <w:t>: Tạo một URL thân thiện với SEO cho danh mục này.</w:t>
      </w:r>
    </w:p>
    <w:p w14:paraId="16EEA4C1" w14:textId="77777777" w:rsidR="00FC6EDA" w:rsidRPr="00B374C1" w:rsidRDefault="00000000" w:rsidP="000E47FC">
      <w:pPr>
        <w:numPr>
          <w:ilvl w:val="1"/>
          <w:numId w:val="47"/>
        </w:numPr>
        <w:tabs>
          <w:tab w:val="clear" w:pos="8920"/>
        </w:tabs>
        <w:spacing w:before="0" w:after="0"/>
        <w:rPr>
          <w:lang w:val="vi-VN"/>
        </w:rPr>
      </w:pPr>
      <w:proofErr w:type="spellStart"/>
      <w:r w:rsidRPr="00B374C1">
        <w:rPr>
          <w:lang w:val="vi-VN"/>
        </w:rPr>
        <w:t>Meta</w:t>
      </w:r>
      <w:proofErr w:type="spellEnd"/>
      <w:r w:rsidRPr="00B374C1">
        <w:rPr>
          <w:lang w:val="vi-VN"/>
        </w:rPr>
        <w:t xml:space="preserve"> </w:t>
      </w:r>
      <w:proofErr w:type="spellStart"/>
      <w:r w:rsidRPr="00B374C1">
        <w:rPr>
          <w:lang w:val="vi-VN"/>
        </w:rPr>
        <w:t>Title</w:t>
      </w:r>
      <w:proofErr w:type="spellEnd"/>
      <w:r w:rsidRPr="00B374C1">
        <w:rPr>
          <w:lang w:val="vi-VN"/>
        </w:rPr>
        <w:t>: Cung cấp tiêu đề trang cho danh mục trong kết quả tìm kiếm.</w:t>
      </w:r>
    </w:p>
    <w:p w14:paraId="5C334964" w14:textId="77777777" w:rsidR="00FC6EDA" w:rsidRPr="00B374C1" w:rsidRDefault="00000000" w:rsidP="000E47FC">
      <w:pPr>
        <w:numPr>
          <w:ilvl w:val="1"/>
          <w:numId w:val="47"/>
        </w:numPr>
        <w:tabs>
          <w:tab w:val="clear" w:pos="8920"/>
        </w:tabs>
        <w:spacing w:before="0" w:after="0"/>
        <w:rPr>
          <w:lang w:val="vi-VN"/>
        </w:rPr>
      </w:pPr>
      <w:proofErr w:type="spellStart"/>
      <w:r w:rsidRPr="00B374C1">
        <w:rPr>
          <w:lang w:val="vi-VN"/>
        </w:rPr>
        <w:t>Meta</w:t>
      </w:r>
      <w:proofErr w:type="spellEnd"/>
      <w:r w:rsidRPr="00B374C1">
        <w:rPr>
          <w:lang w:val="vi-VN"/>
        </w:rPr>
        <w:t xml:space="preserve"> </w:t>
      </w:r>
      <w:proofErr w:type="spellStart"/>
      <w:r w:rsidRPr="00B374C1">
        <w:rPr>
          <w:lang w:val="vi-VN"/>
        </w:rPr>
        <w:t>Description</w:t>
      </w:r>
      <w:proofErr w:type="spellEnd"/>
      <w:r w:rsidRPr="00B374C1">
        <w:rPr>
          <w:lang w:val="vi-VN"/>
        </w:rPr>
        <w:t>: Viết mô tả cho danh mục mà các công cụ tìm kiếm sẽ hiển thị.</w:t>
      </w:r>
    </w:p>
    <w:p w14:paraId="369373E5" w14:textId="77777777" w:rsidR="00FC6EDA" w:rsidRPr="00B374C1" w:rsidRDefault="00000000" w:rsidP="000E47FC">
      <w:pPr>
        <w:numPr>
          <w:ilvl w:val="1"/>
          <w:numId w:val="47"/>
        </w:numPr>
        <w:tabs>
          <w:tab w:val="clear" w:pos="8920"/>
        </w:tabs>
        <w:spacing w:before="0" w:after="0"/>
        <w:rPr>
          <w:lang w:val="vi-VN"/>
        </w:rPr>
      </w:pPr>
      <w:proofErr w:type="spellStart"/>
      <w:r w:rsidRPr="00B374C1">
        <w:rPr>
          <w:lang w:val="vi-VN"/>
        </w:rPr>
        <w:t>Meta</w:t>
      </w:r>
      <w:proofErr w:type="spellEnd"/>
      <w:r w:rsidRPr="00B374C1">
        <w:rPr>
          <w:lang w:val="vi-VN"/>
        </w:rPr>
        <w:t xml:space="preserve"> </w:t>
      </w:r>
      <w:proofErr w:type="spellStart"/>
      <w:r w:rsidRPr="00B374C1">
        <w:rPr>
          <w:lang w:val="vi-VN"/>
        </w:rPr>
        <w:t>Keywords</w:t>
      </w:r>
      <w:proofErr w:type="spellEnd"/>
      <w:r w:rsidRPr="00B374C1">
        <w:rPr>
          <w:lang w:val="vi-VN"/>
        </w:rPr>
        <w:t xml:space="preserve">: Tùy chọn thêm từ khóa SEO cho danh mục này (mặc dù ngày nay, các công cụ tìm kiếm không còn ưu tiên từ khóa </w:t>
      </w:r>
      <w:proofErr w:type="spellStart"/>
      <w:r w:rsidRPr="00B374C1">
        <w:rPr>
          <w:lang w:val="vi-VN"/>
        </w:rPr>
        <w:t>meta</w:t>
      </w:r>
      <w:proofErr w:type="spellEnd"/>
      <w:r w:rsidRPr="00B374C1">
        <w:rPr>
          <w:lang w:val="vi-VN"/>
        </w:rPr>
        <w:t xml:space="preserve"> như trước).</w:t>
      </w:r>
    </w:p>
    <w:p w14:paraId="51D1E79D" w14:textId="77777777" w:rsidR="00FC6EDA" w:rsidRPr="00B374C1" w:rsidRDefault="00000000" w:rsidP="000E47FC">
      <w:pPr>
        <w:numPr>
          <w:ilvl w:val="0"/>
          <w:numId w:val="47"/>
        </w:numPr>
        <w:tabs>
          <w:tab w:val="clear" w:pos="8920"/>
        </w:tabs>
        <w:spacing w:before="0" w:after="0"/>
        <w:rPr>
          <w:lang w:val="vi-VN"/>
        </w:rPr>
      </w:pPr>
      <w:r w:rsidRPr="00B374C1">
        <w:rPr>
          <w:lang w:val="vi-VN"/>
        </w:rPr>
        <w:t>Cách sử dụng: Điền các thông tin SEO để tối ưu hóa danh mục cho các công cụ tìm kiếm, giúp nâng cao khả năng hiển thị của trang trong kết quả tìm kiếm.</w:t>
      </w:r>
    </w:p>
    <w:p w14:paraId="7CAF608D" w14:textId="77777777" w:rsidR="00FC6EDA" w:rsidRPr="00B374C1" w:rsidRDefault="00000000" w:rsidP="000E47FC">
      <w:pPr>
        <w:pStyle w:val="Heading3"/>
        <w:keepNext w:val="0"/>
        <w:keepLines w:val="0"/>
        <w:numPr>
          <w:ilvl w:val="0"/>
          <w:numId w:val="217"/>
        </w:numPr>
        <w:tabs>
          <w:tab w:val="clear" w:pos="8920"/>
        </w:tabs>
        <w:spacing w:before="0" w:after="0"/>
        <w:rPr>
          <w:sz w:val="26"/>
          <w:szCs w:val="26"/>
          <w:lang w:val="vi-VN"/>
        </w:rPr>
      </w:pPr>
      <w:bookmarkStart w:id="219" w:name="_2szt7uum3kax" w:colFirst="0" w:colLast="0"/>
      <w:bookmarkEnd w:id="219"/>
      <w:proofErr w:type="spellStart"/>
      <w:r w:rsidRPr="00B374C1">
        <w:rPr>
          <w:sz w:val="26"/>
          <w:szCs w:val="26"/>
          <w:lang w:val="vi-VN"/>
        </w:rPr>
        <w:t>Products</w:t>
      </w:r>
      <w:proofErr w:type="spellEnd"/>
      <w:r w:rsidRPr="00B374C1">
        <w:rPr>
          <w:sz w:val="26"/>
          <w:szCs w:val="26"/>
          <w:lang w:val="vi-VN"/>
        </w:rPr>
        <w:t xml:space="preserve"> in </w:t>
      </w:r>
      <w:proofErr w:type="spellStart"/>
      <w:r w:rsidRPr="00B374C1">
        <w:rPr>
          <w:sz w:val="26"/>
          <w:szCs w:val="26"/>
          <w:lang w:val="vi-VN"/>
        </w:rPr>
        <w:t>Category</w:t>
      </w:r>
      <w:proofErr w:type="spellEnd"/>
      <w:r w:rsidRPr="00B374C1">
        <w:rPr>
          <w:sz w:val="26"/>
          <w:szCs w:val="26"/>
          <w:lang w:val="vi-VN"/>
        </w:rPr>
        <w:t xml:space="preserve"> (Sản Phẩm Trong Danh Mục)</w:t>
      </w:r>
      <w:r w:rsidRPr="00B374C1">
        <w:rPr>
          <w:lang w:val="vi-VN"/>
        </w:rPr>
        <w:t>:</w:t>
      </w:r>
      <w:r w:rsidRPr="00B374C1">
        <w:rPr>
          <w:b w:val="0"/>
          <w:lang w:val="vi-VN"/>
        </w:rPr>
        <w:t xml:space="preserve"> Đây là danh sách các sản phẩm được gán vào danh mục này. Bạn có thể thêm hoặc xóa sản phẩm khỏi danh mục này.</w:t>
      </w:r>
    </w:p>
    <w:p w14:paraId="6F17FE5A" w14:textId="77777777" w:rsidR="00FC6EDA" w:rsidRPr="00B374C1" w:rsidRDefault="00000000" w:rsidP="000E47FC">
      <w:pPr>
        <w:numPr>
          <w:ilvl w:val="0"/>
          <w:numId w:val="160"/>
        </w:numPr>
        <w:tabs>
          <w:tab w:val="clear" w:pos="8920"/>
        </w:tabs>
        <w:spacing w:before="0" w:after="0"/>
        <w:rPr>
          <w:lang w:val="vi-VN"/>
        </w:rPr>
      </w:pPr>
      <w:r w:rsidRPr="00B374C1">
        <w:rPr>
          <w:lang w:val="vi-VN"/>
        </w:rPr>
        <w:t>Cách sử dụng: Thêm các sản phẩm vào danh mục này để chúng có thể hiển thị trên trang danh mục của cửa hàng. Bạn cũng có thể thay đổi các sản phẩm hiển thị tùy theo nhu cầu.</w:t>
      </w:r>
    </w:p>
    <w:p w14:paraId="0685A9BA" w14:textId="77777777" w:rsidR="00FC6EDA" w:rsidRPr="00B374C1" w:rsidRDefault="00000000" w:rsidP="000E47FC">
      <w:pPr>
        <w:pStyle w:val="Heading3"/>
        <w:keepNext w:val="0"/>
        <w:keepLines w:val="0"/>
        <w:numPr>
          <w:ilvl w:val="0"/>
          <w:numId w:val="49"/>
        </w:numPr>
        <w:tabs>
          <w:tab w:val="clear" w:pos="8920"/>
        </w:tabs>
        <w:spacing w:before="0" w:after="0"/>
        <w:rPr>
          <w:sz w:val="26"/>
          <w:szCs w:val="26"/>
          <w:lang w:val="vi-VN"/>
        </w:rPr>
      </w:pPr>
      <w:bookmarkStart w:id="220" w:name="_6oc9d45k7zqn" w:colFirst="0" w:colLast="0"/>
      <w:bookmarkEnd w:id="220"/>
      <w:proofErr w:type="spellStart"/>
      <w:r w:rsidRPr="00B374C1">
        <w:rPr>
          <w:sz w:val="26"/>
          <w:szCs w:val="26"/>
          <w:lang w:val="vi-VN"/>
        </w:rPr>
        <w:t>Design</w:t>
      </w:r>
      <w:proofErr w:type="spellEnd"/>
      <w:r w:rsidRPr="00B374C1">
        <w:rPr>
          <w:sz w:val="26"/>
          <w:szCs w:val="26"/>
          <w:lang w:val="vi-VN"/>
        </w:rPr>
        <w:t xml:space="preserve"> (Thiết Kế)</w:t>
      </w:r>
      <w:r w:rsidRPr="00B374C1">
        <w:rPr>
          <w:lang w:val="vi-VN"/>
        </w:rPr>
        <w:t xml:space="preserve">: </w:t>
      </w:r>
      <w:r w:rsidRPr="00B374C1">
        <w:rPr>
          <w:b w:val="0"/>
          <w:lang w:val="vi-VN"/>
        </w:rPr>
        <w:t>Bạn có thể tùy chỉnh thiết kế của trang danh mục với các tùy chọn như:</w:t>
      </w:r>
    </w:p>
    <w:p w14:paraId="50CCEEC1" w14:textId="77777777" w:rsidR="00FC6EDA" w:rsidRPr="00B374C1" w:rsidRDefault="00000000" w:rsidP="000E47FC">
      <w:pPr>
        <w:numPr>
          <w:ilvl w:val="1"/>
          <w:numId w:val="196"/>
        </w:numPr>
        <w:tabs>
          <w:tab w:val="clear" w:pos="8920"/>
        </w:tabs>
        <w:spacing w:before="0" w:after="0"/>
        <w:rPr>
          <w:lang w:val="vi-VN"/>
        </w:rPr>
      </w:pPr>
      <w:proofErr w:type="spellStart"/>
      <w:r w:rsidRPr="00B374C1">
        <w:rPr>
          <w:lang w:val="vi-VN"/>
        </w:rPr>
        <w:t>Custom</w:t>
      </w:r>
      <w:proofErr w:type="spellEnd"/>
      <w:r w:rsidRPr="00B374C1">
        <w:rPr>
          <w:lang w:val="vi-VN"/>
        </w:rPr>
        <w:t xml:space="preserve"> </w:t>
      </w:r>
      <w:proofErr w:type="spellStart"/>
      <w:r w:rsidRPr="00B374C1">
        <w:rPr>
          <w:lang w:val="vi-VN"/>
        </w:rPr>
        <w:t>Design</w:t>
      </w:r>
      <w:proofErr w:type="spellEnd"/>
      <w:r w:rsidRPr="00B374C1">
        <w:rPr>
          <w:lang w:val="vi-VN"/>
        </w:rPr>
        <w:t>: Chọn một thiết kế tùy chỉnh cho danh mục.</w:t>
      </w:r>
    </w:p>
    <w:p w14:paraId="60F04611" w14:textId="77777777" w:rsidR="00FC6EDA" w:rsidRPr="00B374C1" w:rsidRDefault="00000000" w:rsidP="000E47FC">
      <w:pPr>
        <w:numPr>
          <w:ilvl w:val="1"/>
          <w:numId w:val="196"/>
        </w:numPr>
        <w:tabs>
          <w:tab w:val="clear" w:pos="8920"/>
        </w:tabs>
        <w:spacing w:before="0" w:after="0"/>
        <w:rPr>
          <w:lang w:val="vi-VN"/>
        </w:rPr>
      </w:pPr>
      <w:proofErr w:type="spellStart"/>
      <w:r w:rsidRPr="00B374C1">
        <w:rPr>
          <w:lang w:val="vi-VN"/>
        </w:rPr>
        <w:t>Page</w:t>
      </w:r>
      <w:proofErr w:type="spellEnd"/>
      <w:r w:rsidRPr="00B374C1">
        <w:rPr>
          <w:lang w:val="vi-VN"/>
        </w:rPr>
        <w:t xml:space="preserve"> </w:t>
      </w:r>
      <w:proofErr w:type="spellStart"/>
      <w:r w:rsidRPr="00B374C1">
        <w:rPr>
          <w:lang w:val="vi-VN"/>
        </w:rPr>
        <w:t>Layout</w:t>
      </w:r>
      <w:proofErr w:type="spellEnd"/>
      <w:r w:rsidRPr="00B374C1">
        <w:rPr>
          <w:lang w:val="vi-VN"/>
        </w:rPr>
        <w:t>: Chọn kiểu bố cục trang (ví dụ: 1 cột, 2 cột, hoặc bố cục tùy chỉnh).</w:t>
      </w:r>
    </w:p>
    <w:p w14:paraId="7CBCDFDA" w14:textId="77777777" w:rsidR="00FC6EDA" w:rsidRPr="00B374C1" w:rsidRDefault="00000000" w:rsidP="000E47FC">
      <w:pPr>
        <w:numPr>
          <w:ilvl w:val="1"/>
          <w:numId w:val="196"/>
        </w:numPr>
        <w:tabs>
          <w:tab w:val="clear" w:pos="8920"/>
        </w:tabs>
        <w:spacing w:before="0" w:after="0"/>
        <w:rPr>
          <w:lang w:val="vi-VN"/>
        </w:rPr>
      </w:pPr>
      <w:proofErr w:type="spellStart"/>
      <w:r w:rsidRPr="00B374C1">
        <w:rPr>
          <w:lang w:val="vi-VN"/>
        </w:rPr>
        <w:t>Custom</w:t>
      </w:r>
      <w:proofErr w:type="spellEnd"/>
      <w:r w:rsidRPr="00B374C1">
        <w:rPr>
          <w:lang w:val="vi-VN"/>
        </w:rPr>
        <w:t xml:space="preserve"> </w:t>
      </w:r>
      <w:proofErr w:type="spellStart"/>
      <w:r w:rsidRPr="00B374C1">
        <w:rPr>
          <w:lang w:val="vi-VN"/>
        </w:rPr>
        <w:t>Layout</w:t>
      </w:r>
      <w:proofErr w:type="spellEnd"/>
      <w:r w:rsidRPr="00B374C1">
        <w:rPr>
          <w:lang w:val="vi-VN"/>
        </w:rPr>
        <w:t xml:space="preserve"> </w:t>
      </w:r>
      <w:proofErr w:type="spellStart"/>
      <w:r w:rsidRPr="00B374C1">
        <w:rPr>
          <w:lang w:val="vi-VN"/>
        </w:rPr>
        <w:t>Update</w:t>
      </w:r>
      <w:proofErr w:type="spellEnd"/>
      <w:r w:rsidRPr="00B374C1">
        <w:rPr>
          <w:lang w:val="vi-VN"/>
        </w:rPr>
        <w:t xml:space="preserve">: Thêm các cập nhật thiết kế tùy chỉnh bằng cách sử dụng XML để thay đổi cách </w:t>
      </w:r>
      <w:r w:rsidRPr="00B374C1">
        <w:rPr>
          <w:lang w:val="vi-VN"/>
        </w:rPr>
        <w:lastRenderedPageBreak/>
        <w:t>danh mục hiển thị.</w:t>
      </w:r>
    </w:p>
    <w:p w14:paraId="74E49AB0" w14:textId="77777777" w:rsidR="00FC6EDA" w:rsidRPr="00B374C1" w:rsidRDefault="00000000" w:rsidP="000E47FC">
      <w:pPr>
        <w:numPr>
          <w:ilvl w:val="0"/>
          <w:numId w:val="196"/>
        </w:numPr>
        <w:tabs>
          <w:tab w:val="clear" w:pos="8920"/>
        </w:tabs>
        <w:spacing w:before="0" w:after="0"/>
        <w:rPr>
          <w:lang w:val="vi-VN"/>
        </w:rPr>
      </w:pPr>
      <w:r w:rsidRPr="00B374C1">
        <w:rPr>
          <w:lang w:val="vi-VN"/>
        </w:rPr>
        <w:t>Cách sử dụng: Sử dụng các tùy chọn này khi bạn muốn thay đổi giao diện của danh mục, ví dụ như thay đổi cách bố trí hoặc áp dụng thiết kế tùy chỉnh cho trang danh mục.</w:t>
      </w:r>
    </w:p>
    <w:p w14:paraId="010F52BE" w14:textId="77777777" w:rsidR="00FC6EDA" w:rsidRPr="00B374C1" w:rsidRDefault="00000000" w:rsidP="000E47FC">
      <w:pPr>
        <w:pStyle w:val="Heading3"/>
        <w:keepNext w:val="0"/>
        <w:keepLines w:val="0"/>
        <w:numPr>
          <w:ilvl w:val="0"/>
          <w:numId w:val="104"/>
        </w:numPr>
        <w:tabs>
          <w:tab w:val="clear" w:pos="8920"/>
        </w:tabs>
        <w:spacing w:before="0" w:after="0"/>
        <w:rPr>
          <w:sz w:val="26"/>
          <w:szCs w:val="26"/>
          <w:lang w:val="vi-VN"/>
        </w:rPr>
      </w:pPr>
      <w:bookmarkStart w:id="221" w:name="_6xhlgbu8hfaw" w:colFirst="0" w:colLast="0"/>
      <w:bookmarkEnd w:id="221"/>
      <w:r w:rsidRPr="00B374C1">
        <w:rPr>
          <w:sz w:val="26"/>
          <w:szCs w:val="26"/>
          <w:lang w:val="vi-VN"/>
        </w:rPr>
        <w:t xml:space="preserve">Schedule </w:t>
      </w:r>
      <w:proofErr w:type="spellStart"/>
      <w:r w:rsidRPr="00B374C1">
        <w:rPr>
          <w:sz w:val="26"/>
          <w:szCs w:val="26"/>
          <w:lang w:val="vi-VN"/>
        </w:rPr>
        <w:t>Design</w:t>
      </w:r>
      <w:proofErr w:type="spellEnd"/>
      <w:r w:rsidRPr="00B374C1">
        <w:rPr>
          <w:sz w:val="26"/>
          <w:szCs w:val="26"/>
          <w:lang w:val="vi-VN"/>
        </w:rPr>
        <w:t xml:space="preserve"> </w:t>
      </w:r>
      <w:proofErr w:type="spellStart"/>
      <w:r w:rsidRPr="00B374C1">
        <w:rPr>
          <w:sz w:val="26"/>
          <w:szCs w:val="26"/>
          <w:lang w:val="vi-VN"/>
        </w:rPr>
        <w:t>Update</w:t>
      </w:r>
      <w:proofErr w:type="spellEnd"/>
      <w:r w:rsidRPr="00B374C1">
        <w:rPr>
          <w:sz w:val="26"/>
          <w:szCs w:val="26"/>
          <w:lang w:val="vi-VN"/>
        </w:rPr>
        <w:t xml:space="preserve"> (Lập Lịch Cập Nhật Thiết Kế)</w:t>
      </w:r>
      <w:r w:rsidRPr="00B374C1">
        <w:rPr>
          <w:lang w:val="vi-VN"/>
        </w:rPr>
        <w:t xml:space="preserve">: </w:t>
      </w:r>
      <w:r w:rsidRPr="00B374C1">
        <w:rPr>
          <w:b w:val="0"/>
          <w:lang w:val="vi-VN"/>
        </w:rPr>
        <w:t>Bạn có thể lập lịch để áp dụng các cập nhật thiết kế trong một khoảng thời gian nhất định, ví dụ như khi có chương trình khuyến mãi hoặc sự kiện đặc biệt.</w:t>
      </w:r>
    </w:p>
    <w:p w14:paraId="43E5FFCA" w14:textId="77777777" w:rsidR="00FC6EDA" w:rsidRPr="00B374C1" w:rsidRDefault="00000000" w:rsidP="000E47FC">
      <w:pPr>
        <w:numPr>
          <w:ilvl w:val="1"/>
          <w:numId w:val="80"/>
        </w:numPr>
        <w:tabs>
          <w:tab w:val="clear" w:pos="8920"/>
        </w:tabs>
        <w:spacing w:before="0" w:after="0"/>
        <w:rPr>
          <w:lang w:val="vi-VN"/>
        </w:rPr>
      </w:pPr>
      <w:proofErr w:type="spellStart"/>
      <w:r w:rsidRPr="00B374C1">
        <w:rPr>
          <w:lang w:val="vi-VN"/>
        </w:rPr>
        <w:t>From</w:t>
      </w:r>
      <w:proofErr w:type="spellEnd"/>
      <w:r w:rsidRPr="00B374C1">
        <w:rPr>
          <w:lang w:val="vi-VN"/>
        </w:rPr>
        <w:t>: Ngày và giờ bắt đầu áp dụng thiết kế mới.</w:t>
      </w:r>
    </w:p>
    <w:p w14:paraId="6992CE22" w14:textId="77777777" w:rsidR="00FC6EDA" w:rsidRPr="00B374C1" w:rsidRDefault="00000000" w:rsidP="000E47FC">
      <w:pPr>
        <w:numPr>
          <w:ilvl w:val="1"/>
          <w:numId w:val="80"/>
        </w:numPr>
        <w:tabs>
          <w:tab w:val="clear" w:pos="8920"/>
        </w:tabs>
        <w:spacing w:before="0" w:after="0"/>
        <w:rPr>
          <w:lang w:val="vi-VN"/>
        </w:rPr>
      </w:pPr>
      <w:r w:rsidRPr="00B374C1">
        <w:rPr>
          <w:lang w:val="vi-VN"/>
        </w:rPr>
        <w:t>To: Ngày và giờ kết thúc.</w:t>
      </w:r>
    </w:p>
    <w:p w14:paraId="3FFAED48" w14:textId="77777777" w:rsidR="00FC6EDA" w:rsidRPr="00B374C1" w:rsidRDefault="00000000" w:rsidP="000E47FC">
      <w:pPr>
        <w:numPr>
          <w:ilvl w:val="0"/>
          <w:numId w:val="80"/>
        </w:numPr>
        <w:tabs>
          <w:tab w:val="clear" w:pos="8920"/>
        </w:tabs>
        <w:spacing w:before="0"/>
        <w:rPr>
          <w:lang w:val="vi-VN"/>
        </w:rPr>
      </w:pPr>
      <w:r w:rsidRPr="00B374C1">
        <w:rPr>
          <w:lang w:val="vi-VN"/>
        </w:rPr>
        <w:t>Cách sử dụng: Dùng khi bạn muốn thay đổi thiết kế của danh mục trong một khoảng thời gian cụ thể mà không phải thay đổi thủ công mỗi lần.</w:t>
      </w:r>
    </w:p>
    <w:p w14:paraId="186DB176" w14:textId="77777777" w:rsidR="00FC6EDA" w:rsidRPr="00B374C1" w:rsidRDefault="00000000" w:rsidP="000E47FC">
      <w:pPr>
        <w:tabs>
          <w:tab w:val="clear" w:pos="8920"/>
        </w:tabs>
        <w:spacing w:before="0" w:after="100"/>
        <w:ind w:left="2160"/>
        <w:rPr>
          <w:b/>
          <w:lang w:val="vi-VN"/>
        </w:rPr>
      </w:pPr>
      <w:r w:rsidRPr="00B374C1">
        <w:rPr>
          <w:b/>
          <w:lang w:val="vi-VN"/>
        </w:rPr>
        <w:t>6.2.4.2. Xóa danh mục sản phẩm</w:t>
      </w:r>
    </w:p>
    <w:p w14:paraId="433DA83A" w14:textId="77777777" w:rsidR="00FC6EDA" w:rsidRPr="00B374C1" w:rsidRDefault="00000000" w:rsidP="000E47FC">
      <w:pPr>
        <w:tabs>
          <w:tab w:val="clear" w:pos="8920"/>
        </w:tabs>
        <w:spacing w:before="0" w:after="100"/>
        <w:ind w:firstLine="720"/>
        <w:rPr>
          <w:b/>
          <w:lang w:val="vi-VN"/>
        </w:rPr>
      </w:pPr>
      <w:proofErr w:type="spellStart"/>
      <w:r w:rsidRPr="00B374C1">
        <w:rPr>
          <w:lang w:val="vi-VN"/>
        </w:rPr>
        <w:t>Admin</w:t>
      </w:r>
      <w:proofErr w:type="spellEnd"/>
      <w:r w:rsidRPr="00B374C1">
        <w:rPr>
          <w:lang w:val="vi-VN"/>
        </w:rPr>
        <w:t xml:space="preserve"> nhấn nút </w:t>
      </w:r>
      <w:proofErr w:type="spellStart"/>
      <w:r w:rsidRPr="00B374C1">
        <w:rPr>
          <w:b/>
          <w:lang w:val="vi-VN"/>
        </w:rPr>
        <w:t>Delete</w:t>
      </w:r>
      <w:proofErr w:type="spellEnd"/>
      <w:r w:rsidRPr="00B374C1">
        <w:rPr>
          <w:b/>
          <w:lang w:val="vi-VN"/>
        </w:rPr>
        <w:t xml:space="preserve"> </w:t>
      </w:r>
      <w:r w:rsidRPr="00B374C1">
        <w:rPr>
          <w:lang w:val="vi-VN"/>
        </w:rPr>
        <w:t xml:space="preserve">để xóa danh mục sản phẩm muốn xóa. </w:t>
      </w:r>
      <w:r w:rsidRPr="00B374C1">
        <w:rPr>
          <w:b/>
          <w:lang w:val="vi-VN"/>
        </w:rPr>
        <w:t xml:space="preserve"> </w:t>
      </w:r>
    </w:p>
    <w:p w14:paraId="478232D3" w14:textId="77777777" w:rsidR="00C610A9" w:rsidRPr="00B374C1" w:rsidRDefault="00000000" w:rsidP="000E47FC">
      <w:pPr>
        <w:keepNext/>
        <w:tabs>
          <w:tab w:val="clear" w:pos="8920"/>
        </w:tabs>
        <w:spacing w:before="0" w:after="100"/>
        <w:rPr>
          <w:lang w:val="vi-VN"/>
        </w:rPr>
      </w:pPr>
      <w:r w:rsidRPr="00B374C1">
        <w:rPr>
          <w:b/>
          <w:noProof/>
          <w:lang w:val="vi-VN"/>
        </w:rPr>
        <w:drawing>
          <wp:inline distT="114300" distB="114300" distL="114300" distR="114300" wp14:anchorId="00BA559A" wp14:editId="07729997">
            <wp:extent cx="5667700" cy="1803400"/>
            <wp:effectExtent l="0" t="0" r="0" b="0"/>
            <wp:docPr id="104"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157"/>
                    <a:srcRect/>
                    <a:stretch>
                      <a:fillRect/>
                    </a:stretch>
                  </pic:blipFill>
                  <pic:spPr>
                    <a:xfrm>
                      <a:off x="0" y="0"/>
                      <a:ext cx="5667700" cy="1803400"/>
                    </a:xfrm>
                    <a:prstGeom prst="rect">
                      <a:avLst/>
                    </a:prstGeom>
                    <a:ln/>
                  </pic:spPr>
                </pic:pic>
              </a:graphicData>
            </a:graphic>
          </wp:inline>
        </w:drawing>
      </w:r>
    </w:p>
    <w:p w14:paraId="2F6B80EE" w14:textId="0FE3276A" w:rsidR="00FC6EDA" w:rsidRPr="00B374C1" w:rsidRDefault="00C610A9" w:rsidP="000E47FC">
      <w:pPr>
        <w:pStyle w:val="Caption"/>
        <w:tabs>
          <w:tab w:val="clear" w:pos="8920"/>
        </w:tabs>
        <w:jc w:val="center"/>
        <w:rPr>
          <w:b/>
          <w:color w:val="auto"/>
          <w:sz w:val="28"/>
          <w:szCs w:val="28"/>
          <w:lang w:val="vi-VN"/>
        </w:rPr>
      </w:pPr>
      <w:bookmarkStart w:id="222" w:name="_Toc182467852"/>
      <w:r w:rsidRPr="00B374C1">
        <w:rPr>
          <w:color w:val="auto"/>
          <w:sz w:val="28"/>
          <w:szCs w:val="28"/>
          <w:lang w:val="vi-VN"/>
        </w:rPr>
        <w:t xml:space="preserve">Hình 3. </w:t>
      </w:r>
      <w:r w:rsidRPr="00B374C1">
        <w:rPr>
          <w:color w:val="auto"/>
          <w:sz w:val="28"/>
          <w:szCs w:val="28"/>
          <w:lang w:val="vi-VN"/>
        </w:rPr>
        <w:fldChar w:fldCharType="begin"/>
      </w:r>
      <w:r w:rsidRPr="00B374C1">
        <w:rPr>
          <w:color w:val="auto"/>
          <w:sz w:val="28"/>
          <w:szCs w:val="28"/>
          <w:lang w:val="vi-VN"/>
        </w:rPr>
        <w:instrText xml:space="preserve"> SEQ Hình_3. \* ARABIC </w:instrText>
      </w:r>
      <w:r w:rsidRPr="00B374C1">
        <w:rPr>
          <w:color w:val="auto"/>
          <w:sz w:val="28"/>
          <w:szCs w:val="28"/>
          <w:lang w:val="vi-VN"/>
        </w:rPr>
        <w:fldChar w:fldCharType="separate"/>
      </w:r>
      <w:r w:rsidR="008B4D3C" w:rsidRPr="00B374C1">
        <w:rPr>
          <w:noProof/>
          <w:color w:val="auto"/>
          <w:sz w:val="28"/>
          <w:szCs w:val="28"/>
          <w:lang w:val="vi-VN"/>
        </w:rPr>
        <w:t>61</w:t>
      </w:r>
      <w:r w:rsidRPr="00B374C1">
        <w:rPr>
          <w:color w:val="auto"/>
          <w:sz w:val="28"/>
          <w:szCs w:val="28"/>
          <w:lang w:val="vi-VN"/>
        </w:rPr>
        <w:fldChar w:fldCharType="end"/>
      </w:r>
      <w:r w:rsidRPr="00B374C1">
        <w:rPr>
          <w:color w:val="auto"/>
          <w:sz w:val="28"/>
          <w:szCs w:val="28"/>
          <w:lang w:val="vi-VN"/>
        </w:rPr>
        <w:t xml:space="preserve"> Nút “</w:t>
      </w:r>
      <w:proofErr w:type="spellStart"/>
      <w:r w:rsidRPr="00B374C1">
        <w:rPr>
          <w:color w:val="auto"/>
          <w:sz w:val="28"/>
          <w:szCs w:val="28"/>
          <w:lang w:val="vi-VN"/>
        </w:rPr>
        <w:t>Delete</w:t>
      </w:r>
      <w:proofErr w:type="spellEnd"/>
      <w:r w:rsidRPr="00B374C1">
        <w:rPr>
          <w:color w:val="auto"/>
          <w:sz w:val="28"/>
          <w:szCs w:val="28"/>
          <w:lang w:val="vi-VN"/>
        </w:rPr>
        <w:t xml:space="preserve">” trong danh mục </w:t>
      </w:r>
      <w:proofErr w:type="spellStart"/>
      <w:r w:rsidRPr="00B374C1">
        <w:rPr>
          <w:color w:val="auto"/>
          <w:sz w:val="28"/>
          <w:szCs w:val="28"/>
          <w:lang w:val="vi-VN"/>
        </w:rPr>
        <w:t>Category</w:t>
      </w:r>
      <w:bookmarkEnd w:id="222"/>
      <w:proofErr w:type="spellEnd"/>
    </w:p>
    <w:p w14:paraId="4A3DE55B" w14:textId="77777777" w:rsidR="00FC6EDA" w:rsidRPr="00B374C1" w:rsidRDefault="00FC6EDA" w:rsidP="000E47FC">
      <w:pPr>
        <w:tabs>
          <w:tab w:val="clear" w:pos="8920"/>
        </w:tabs>
        <w:rPr>
          <w:lang w:val="vi-VN"/>
        </w:rPr>
      </w:pPr>
    </w:p>
    <w:p w14:paraId="4394A50E" w14:textId="77777777" w:rsidR="00FC6EDA" w:rsidRPr="00B374C1" w:rsidRDefault="00000000" w:rsidP="000E47FC">
      <w:pPr>
        <w:tabs>
          <w:tab w:val="clear" w:pos="8920"/>
        </w:tabs>
        <w:spacing w:before="0" w:after="100"/>
        <w:ind w:left="1440"/>
        <w:rPr>
          <w:b/>
          <w:lang w:val="vi-VN"/>
        </w:rPr>
      </w:pPr>
      <w:r w:rsidRPr="00B374C1">
        <w:rPr>
          <w:b/>
          <w:lang w:val="vi-VN"/>
        </w:rPr>
        <w:t>6.2.5. Chức năng quản lý sản phẩm</w:t>
      </w:r>
    </w:p>
    <w:p w14:paraId="388CF17D" w14:textId="77777777" w:rsidR="00FC6EDA" w:rsidRPr="00B374C1" w:rsidRDefault="00000000" w:rsidP="000E47FC">
      <w:pPr>
        <w:tabs>
          <w:tab w:val="clear" w:pos="8920"/>
        </w:tabs>
        <w:spacing w:before="0" w:after="100"/>
        <w:ind w:left="2160"/>
        <w:rPr>
          <w:b/>
          <w:lang w:val="vi-VN"/>
        </w:rPr>
      </w:pPr>
      <w:r w:rsidRPr="00B374C1">
        <w:rPr>
          <w:b/>
          <w:lang w:val="vi-VN"/>
        </w:rPr>
        <w:t>6.2.5.1. Các loại sản phẩm</w:t>
      </w:r>
    </w:p>
    <w:p w14:paraId="1219155D" w14:textId="77777777" w:rsidR="00FC6EDA" w:rsidRPr="00B374C1" w:rsidRDefault="00000000" w:rsidP="000E47FC">
      <w:pPr>
        <w:tabs>
          <w:tab w:val="clear" w:pos="8920"/>
        </w:tabs>
        <w:spacing w:before="0" w:after="100"/>
        <w:ind w:firstLine="720"/>
        <w:rPr>
          <w:lang w:val="vi-VN"/>
        </w:rPr>
      </w:pPr>
      <w:proofErr w:type="spellStart"/>
      <w:r w:rsidRPr="00B374C1">
        <w:rPr>
          <w:lang w:val="vi-VN"/>
        </w:rPr>
        <w:t>Admin</w:t>
      </w:r>
      <w:proofErr w:type="spellEnd"/>
      <w:r w:rsidRPr="00B374C1">
        <w:rPr>
          <w:lang w:val="vi-VN"/>
        </w:rPr>
        <w:t xml:space="preserve"> xem các sản phẩm đã tạo. </w:t>
      </w:r>
    </w:p>
    <w:p w14:paraId="73FE0FCF" w14:textId="77777777" w:rsidR="00C610A9" w:rsidRPr="00B374C1" w:rsidRDefault="00000000" w:rsidP="000E47FC">
      <w:pPr>
        <w:keepNext/>
        <w:tabs>
          <w:tab w:val="clear" w:pos="8920"/>
        </w:tabs>
        <w:spacing w:before="0" w:after="100"/>
        <w:rPr>
          <w:lang w:val="vi-VN"/>
        </w:rPr>
      </w:pPr>
      <w:r w:rsidRPr="00B374C1">
        <w:rPr>
          <w:noProof/>
          <w:lang w:val="vi-VN"/>
        </w:rPr>
        <w:lastRenderedPageBreak/>
        <w:drawing>
          <wp:inline distT="114300" distB="114300" distL="114300" distR="114300" wp14:anchorId="527AE283" wp14:editId="4F50AAD2">
            <wp:extent cx="5667700" cy="2552700"/>
            <wp:effectExtent l="0" t="0" r="0" b="0"/>
            <wp:docPr id="101"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158"/>
                    <a:srcRect/>
                    <a:stretch>
                      <a:fillRect/>
                    </a:stretch>
                  </pic:blipFill>
                  <pic:spPr>
                    <a:xfrm>
                      <a:off x="0" y="0"/>
                      <a:ext cx="5667700" cy="2552700"/>
                    </a:xfrm>
                    <a:prstGeom prst="rect">
                      <a:avLst/>
                    </a:prstGeom>
                    <a:ln/>
                  </pic:spPr>
                </pic:pic>
              </a:graphicData>
            </a:graphic>
          </wp:inline>
        </w:drawing>
      </w:r>
    </w:p>
    <w:p w14:paraId="6755592A" w14:textId="7DDB5AF9" w:rsidR="00FC6EDA" w:rsidRPr="00B374C1" w:rsidRDefault="00C610A9" w:rsidP="000E47FC">
      <w:pPr>
        <w:pStyle w:val="Caption"/>
        <w:tabs>
          <w:tab w:val="clear" w:pos="8920"/>
        </w:tabs>
        <w:jc w:val="center"/>
        <w:rPr>
          <w:color w:val="auto"/>
          <w:sz w:val="28"/>
          <w:szCs w:val="28"/>
          <w:lang w:val="vi-VN"/>
        </w:rPr>
      </w:pPr>
      <w:bookmarkStart w:id="223" w:name="_Toc182467853"/>
      <w:r w:rsidRPr="00B374C1">
        <w:rPr>
          <w:color w:val="auto"/>
          <w:sz w:val="28"/>
          <w:szCs w:val="28"/>
          <w:lang w:val="vi-VN"/>
        </w:rPr>
        <w:t xml:space="preserve">Hình 3. </w:t>
      </w:r>
      <w:r w:rsidRPr="00B374C1">
        <w:rPr>
          <w:color w:val="auto"/>
          <w:sz w:val="28"/>
          <w:szCs w:val="28"/>
          <w:lang w:val="vi-VN"/>
        </w:rPr>
        <w:fldChar w:fldCharType="begin"/>
      </w:r>
      <w:r w:rsidRPr="00B374C1">
        <w:rPr>
          <w:color w:val="auto"/>
          <w:sz w:val="28"/>
          <w:szCs w:val="28"/>
          <w:lang w:val="vi-VN"/>
        </w:rPr>
        <w:instrText xml:space="preserve"> SEQ Hình_3. \* ARABIC </w:instrText>
      </w:r>
      <w:r w:rsidRPr="00B374C1">
        <w:rPr>
          <w:color w:val="auto"/>
          <w:sz w:val="28"/>
          <w:szCs w:val="28"/>
          <w:lang w:val="vi-VN"/>
        </w:rPr>
        <w:fldChar w:fldCharType="separate"/>
      </w:r>
      <w:r w:rsidR="008B4D3C" w:rsidRPr="00B374C1">
        <w:rPr>
          <w:noProof/>
          <w:color w:val="auto"/>
          <w:sz w:val="28"/>
          <w:szCs w:val="28"/>
          <w:lang w:val="vi-VN"/>
        </w:rPr>
        <w:t>62</w:t>
      </w:r>
      <w:r w:rsidRPr="00B374C1">
        <w:rPr>
          <w:color w:val="auto"/>
          <w:sz w:val="28"/>
          <w:szCs w:val="28"/>
          <w:lang w:val="vi-VN"/>
        </w:rPr>
        <w:fldChar w:fldCharType="end"/>
      </w:r>
      <w:r w:rsidRPr="00B374C1">
        <w:rPr>
          <w:color w:val="auto"/>
          <w:sz w:val="28"/>
          <w:szCs w:val="28"/>
          <w:lang w:val="vi-VN"/>
        </w:rPr>
        <w:t xml:space="preserve"> Giao diện danh mục sản phẩm trong </w:t>
      </w:r>
      <w:proofErr w:type="spellStart"/>
      <w:r w:rsidRPr="00B374C1">
        <w:rPr>
          <w:color w:val="auto"/>
          <w:sz w:val="28"/>
          <w:szCs w:val="28"/>
          <w:lang w:val="vi-VN"/>
        </w:rPr>
        <w:t>Magento</w:t>
      </w:r>
      <w:proofErr w:type="spellEnd"/>
      <w:r w:rsidRPr="00B374C1">
        <w:rPr>
          <w:color w:val="auto"/>
          <w:sz w:val="28"/>
          <w:szCs w:val="28"/>
          <w:lang w:val="vi-VN"/>
        </w:rPr>
        <w:t xml:space="preserve"> </w:t>
      </w:r>
      <w:proofErr w:type="spellStart"/>
      <w:r w:rsidRPr="00B374C1">
        <w:rPr>
          <w:color w:val="auto"/>
          <w:sz w:val="28"/>
          <w:szCs w:val="28"/>
          <w:lang w:val="vi-VN"/>
        </w:rPr>
        <w:t>Admin</w:t>
      </w:r>
      <w:bookmarkEnd w:id="223"/>
      <w:proofErr w:type="spellEnd"/>
    </w:p>
    <w:p w14:paraId="504A8BEE" w14:textId="77777777" w:rsidR="00FC6EDA" w:rsidRPr="00B374C1" w:rsidRDefault="00FC6EDA" w:rsidP="000E47FC">
      <w:pPr>
        <w:tabs>
          <w:tab w:val="clear" w:pos="8920"/>
        </w:tabs>
        <w:spacing w:before="0" w:after="100"/>
        <w:ind w:firstLine="720"/>
        <w:rPr>
          <w:lang w:val="vi-VN"/>
        </w:rPr>
      </w:pPr>
    </w:p>
    <w:p w14:paraId="56E703F9" w14:textId="77777777" w:rsidR="00FC6EDA" w:rsidRPr="00B374C1" w:rsidRDefault="00000000" w:rsidP="000E47FC">
      <w:pPr>
        <w:tabs>
          <w:tab w:val="clear" w:pos="8920"/>
        </w:tabs>
        <w:spacing w:before="0" w:after="100"/>
        <w:ind w:firstLine="720"/>
        <w:rPr>
          <w:lang w:val="vi-VN"/>
        </w:rPr>
      </w:pPr>
      <w:r w:rsidRPr="00B374C1">
        <w:rPr>
          <w:lang w:val="vi-VN"/>
        </w:rPr>
        <w:t xml:space="preserve">Trong </w:t>
      </w:r>
      <w:proofErr w:type="spellStart"/>
      <w:r w:rsidRPr="00B374C1">
        <w:rPr>
          <w:lang w:val="vi-VN"/>
        </w:rPr>
        <w:t>Magento</w:t>
      </w:r>
      <w:proofErr w:type="spellEnd"/>
      <w:r w:rsidRPr="00B374C1">
        <w:rPr>
          <w:lang w:val="vi-VN"/>
        </w:rPr>
        <w:t>, có nhiều loại sản phẩm để phù hợp với các nhu cầu kinh doanh khác nhau:</w:t>
      </w:r>
    </w:p>
    <w:p w14:paraId="693636B9" w14:textId="77777777" w:rsidR="00C610A9" w:rsidRPr="00B374C1" w:rsidRDefault="00000000" w:rsidP="000E47FC">
      <w:pPr>
        <w:keepNext/>
        <w:tabs>
          <w:tab w:val="clear" w:pos="8920"/>
        </w:tabs>
        <w:spacing w:before="0" w:after="100"/>
        <w:ind w:left="2160" w:firstLine="720"/>
        <w:rPr>
          <w:lang w:val="vi-VN"/>
        </w:rPr>
      </w:pPr>
      <w:r w:rsidRPr="00B374C1">
        <w:rPr>
          <w:noProof/>
          <w:lang w:val="vi-VN"/>
        </w:rPr>
        <w:drawing>
          <wp:inline distT="114300" distB="114300" distL="114300" distR="114300" wp14:anchorId="64B619BF" wp14:editId="39069DF6">
            <wp:extent cx="2192338" cy="3563640"/>
            <wp:effectExtent l="0" t="0" r="0" b="0"/>
            <wp:docPr id="62"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159"/>
                    <a:srcRect/>
                    <a:stretch>
                      <a:fillRect/>
                    </a:stretch>
                  </pic:blipFill>
                  <pic:spPr>
                    <a:xfrm>
                      <a:off x="0" y="0"/>
                      <a:ext cx="2192338" cy="3563640"/>
                    </a:xfrm>
                    <a:prstGeom prst="rect">
                      <a:avLst/>
                    </a:prstGeom>
                    <a:ln/>
                  </pic:spPr>
                </pic:pic>
              </a:graphicData>
            </a:graphic>
          </wp:inline>
        </w:drawing>
      </w:r>
    </w:p>
    <w:p w14:paraId="7790517A" w14:textId="7F9601D2" w:rsidR="00FC6EDA" w:rsidRPr="00B374C1" w:rsidRDefault="00C610A9" w:rsidP="000E47FC">
      <w:pPr>
        <w:pStyle w:val="Caption"/>
        <w:tabs>
          <w:tab w:val="clear" w:pos="8920"/>
        </w:tabs>
        <w:jc w:val="center"/>
        <w:rPr>
          <w:color w:val="auto"/>
          <w:sz w:val="28"/>
          <w:szCs w:val="28"/>
          <w:lang w:val="vi-VN"/>
        </w:rPr>
      </w:pPr>
      <w:bookmarkStart w:id="224" w:name="_Toc182467854"/>
      <w:r w:rsidRPr="00B374C1">
        <w:rPr>
          <w:color w:val="auto"/>
          <w:sz w:val="28"/>
          <w:szCs w:val="28"/>
          <w:lang w:val="vi-VN"/>
        </w:rPr>
        <w:t xml:space="preserve">Hình 3. </w:t>
      </w:r>
      <w:r w:rsidRPr="00B374C1">
        <w:rPr>
          <w:color w:val="auto"/>
          <w:sz w:val="28"/>
          <w:szCs w:val="28"/>
          <w:lang w:val="vi-VN"/>
        </w:rPr>
        <w:fldChar w:fldCharType="begin"/>
      </w:r>
      <w:r w:rsidRPr="00B374C1">
        <w:rPr>
          <w:color w:val="auto"/>
          <w:sz w:val="28"/>
          <w:szCs w:val="28"/>
          <w:lang w:val="vi-VN"/>
        </w:rPr>
        <w:instrText xml:space="preserve"> SEQ Hình_3. \* ARABIC </w:instrText>
      </w:r>
      <w:r w:rsidRPr="00B374C1">
        <w:rPr>
          <w:color w:val="auto"/>
          <w:sz w:val="28"/>
          <w:szCs w:val="28"/>
          <w:lang w:val="vi-VN"/>
        </w:rPr>
        <w:fldChar w:fldCharType="separate"/>
      </w:r>
      <w:r w:rsidR="008B4D3C" w:rsidRPr="00B374C1">
        <w:rPr>
          <w:noProof/>
          <w:color w:val="auto"/>
          <w:sz w:val="28"/>
          <w:szCs w:val="28"/>
          <w:lang w:val="vi-VN"/>
        </w:rPr>
        <w:t>63</w:t>
      </w:r>
      <w:r w:rsidRPr="00B374C1">
        <w:rPr>
          <w:color w:val="auto"/>
          <w:sz w:val="28"/>
          <w:szCs w:val="28"/>
          <w:lang w:val="vi-VN"/>
        </w:rPr>
        <w:fldChar w:fldCharType="end"/>
      </w:r>
      <w:r w:rsidRPr="00B374C1">
        <w:rPr>
          <w:color w:val="auto"/>
          <w:sz w:val="28"/>
          <w:szCs w:val="28"/>
          <w:lang w:val="vi-VN"/>
        </w:rPr>
        <w:t xml:space="preserve"> Các loại sản phẩm trong </w:t>
      </w:r>
      <w:proofErr w:type="spellStart"/>
      <w:r w:rsidRPr="00B374C1">
        <w:rPr>
          <w:color w:val="auto"/>
          <w:sz w:val="28"/>
          <w:szCs w:val="28"/>
          <w:lang w:val="vi-VN"/>
        </w:rPr>
        <w:t>Magento</w:t>
      </w:r>
      <w:proofErr w:type="spellEnd"/>
      <w:r w:rsidRPr="00B374C1">
        <w:rPr>
          <w:color w:val="auto"/>
          <w:sz w:val="28"/>
          <w:szCs w:val="28"/>
          <w:lang w:val="vi-VN"/>
        </w:rPr>
        <w:t xml:space="preserve"> </w:t>
      </w:r>
      <w:proofErr w:type="spellStart"/>
      <w:r w:rsidRPr="00B374C1">
        <w:rPr>
          <w:color w:val="auto"/>
          <w:sz w:val="28"/>
          <w:szCs w:val="28"/>
          <w:lang w:val="vi-VN"/>
        </w:rPr>
        <w:t>Admin</w:t>
      </w:r>
      <w:bookmarkEnd w:id="224"/>
      <w:proofErr w:type="spellEnd"/>
    </w:p>
    <w:p w14:paraId="7692B658" w14:textId="77777777" w:rsidR="00FC6EDA" w:rsidRPr="00B374C1" w:rsidRDefault="00FC6EDA" w:rsidP="000E47FC">
      <w:pPr>
        <w:tabs>
          <w:tab w:val="clear" w:pos="8920"/>
        </w:tabs>
        <w:spacing w:before="0" w:after="100"/>
        <w:rPr>
          <w:lang w:val="vi-VN"/>
        </w:rPr>
      </w:pPr>
    </w:p>
    <w:p w14:paraId="756A4613" w14:textId="77777777" w:rsidR="00FC6EDA" w:rsidRPr="00B374C1" w:rsidRDefault="00000000" w:rsidP="000E47FC">
      <w:pPr>
        <w:pStyle w:val="Heading3"/>
        <w:keepNext w:val="0"/>
        <w:keepLines w:val="0"/>
        <w:numPr>
          <w:ilvl w:val="0"/>
          <w:numId w:val="179"/>
        </w:numPr>
        <w:tabs>
          <w:tab w:val="clear" w:pos="8920"/>
        </w:tabs>
        <w:spacing w:after="0"/>
        <w:rPr>
          <w:sz w:val="26"/>
          <w:szCs w:val="26"/>
          <w:lang w:val="vi-VN"/>
        </w:rPr>
      </w:pPr>
      <w:bookmarkStart w:id="225" w:name="_6z9ranv9xkqi" w:colFirst="0" w:colLast="0"/>
      <w:bookmarkEnd w:id="225"/>
      <w:proofErr w:type="spellStart"/>
      <w:r w:rsidRPr="00B374C1">
        <w:rPr>
          <w:sz w:val="26"/>
          <w:szCs w:val="26"/>
          <w:lang w:val="vi-VN"/>
        </w:rPr>
        <w:t>Simple</w:t>
      </w:r>
      <w:proofErr w:type="spellEnd"/>
      <w:r w:rsidRPr="00B374C1">
        <w:rPr>
          <w:sz w:val="26"/>
          <w:szCs w:val="26"/>
          <w:lang w:val="vi-VN"/>
        </w:rPr>
        <w:t xml:space="preserve"> </w:t>
      </w:r>
      <w:proofErr w:type="spellStart"/>
      <w:r w:rsidRPr="00B374C1">
        <w:rPr>
          <w:sz w:val="26"/>
          <w:szCs w:val="26"/>
          <w:lang w:val="vi-VN"/>
        </w:rPr>
        <w:t>Product</w:t>
      </w:r>
      <w:proofErr w:type="spellEnd"/>
      <w:r w:rsidRPr="00B374C1">
        <w:rPr>
          <w:sz w:val="26"/>
          <w:szCs w:val="26"/>
          <w:lang w:val="vi-VN"/>
        </w:rPr>
        <w:t xml:space="preserve"> (Sản phẩm đơn giản)</w:t>
      </w:r>
      <w:r w:rsidRPr="00B374C1">
        <w:rPr>
          <w:lang w:val="vi-VN"/>
        </w:rPr>
        <w:t xml:space="preserve">: </w:t>
      </w:r>
      <w:r w:rsidRPr="00B374C1">
        <w:rPr>
          <w:b w:val="0"/>
          <w:lang w:val="vi-VN"/>
        </w:rPr>
        <w:t>Đây là loại sản phẩm cơ bản nhất. Sản phẩm đơn giản là một mặt hàng duy nhất, không có biến thể nào khác về kích thước, màu sắc, hoặc tùy chọn.</w:t>
      </w:r>
    </w:p>
    <w:p w14:paraId="090F4DB4" w14:textId="77777777" w:rsidR="00FC6EDA" w:rsidRPr="00B374C1" w:rsidRDefault="00000000" w:rsidP="000E47FC">
      <w:pPr>
        <w:numPr>
          <w:ilvl w:val="0"/>
          <w:numId w:val="133"/>
        </w:numPr>
        <w:tabs>
          <w:tab w:val="clear" w:pos="8920"/>
        </w:tabs>
        <w:spacing w:before="0" w:after="0"/>
        <w:rPr>
          <w:lang w:val="vi-VN"/>
        </w:rPr>
      </w:pPr>
      <w:r w:rsidRPr="00B374C1">
        <w:rPr>
          <w:lang w:val="vi-VN"/>
        </w:rPr>
        <w:t>Khi nào sử dụng: Khi bạn bán các sản phẩm không có tùy chọn hoặc biến thể nào.</w:t>
      </w:r>
    </w:p>
    <w:p w14:paraId="2B249D2D" w14:textId="77777777" w:rsidR="00FC6EDA" w:rsidRPr="00B374C1" w:rsidRDefault="00000000" w:rsidP="000E47FC">
      <w:pPr>
        <w:pStyle w:val="Heading3"/>
        <w:keepNext w:val="0"/>
        <w:keepLines w:val="0"/>
        <w:numPr>
          <w:ilvl w:val="0"/>
          <w:numId w:val="69"/>
        </w:numPr>
        <w:tabs>
          <w:tab w:val="clear" w:pos="8920"/>
        </w:tabs>
        <w:spacing w:before="0" w:after="0"/>
        <w:rPr>
          <w:sz w:val="26"/>
          <w:szCs w:val="26"/>
          <w:lang w:val="vi-VN"/>
        </w:rPr>
      </w:pPr>
      <w:bookmarkStart w:id="226" w:name="_x7t2q7wjw6ya" w:colFirst="0" w:colLast="0"/>
      <w:bookmarkEnd w:id="226"/>
      <w:proofErr w:type="spellStart"/>
      <w:r w:rsidRPr="00B374C1">
        <w:rPr>
          <w:sz w:val="26"/>
          <w:szCs w:val="26"/>
          <w:lang w:val="vi-VN"/>
        </w:rPr>
        <w:lastRenderedPageBreak/>
        <w:t>Configurable</w:t>
      </w:r>
      <w:proofErr w:type="spellEnd"/>
      <w:r w:rsidRPr="00B374C1">
        <w:rPr>
          <w:sz w:val="26"/>
          <w:szCs w:val="26"/>
          <w:lang w:val="vi-VN"/>
        </w:rPr>
        <w:t xml:space="preserve"> </w:t>
      </w:r>
      <w:proofErr w:type="spellStart"/>
      <w:r w:rsidRPr="00B374C1">
        <w:rPr>
          <w:sz w:val="26"/>
          <w:szCs w:val="26"/>
          <w:lang w:val="vi-VN"/>
        </w:rPr>
        <w:t>Product</w:t>
      </w:r>
      <w:proofErr w:type="spellEnd"/>
      <w:r w:rsidRPr="00B374C1">
        <w:rPr>
          <w:sz w:val="26"/>
          <w:szCs w:val="26"/>
          <w:lang w:val="vi-VN"/>
        </w:rPr>
        <w:t xml:space="preserve"> (Sản phẩm có cấu hình)</w:t>
      </w:r>
      <w:r w:rsidRPr="00B374C1">
        <w:rPr>
          <w:lang w:val="vi-VN"/>
        </w:rPr>
        <w:t xml:space="preserve">: </w:t>
      </w:r>
      <w:r w:rsidRPr="00B374C1">
        <w:rPr>
          <w:b w:val="0"/>
          <w:lang w:val="vi-VN"/>
        </w:rPr>
        <w:t>Loại sản phẩm này cho phép khách hàng chọn các biến thể khác nhau của sản phẩm, ví dụ như kích thước, màu sắc, kiểu dáng.</w:t>
      </w:r>
    </w:p>
    <w:p w14:paraId="36AE9653" w14:textId="77777777" w:rsidR="00FC6EDA" w:rsidRPr="00B374C1" w:rsidRDefault="00000000" w:rsidP="000E47FC">
      <w:pPr>
        <w:numPr>
          <w:ilvl w:val="0"/>
          <w:numId w:val="225"/>
        </w:numPr>
        <w:tabs>
          <w:tab w:val="clear" w:pos="8920"/>
        </w:tabs>
        <w:spacing w:before="0" w:after="0"/>
        <w:rPr>
          <w:lang w:val="vi-VN"/>
        </w:rPr>
      </w:pPr>
      <w:r w:rsidRPr="00B374C1">
        <w:rPr>
          <w:lang w:val="vi-VN"/>
        </w:rPr>
        <w:t>Khi nào sử dụng: Khi bạn bán các sản phẩm có nhiều tùy chọn và cần tạo ra các lựa chọn khác nhau trong một sản phẩm duy nhất.</w:t>
      </w:r>
    </w:p>
    <w:p w14:paraId="62C9B2DC" w14:textId="77777777" w:rsidR="00FC6EDA" w:rsidRPr="00B374C1" w:rsidRDefault="00000000" w:rsidP="000E47FC">
      <w:pPr>
        <w:pStyle w:val="Heading3"/>
        <w:keepNext w:val="0"/>
        <w:keepLines w:val="0"/>
        <w:numPr>
          <w:ilvl w:val="0"/>
          <w:numId w:val="213"/>
        </w:numPr>
        <w:tabs>
          <w:tab w:val="clear" w:pos="8920"/>
        </w:tabs>
        <w:spacing w:before="0" w:after="0"/>
        <w:rPr>
          <w:sz w:val="26"/>
          <w:szCs w:val="26"/>
          <w:lang w:val="vi-VN"/>
        </w:rPr>
      </w:pPr>
      <w:bookmarkStart w:id="227" w:name="_rrsm29yyes7t" w:colFirst="0" w:colLast="0"/>
      <w:bookmarkEnd w:id="227"/>
      <w:proofErr w:type="spellStart"/>
      <w:r w:rsidRPr="00B374C1">
        <w:rPr>
          <w:sz w:val="26"/>
          <w:szCs w:val="26"/>
          <w:lang w:val="vi-VN"/>
        </w:rPr>
        <w:t>Grouped</w:t>
      </w:r>
      <w:proofErr w:type="spellEnd"/>
      <w:r w:rsidRPr="00B374C1">
        <w:rPr>
          <w:sz w:val="26"/>
          <w:szCs w:val="26"/>
          <w:lang w:val="vi-VN"/>
        </w:rPr>
        <w:t xml:space="preserve"> </w:t>
      </w:r>
      <w:proofErr w:type="spellStart"/>
      <w:r w:rsidRPr="00B374C1">
        <w:rPr>
          <w:sz w:val="26"/>
          <w:szCs w:val="26"/>
          <w:lang w:val="vi-VN"/>
        </w:rPr>
        <w:t>Product</w:t>
      </w:r>
      <w:proofErr w:type="spellEnd"/>
      <w:r w:rsidRPr="00B374C1">
        <w:rPr>
          <w:sz w:val="26"/>
          <w:szCs w:val="26"/>
          <w:lang w:val="vi-VN"/>
        </w:rPr>
        <w:t xml:space="preserve"> (Sản phẩm nhóm)</w:t>
      </w:r>
      <w:r w:rsidRPr="00B374C1">
        <w:rPr>
          <w:lang w:val="vi-VN"/>
        </w:rPr>
        <w:t xml:space="preserve">: </w:t>
      </w:r>
      <w:r w:rsidRPr="00B374C1">
        <w:rPr>
          <w:b w:val="0"/>
          <w:lang w:val="vi-VN"/>
        </w:rPr>
        <w:t>Cho phép bạn tạo một nhóm các sản phẩm liên quan và bán chúng dưới dạng một bộ sưu tập. Mỗi sản phẩm trong nhóm này vẫn được tính giá riêng và khách hàng có thể chọn số lượng từng sản phẩm trong nhóm.</w:t>
      </w:r>
    </w:p>
    <w:p w14:paraId="6EDF916A" w14:textId="77777777" w:rsidR="00FC6EDA" w:rsidRPr="00B374C1" w:rsidRDefault="00000000" w:rsidP="000E47FC">
      <w:pPr>
        <w:numPr>
          <w:ilvl w:val="0"/>
          <w:numId w:val="168"/>
        </w:numPr>
        <w:tabs>
          <w:tab w:val="clear" w:pos="8920"/>
        </w:tabs>
        <w:spacing w:before="0" w:after="0"/>
        <w:rPr>
          <w:lang w:val="vi-VN"/>
        </w:rPr>
      </w:pPr>
      <w:r w:rsidRPr="00B374C1">
        <w:rPr>
          <w:lang w:val="vi-VN"/>
        </w:rPr>
        <w:t>Khi nào sử dụng: Khi bạn muốn tạo một gói các sản phẩm liên quan mà khách hàng có thể mua cùng lúc, nhưng vẫn có tùy chọn mua từng món riêng.</w:t>
      </w:r>
    </w:p>
    <w:p w14:paraId="11DA7424" w14:textId="77777777" w:rsidR="00FC6EDA" w:rsidRPr="00B374C1" w:rsidRDefault="00000000" w:rsidP="000E47FC">
      <w:pPr>
        <w:pStyle w:val="Heading3"/>
        <w:keepNext w:val="0"/>
        <w:keepLines w:val="0"/>
        <w:numPr>
          <w:ilvl w:val="0"/>
          <w:numId w:val="31"/>
        </w:numPr>
        <w:tabs>
          <w:tab w:val="clear" w:pos="8920"/>
        </w:tabs>
        <w:spacing w:before="0" w:after="0"/>
        <w:rPr>
          <w:sz w:val="26"/>
          <w:szCs w:val="26"/>
          <w:lang w:val="vi-VN"/>
        </w:rPr>
      </w:pPr>
      <w:bookmarkStart w:id="228" w:name="_h52dyyirlqlv" w:colFirst="0" w:colLast="0"/>
      <w:bookmarkEnd w:id="228"/>
      <w:proofErr w:type="spellStart"/>
      <w:r w:rsidRPr="00B374C1">
        <w:rPr>
          <w:sz w:val="26"/>
          <w:szCs w:val="26"/>
          <w:lang w:val="vi-VN"/>
        </w:rPr>
        <w:t>Bundle</w:t>
      </w:r>
      <w:proofErr w:type="spellEnd"/>
      <w:r w:rsidRPr="00B374C1">
        <w:rPr>
          <w:sz w:val="26"/>
          <w:szCs w:val="26"/>
          <w:lang w:val="vi-VN"/>
        </w:rPr>
        <w:t xml:space="preserve"> </w:t>
      </w:r>
      <w:proofErr w:type="spellStart"/>
      <w:r w:rsidRPr="00B374C1">
        <w:rPr>
          <w:sz w:val="26"/>
          <w:szCs w:val="26"/>
          <w:lang w:val="vi-VN"/>
        </w:rPr>
        <w:t>Product</w:t>
      </w:r>
      <w:proofErr w:type="spellEnd"/>
      <w:r w:rsidRPr="00B374C1">
        <w:rPr>
          <w:sz w:val="26"/>
          <w:szCs w:val="26"/>
          <w:lang w:val="vi-VN"/>
        </w:rPr>
        <w:t xml:space="preserve"> (Sản phẩm bó)</w:t>
      </w:r>
      <w:r w:rsidRPr="00B374C1">
        <w:rPr>
          <w:lang w:val="vi-VN"/>
        </w:rPr>
        <w:t xml:space="preserve">: </w:t>
      </w:r>
      <w:r w:rsidRPr="00B374C1">
        <w:rPr>
          <w:b w:val="0"/>
          <w:lang w:val="vi-VN"/>
        </w:rPr>
        <w:t>Sản phẩm bó cho phép khách hàng "xây dựng" sản phẩm của mình bằng cách chọn các thành phần từ các tùy chọn có sẵn.</w:t>
      </w:r>
    </w:p>
    <w:p w14:paraId="04A63A76" w14:textId="77777777" w:rsidR="00FC6EDA" w:rsidRPr="00B374C1" w:rsidRDefault="00000000" w:rsidP="000E47FC">
      <w:pPr>
        <w:numPr>
          <w:ilvl w:val="0"/>
          <w:numId w:val="87"/>
        </w:numPr>
        <w:tabs>
          <w:tab w:val="clear" w:pos="8920"/>
        </w:tabs>
        <w:spacing w:before="0" w:after="0"/>
        <w:rPr>
          <w:lang w:val="vi-VN"/>
        </w:rPr>
      </w:pPr>
      <w:r w:rsidRPr="00B374C1">
        <w:rPr>
          <w:lang w:val="vi-VN"/>
        </w:rPr>
        <w:t>Khi nào sử dụng: Khi bạn bán các sản phẩm có thể tùy chỉnh thành phần và khách hàng có thể chọn các yếu tố để tạo ra sản phẩm riêng của họ.</w:t>
      </w:r>
    </w:p>
    <w:p w14:paraId="781D68E0" w14:textId="77777777" w:rsidR="00FC6EDA" w:rsidRPr="00B374C1" w:rsidRDefault="00000000" w:rsidP="000E47FC">
      <w:pPr>
        <w:pStyle w:val="Heading3"/>
        <w:keepNext w:val="0"/>
        <w:keepLines w:val="0"/>
        <w:numPr>
          <w:ilvl w:val="0"/>
          <w:numId w:val="156"/>
        </w:numPr>
        <w:tabs>
          <w:tab w:val="clear" w:pos="8920"/>
        </w:tabs>
        <w:spacing w:before="0" w:after="0"/>
        <w:rPr>
          <w:sz w:val="26"/>
          <w:szCs w:val="26"/>
          <w:lang w:val="vi-VN"/>
        </w:rPr>
      </w:pPr>
      <w:bookmarkStart w:id="229" w:name="_icxqbo1hjxol" w:colFirst="0" w:colLast="0"/>
      <w:bookmarkEnd w:id="229"/>
      <w:proofErr w:type="spellStart"/>
      <w:r w:rsidRPr="00B374C1">
        <w:rPr>
          <w:sz w:val="26"/>
          <w:szCs w:val="26"/>
          <w:lang w:val="vi-VN"/>
        </w:rPr>
        <w:t>Virtual</w:t>
      </w:r>
      <w:proofErr w:type="spellEnd"/>
      <w:r w:rsidRPr="00B374C1">
        <w:rPr>
          <w:sz w:val="26"/>
          <w:szCs w:val="26"/>
          <w:lang w:val="vi-VN"/>
        </w:rPr>
        <w:t xml:space="preserve"> </w:t>
      </w:r>
      <w:proofErr w:type="spellStart"/>
      <w:r w:rsidRPr="00B374C1">
        <w:rPr>
          <w:sz w:val="26"/>
          <w:szCs w:val="26"/>
          <w:lang w:val="vi-VN"/>
        </w:rPr>
        <w:t>Product</w:t>
      </w:r>
      <w:proofErr w:type="spellEnd"/>
      <w:r w:rsidRPr="00B374C1">
        <w:rPr>
          <w:sz w:val="26"/>
          <w:szCs w:val="26"/>
          <w:lang w:val="vi-VN"/>
        </w:rPr>
        <w:t xml:space="preserve"> (Sản phẩm ảo)</w:t>
      </w:r>
      <w:r w:rsidRPr="00B374C1">
        <w:rPr>
          <w:lang w:val="vi-VN"/>
        </w:rPr>
        <w:t xml:space="preserve">: </w:t>
      </w:r>
      <w:r w:rsidRPr="00B374C1">
        <w:rPr>
          <w:b w:val="0"/>
          <w:lang w:val="vi-VN"/>
        </w:rPr>
        <w:t>Sản phẩm ảo là sản phẩm không cần giao hàng hoặc kho hàng vì nó là một sản phẩm kỹ thuật số hoặc dịch vụ.</w:t>
      </w:r>
    </w:p>
    <w:p w14:paraId="1B4D596E" w14:textId="77777777" w:rsidR="00FC6EDA" w:rsidRPr="00B374C1" w:rsidRDefault="00000000" w:rsidP="000E47FC">
      <w:pPr>
        <w:numPr>
          <w:ilvl w:val="0"/>
          <w:numId w:val="184"/>
        </w:numPr>
        <w:tabs>
          <w:tab w:val="clear" w:pos="8920"/>
        </w:tabs>
        <w:spacing w:before="0" w:after="0"/>
        <w:rPr>
          <w:lang w:val="vi-VN"/>
        </w:rPr>
      </w:pPr>
      <w:r w:rsidRPr="00B374C1">
        <w:rPr>
          <w:lang w:val="vi-VN"/>
        </w:rPr>
        <w:t>Khi nào sử dụng: Khi bạn bán các sản phẩm kỹ thuật số hoặc dịch vụ không cần giao hàng vật lý.</w:t>
      </w:r>
    </w:p>
    <w:p w14:paraId="016C94C6" w14:textId="77777777" w:rsidR="00FC6EDA" w:rsidRPr="00B374C1" w:rsidRDefault="00000000" w:rsidP="000E47FC">
      <w:pPr>
        <w:pStyle w:val="Heading3"/>
        <w:keepNext w:val="0"/>
        <w:keepLines w:val="0"/>
        <w:numPr>
          <w:ilvl w:val="0"/>
          <w:numId w:val="165"/>
        </w:numPr>
        <w:tabs>
          <w:tab w:val="clear" w:pos="8920"/>
        </w:tabs>
        <w:spacing w:before="0" w:after="0"/>
        <w:rPr>
          <w:sz w:val="26"/>
          <w:szCs w:val="26"/>
          <w:lang w:val="vi-VN"/>
        </w:rPr>
      </w:pPr>
      <w:bookmarkStart w:id="230" w:name="_6fx9sjfwpqyi" w:colFirst="0" w:colLast="0"/>
      <w:bookmarkEnd w:id="230"/>
      <w:proofErr w:type="spellStart"/>
      <w:r w:rsidRPr="00B374C1">
        <w:rPr>
          <w:sz w:val="26"/>
          <w:szCs w:val="26"/>
          <w:lang w:val="vi-VN"/>
        </w:rPr>
        <w:t>Downloadable</w:t>
      </w:r>
      <w:proofErr w:type="spellEnd"/>
      <w:r w:rsidRPr="00B374C1">
        <w:rPr>
          <w:sz w:val="26"/>
          <w:szCs w:val="26"/>
          <w:lang w:val="vi-VN"/>
        </w:rPr>
        <w:t xml:space="preserve"> </w:t>
      </w:r>
      <w:proofErr w:type="spellStart"/>
      <w:r w:rsidRPr="00B374C1">
        <w:rPr>
          <w:sz w:val="26"/>
          <w:szCs w:val="26"/>
          <w:lang w:val="vi-VN"/>
        </w:rPr>
        <w:t>Product</w:t>
      </w:r>
      <w:proofErr w:type="spellEnd"/>
      <w:r w:rsidRPr="00B374C1">
        <w:rPr>
          <w:sz w:val="26"/>
          <w:szCs w:val="26"/>
          <w:lang w:val="vi-VN"/>
        </w:rPr>
        <w:t xml:space="preserve"> (Sản phẩm có thể tải xuống)</w:t>
      </w:r>
      <w:r w:rsidRPr="00B374C1">
        <w:rPr>
          <w:lang w:val="vi-VN"/>
        </w:rPr>
        <w:t xml:space="preserve">: </w:t>
      </w:r>
      <w:r w:rsidRPr="00B374C1">
        <w:rPr>
          <w:b w:val="0"/>
          <w:lang w:val="vi-VN"/>
        </w:rPr>
        <w:t xml:space="preserve">Là các sản phẩm kỹ thuật số có thể tải xuống, chẳng hạn như phần mềm, sách điện tử, nhạc, hoặc </w:t>
      </w:r>
      <w:proofErr w:type="spellStart"/>
      <w:r w:rsidRPr="00B374C1">
        <w:rPr>
          <w:b w:val="0"/>
          <w:lang w:val="vi-VN"/>
        </w:rPr>
        <w:t>video</w:t>
      </w:r>
      <w:proofErr w:type="spellEnd"/>
      <w:r w:rsidRPr="00B374C1">
        <w:rPr>
          <w:b w:val="0"/>
          <w:lang w:val="vi-VN"/>
        </w:rPr>
        <w:t>.</w:t>
      </w:r>
    </w:p>
    <w:p w14:paraId="3D94322B" w14:textId="77777777" w:rsidR="00FC6EDA" w:rsidRPr="00B374C1" w:rsidRDefault="00000000" w:rsidP="000E47FC">
      <w:pPr>
        <w:numPr>
          <w:ilvl w:val="0"/>
          <w:numId w:val="227"/>
        </w:numPr>
        <w:tabs>
          <w:tab w:val="clear" w:pos="8920"/>
        </w:tabs>
        <w:spacing w:before="0"/>
        <w:rPr>
          <w:lang w:val="vi-VN"/>
        </w:rPr>
      </w:pPr>
      <w:r w:rsidRPr="00B374C1">
        <w:rPr>
          <w:lang w:val="vi-VN"/>
        </w:rPr>
        <w:t>Khi nào sử dụng: Khi bạn bán các tệp kỹ thuật số mà khách hàng có thể tải xuống sau khi thanh toán.</w:t>
      </w:r>
    </w:p>
    <w:p w14:paraId="795564F9" w14:textId="77777777" w:rsidR="00FC6EDA" w:rsidRPr="00B374C1" w:rsidRDefault="00FC6EDA" w:rsidP="000E47FC">
      <w:pPr>
        <w:tabs>
          <w:tab w:val="clear" w:pos="8920"/>
        </w:tabs>
        <w:spacing w:before="0" w:after="100"/>
        <w:rPr>
          <w:lang w:val="vi-VN"/>
        </w:rPr>
      </w:pPr>
    </w:p>
    <w:p w14:paraId="5C0FA974" w14:textId="77777777" w:rsidR="00FC6EDA" w:rsidRPr="00B374C1" w:rsidRDefault="00000000" w:rsidP="000E47FC">
      <w:pPr>
        <w:tabs>
          <w:tab w:val="clear" w:pos="8920"/>
        </w:tabs>
        <w:spacing w:before="0" w:after="100"/>
        <w:ind w:left="2160"/>
        <w:rPr>
          <w:b/>
          <w:lang w:val="vi-VN"/>
        </w:rPr>
      </w:pPr>
      <w:r w:rsidRPr="00B374C1">
        <w:rPr>
          <w:b/>
          <w:lang w:val="vi-VN"/>
        </w:rPr>
        <w:t>6.2.5.2. Tạo sản phẩm</w:t>
      </w:r>
    </w:p>
    <w:p w14:paraId="5FE4B0DD" w14:textId="77777777" w:rsidR="00FC6EDA" w:rsidRPr="00B374C1" w:rsidRDefault="00000000" w:rsidP="000E47FC">
      <w:pPr>
        <w:numPr>
          <w:ilvl w:val="0"/>
          <w:numId w:val="4"/>
        </w:numPr>
        <w:tabs>
          <w:tab w:val="clear" w:pos="8920"/>
        </w:tabs>
        <w:spacing w:before="0" w:after="100"/>
        <w:rPr>
          <w:lang w:val="vi-VN"/>
        </w:rPr>
      </w:pPr>
      <w:r w:rsidRPr="00B374C1">
        <w:rPr>
          <w:lang w:val="vi-VN"/>
        </w:rPr>
        <w:t>Chúng ta có thể thử tạo sản phẩm với “</w:t>
      </w:r>
      <w:proofErr w:type="spellStart"/>
      <w:r w:rsidRPr="00B374C1">
        <w:rPr>
          <w:lang w:val="vi-VN"/>
        </w:rPr>
        <w:t>Simple</w:t>
      </w:r>
      <w:proofErr w:type="spellEnd"/>
      <w:r w:rsidRPr="00B374C1">
        <w:rPr>
          <w:lang w:val="vi-VN"/>
        </w:rPr>
        <w:t xml:space="preserve"> </w:t>
      </w:r>
      <w:proofErr w:type="spellStart"/>
      <w:r w:rsidRPr="00B374C1">
        <w:rPr>
          <w:lang w:val="vi-VN"/>
        </w:rPr>
        <w:t>Product</w:t>
      </w:r>
      <w:proofErr w:type="spellEnd"/>
      <w:r w:rsidRPr="00B374C1">
        <w:rPr>
          <w:lang w:val="vi-VN"/>
        </w:rPr>
        <w:t>”. Khi tạo hoặc quản lý một sản phẩm, có rất nhiều tùy chọn để cấu hình chi tiết:</w:t>
      </w:r>
    </w:p>
    <w:p w14:paraId="6361F370" w14:textId="77777777" w:rsidR="00FC6EDA" w:rsidRPr="00B374C1" w:rsidRDefault="00FC6EDA" w:rsidP="000E47FC">
      <w:pPr>
        <w:tabs>
          <w:tab w:val="clear" w:pos="8920"/>
        </w:tabs>
        <w:spacing w:before="0" w:after="100"/>
        <w:rPr>
          <w:lang w:val="vi-VN"/>
        </w:rPr>
      </w:pPr>
    </w:p>
    <w:p w14:paraId="7327EAE1" w14:textId="77777777" w:rsidR="00BE2CAD" w:rsidRPr="00B374C1" w:rsidRDefault="00000000" w:rsidP="000E47FC">
      <w:pPr>
        <w:keepNext/>
        <w:tabs>
          <w:tab w:val="clear" w:pos="8920"/>
        </w:tabs>
        <w:spacing w:before="0" w:after="100"/>
        <w:rPr>
          <w:lang w:val="vi-VN"/>
        </w:rPr>
      </w:pPr>
      <w:r w:rsidRPr="00B374C1">
        <w:rPr>
          <w:noProof/>
          <w:lang w:val="vi-VN"/>
        </w:rPr>
        <w:lastRenderedPageBreak/>
        <w:drawing>
          <wp:inline distT="114300" distB="114300" distL="114300" distR="114300" wp14:anchorId="4DE6BD95" wp14:editId="2803E774">
            <wp:extent cx="5667700" cy="3327400"/>
            <wp:effectExtent l="0" t="0" r="0" b="0"/>
            <wp:docPr id="129" name="image132.png"/>
            <wp:cNvGraphicFramePr/>
            <a:graphic xmlns:a="http://schemas.openxmlformats.org/drawingml/2006/main">
              <a:graphicData uri="http://schemas.openxmlformats.org/drawingml/2006/picture">
                <pic:pic xmlns:pic="http://schemas.openxmlformats.org/drawingml/2006/picture">
                  <pic:nvPicPr>
                    <pic:cNvPr id="0" name="image132.png"/>
                    <pic:cNvPicPr preferRelativeResize="0"/>
                  </pic:nvPicPr>
                  <pic:blipFill>
                    <a:blip r:embed="rId160"/>
                    <a:srcRect/>
                    <a:stretch>
                      <a:fillRect/>
                    </a:stretch>
                  </pic:blipFill>
                  <pic:spPr>
                    <a:xfrm>
                      <a:off x="0" y="0"/>
                      <a:ext cx="5667700" cy="3327400"/>
                    </a:xfrm>
                    <a:prstGeom prst="rect">
                      <a:avLst/>
                    </a:prstGeom>
                    <a:ln/>
                  </pic:spPr>
                </pic:pic>
              </a:graphicData>
            </a:graphic>
          </wp:inline>
        </w:drawing>
      </w:r>
    </w:p>
    <w:p w14:paraId="3FC4F1C5" w14:textId="37D03ABB" w:rsidR="00FC6EDA" w:rsidRPr="00B374C1" w:rsidRDefault="00BE2CAD" w:rsidP="000E47FC">
      <w:pPr>
        <w:pStyle w:val="Caption"/>
        <w:tabs>
          <w:tab w:val="clear" w:pos="8920"/>
        </w:tabs>
        <w:jc w:val="center"/>
        <w:rPr>
          <w:color w:val="auto"/>
          <w:sz w:val="28"/>
          <w:szCs w:val="28"/>
          <w:lang w:val="vi-VN"/>
        </w:rPr>
      </w:pPr>
      <w:bookmarkStart w:id="231" w:name="_Toc182467855"/>
      <w:r w:rsidRPr="00B374C1">
        <w:rPr>
          <w:color w:val="auto"/>
          <w:sz w:val="28"/>
          <w:szCs w:val="28"/>
          <w:lang w:val="vi-VN"/>
        </w:rPr>
        <w:t xml:space="preserve">Hình 3. </w:t>
      </w:r>
      <w:r w:rsidRPr="00B374C1">
        <w:rPr>
          <w:color w:val="auto"/>
          <w:sz w:val="28"/>
          <w:szCs w:val="28"/>
          <w:lang w:val="vi-VN"/>
        </w:rPr>
        <w:fldChar w:fldCharType="begin"/>
      </w:r>
      <w:r w:rsidRPr="00B374C1">
        <w:rPr>
          <w:color w:val="auto"/>
          <w:sz w:val="28"/>
          <w:szCs w:val="28"/>
          <w:lang w:val="vi-VN"/>
        </w:rPr>
        <w:instrText xml:space="preserve"> SEQ Hình_3. \* ARABIC </w:instrText>
      </w:r>
      <w:r w:rsidRPr="00B374C1">
        <w:rPr>
          <w:color w:val="auto"/>
          <w:sz w:val="28"/>
          <w:szCs w:val="28"/>
          <w:lang w:val="vi-VN"/>
        </w:rPr>
        <w:fldChar w:fldCharType="separate"/>
      </w:r>
      <w:r w:rsidR="008B4D3C" w:rsidRPr="00B374C1">
        <w:rPr>
          <w:noProof/>
          <w:color w:val="auto"/>
          <w:sz w:val="28"/>
          <w:szCs w:val="28"/>
          <w:lang w:val="vi-VN"/>
        </w:rPr>
        <w:t>64</w:t>
      </w:r>
      <w:r w:rsidRPr="00B374C1">
        <w:rPr>
          <w:color w:val="auto"/>
          <w:sz w:val="28"/>
          <w:szCs w:val="28"/>
          <w:lang w:val="vi-VN"/>
        </w:rPr>
        <w:fldChar w:fldCharType="end"/>
      </w:r>
      <w:r w:rsidRPr="00B374C1">
        <w:rPr>
          <w:color w:val="auto"/>
          <w:sz w:val="28"/>
          <w:szCs w:val="28"/>
          <w:lang w:val="vi-VN"/>
        </w:rPr>
        <w:t xml:space="preserve"> Thông tin cần nhập khi tạo sản phẩm</w:t>
      </w:r>
      <w:bookmarkEnd w:id="231"/>
    </w:p>
    <w:p w14:paraId="70696014" w14:textId="77777777" w:rsidR="00BE2CAD" w:rsidRPr="00B374C1" w:rsidRDefault="00BE2CAD" w:rsidP="000E47FC">
      <w:pPr>
        <w:tabs>
          <w:tab w:val="clear" w:pos="8920"/>
        </w:tabs>
        <w:rPr>
          <w:lang w:val="vi-VN"/>
        </w:rPr>
      </w:pPr>
    </w:p>
    <w:p w14:paraId="419149FB" w14:textId="77777777" w:rsidR="00BE2CAD" w:rsidRPr="00B374C1" w:rsidRDefault="00000000" w:rsidP="000E47FC">
      <w:pPr>
        <w:keepNext/>
        <w:tabs>
          <w:tab w:val="clear" w:pos="8920"/>
        </w:tabs>
        <w:spacing w:before="0" w:after="100"/>
        <w:rPr>
          <w:lang w:val="vi-VN"/>
        </w:rPr>
      </w:pPr>
      <w:r w:rsidRPr="00B374C1">
        <w:rPr>
          <w:noProof/>
          <w:lang w:val="vi-VN"/>
        </w:rPr>
        <w:drawing>
          <wp:inline distT="114300" distB="114300" distL="114300" distR="114300" wp14:anchorId="38D31D51" wp14:editId="16186D8B">
            <wp:extent cx="5667700" cy="2463800"/>
            <wp:effectExtent l="0" t="0" r="0" b="0"/>
            <wp:docPr id="2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61"/>
                    <a:srcRect/>
                    <a:stretch>
                      <a:fillRect/>
                    </a:stretch>
                  </pic:blipFill>
                  <pic:spPr>
                    <a:xfrm>
                      <a:off x="0" y="0"/>
                      <a:ext cx="5667700" cy="2463800"/>
                    </a:xfrm>
                    <a:prstGeom prst="rect">
                      <a:avLst/>
                    </a:prstGeom>
                    <a:ln/>
                  </pic:spPr>
                </pic:pic>
              </a:graphicData>
            </a:graphic>
          </wp:inline>
        </w:drawing>
      </w:r>
    </w:p>
    <w:p w14:paraId="7DCFF520" w14:textId="52E41848" w:rsidR="00BE2CAD" w:rsidRPr="00B374C1" w:rsidRDefault="00BE2CAD" w:rsidP="000E47FC">
      <w:pPr>
        <w:pStyle w:val="Caption"/>
        <w:tabs>
          <w:tab w:val="clear" w:pos="8920"/>
        </w:tabs>
        <w:jc w:val="center"/>
        <w:rPr>
          <w:color w:val="auto"/>
          <w:sz w:val="28"/>
          <w:szCs w:val="28"/>
          <w:lang w:val="vi-VN"/>
        </w:rPr>
      </w:pPr>
      <w:bookmarkStart w:id="232" w:name="_Toc182467856"/>
      <w:r w:rsidRPr="00B374C1">
        <w:rPr>
          <w:color w:val="auto"/>
          <w:sz w:val="28"/>
          <w:szCs w:val="28"/>
          <w:lang w:val="vi-VN"/>
        </w:rPr>
        <w:t xml:space="preserve">Hình 3. </w:t>
      </w:r>
      <w:r w:rsidRPr="00B374C1">
        <w:rPr>
          <w:color w:val="auto"/>
          <w:sz w:val="28"/>
          <w:szCs w:val="28"/>
          <w:lang w:val="vi-VN"/>
        </w:rPr>
        <w:fldChar w:fldCharType="begin"/>
      </w:r>
      <w:r w:rsidRPr="00B374C1">
        <w:rPr>
          <w:color w:val="auto"/>
          <w:sz w:val="28"/>
          <w:szCs w:val="28"/>
          <w:lang w:val="vi-VN"/>
        </w:rPr>
        <w:instrText xml:space="preserve"> SEQ Hình_3. \* ARABIC </w:instrText>
      </w:r>
      <w:r w:rsidRPr="00B374C1">
        <w:rPr>
          <w:color w:val="auto"/>
          <w:sz w:val="28"/>
          <w:szCs w:val="28"/>
          <w:lang w:val="vi-VN"/>
        </w:rPr>
        <w:fldChar w:fldCharType="separate"/>
      </w:r>
      <w:r w:rsidR="008B4D3C" w:rsidRPr="00B374C1">
        <w:rPr>
          <w:noProof/>
          <w:color w:val="auto"/>
          <w:sz w:val="28"/>
          <w:szCs w:val="28"/>
          <w:lang w:val="vi-VN"/>
        </w:rPr>
        <w:t>65</w:t>
      </w:r>
      <w:r w:rsidRPr="00B374C1">
        <w:rPr>
          <w:color w:val="auto"/>
          <w:sz w:val="28"/>
          <w:szCs w:val="28"/>
          <w:lang w:val="vi-VN"/>
        </w:rPr>
        <w:fldChar w:fldCharType="end"/>
      </w:r>
      <w:r w:rsidRPr="00B374C1">
        <w:rPr>
          <w:color w:val="auto"/>
          <w:sz w:val="28"/>
          <w:szCs w:val="28"/>
          <w:lang w:val="vi-VN"/>
        </w:rPr>
        <w:t xml:space="preserve"> Thông tin cần nhập khi tạo sản phẩm (2)</w:t>
      </w:r>
      <w:bookmarkEnd w:id="232"/>
    </w:p>
    <w:p w14:paraId="1DDD1A8C" w14:textId="77777777" w:rsidR="00BE2CAD" w:rsidRPr="00B374C1" w:rsidRDefault="00000000" w:rsidP="000E47FC">
      <w:pPr>
        <w:keepNext/>
        <w:tabs>
          <w:tab w:val="clear" w:pos="8920"/>
        </w:tabs>
        <w:spacing w:before="0" w:after="100"/>
        <w:rPr>
          <w:lang w:val="vi-VN"/>
        </w:rPr>
      </w:pPr>
      <w:r w:rsidRPr="00B374C1">
        <w:rPr>
          <w:noProof/>
          <w:lang w:val="vi-VN"/>
        </w:rPr>
        <w:lastRenderedPageBreak/>
        <w:drawing>
          <wp:inline distT="114300" distB="114300" distL="114300" distR="114300" wp14:anchorId="422F1B0D" wp14:editId="242DAC59">
            <wp:extent cx="5667700" cy="2489200"/>
            <wp:effectExtent l="0" t="0" r="0" b="0"/>
            <wp:docPr id="135" name="image133.png"/>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a:blip r:embed="rId162"/>
                    <a:srcRect/>
                    <a:stretch>
                      <a:fillRect/>
                    </a:stretch>
                  </pic:blipFill>
                  <pic:spPr>
                    <a:xfrm>
                      <a:off x="0" y="0"/>
                      <a:ext cx="5667700" cy="2489200"/>
                    </a:xfrm>
                    <a:prstGeom prst="rect">
                      <a:avLst/>
                    </a:prstGeom>
                    <a:ln/>
                  </pic:spPr>
                </pic:pic>
              </a:graphicData>
            </a:graphic>
          </wp:inline>
        </w:drawing>
      </w:r>
    </w:p>
    <w:p w14:paraId="017BE37E" w14:textId="7DBA3855" w:rsidR="00FC6EDA" w:rsidRPr="00B374C1" w:rsidRDefault="00BE2CAD" w:rsidP="000E47FC">
      <w:pPr>
        <w:pStyle w:val="Caption"/>
        <w:tabs>
          <w:tab w:val="clear" w:pos="8920"/>
        </w:tabs>
        <w:jc w:val="center"/>
        <w:rPr>
          <w:color w:val="auto"/>
          <w:sz w:val="28"/>
          <w:szCs w:val="28"/>
          <w:lang w:val="vi-VN"/>
        </w:rPr>
      </w:pPr>
      <w:bookmarkStart w:id="233" w:name="_Toc182467857"/>
      <w:r w:rsidRPr="00B374C1">
        <w:rPr>
          <w:color w:val="auto"/>
          <w:sz w:val="28"/>
          <w:szCs w:val="28"/>
          <w:lang w:val="vi-VN"/>
        </w:rPr>
        <w:t xml:space="preserve">Hình 3. </w:t>
      </w:r>
      <w:r w:rsidRPr="00B374C1">
        <w:rPr>
          <w:color w:val="auto"/>
          <w:sz w:val="28"/>
          <w:szCs w:val="28"/>
          <w:lang w:val="vi-VN"/>
        </w:rPr>
        <w:fldChar w:fldCharType="begin"/>
      </w:r>
      <w:r w:rsidRPr="00B374C1">
        <w:rPr>
          <w:color w:val="auto"/>
          <w:sz w:val="28"/>
          <w:szCs w:val="28"/>
          <w:lang w:val="vi-VN"/>
        </w:rPr>
        <w:instrText xml:space="preserve"> SEQ Hình_3. \* ARABIC </w:instrText>
      </w:r>
      <w:r w:rsidRPr="00B374C1">
        <w:rPr>
          <w:color w:val="auto"/>
          <w:sz w:val="28"/>
          <w:szCs w:val="28"/>
          <w:lang w:val="vi-VN"/>
        </w:rPr>
        <w:fldChar w:fldCharType="separate"/>
      </w:r>
      <w:r w:rsidR="008B4D3C" w:rsidRPr="00B374C1">
        <w:rPr>
          <w:noProof/>
          <w:color w:val="auto"/>
          <w:sz w:val="28"/>
          <w:szCs w:val="28"/>
          <w:lang w:val="vi-VN"/>
        </w:rPr>
        <w:t>66</w:t>
      </w:r>
      <w:r w:rsidRPr="00B374C1">
        <w:rPr>
          <w:color w:val="auto"/>
          <w:sz w:val="28"/>
          <w:szCs w:val="28"/>
          <w:lang w:val="vi-VN"/>
        </w:rPr>
        <w:fldChar w:fldCharType="end"/>
      </w:r>
      <w:r w:rsidRPr="00B374C1">
        <w:rPr>
          <w:color w:val="auto"/>
          <w:sz w:val="28"/>
          <w:szCs w:val="28"/>
          <w:lang w:val="vi-VN"/>
        </w:rPr>
        <w:t xml:space="preserve"> Thông tin cần nhập khi tạo sản phẩm (3)</w:t>
      </w:r>
      <w:bookmarkEnd w:id="233"/>
    </w:p>
    <w:p w14:paraId="08D312D9" w14:textId="77777777" w:rsidR="00FC6EDA" w:rsidRPr="00B374C1" w:rsidRDefault="00FC6EDA" w:rsidP="000E47FC">
      <w:pPr>
        <w:tabs>
          <w:tab w:val="clear" w:pos="8920"/>
        </w:tabs>
        <w:spacing w:before="0" w:after="100"/>
        <w:rPr>
          <w:lang w:val="vi-VN"/>
        </w:rPr>
      </w:pPr>
    </w:p>
    <w:p w14:paraId="2486B98B" w14:textId="77777777" w:rsidR="00FC6EDA" w:rsidRPr="00B374C1" w:rsidRDefault="00000000" w:rsidP="000E47FC">
      <w:pPr>
        <w:pStyle w:val="Heading3"/>
        <w:keepNext w:val="0"/>
        <w:keepLines w:val="0"/>
        <w:numPr>
          <w:ilvl w:val="0"/>
          <w:numId w:val="144"/>
        </w:numPr>
        <w:tabs>
          <w:tab w:val="clear" w:pos="8920"/>
        </w:tabs>
        <w:spacing w:after="0"/>
        <w:rPr>
          <w:sz w:val="26"/>
          <w:szCs w:val="26"/>
          <w:lang w:val="vi-VN"/>
        </w:rPr>
      </w:pPr>
      <w:bookmarkStart w:id="234" w:name="_yj3hrzi1a6xz" w:colFirst="0" w:colLast="0"/>
      <w:bookmarkEnd w:id="234"/>
      <w:proofErr w:type="spellStart"/>
      <w:r w:rsidRPr="00B374C1">
        <w:rPr>
          <w:sz w:val="26"/>
          <w:szCs w:val="26"/>
          <w:lang w:val="vi-VN"/>
        </w:rPr>
        <w:t>Enable</w:t>
      </w:r>
      <w:proofErr w:type="spellEnd"/>
      <w:r w:rsidRPr="00B374C1">
        <w:rPr>
          <w:sz w:val="26"/>
          <w:szCs w:val="26"/>
          <w:lang w:val="vi-VN"/>
        </w:rPr>
        <w:t xml:space="preserve"> </w:t>
      </w:r>
      <w:proofErr w:type="spellStart"/>
      <w:r w:rsidRPr="00B374C1">
        <w:rPr>
          <w:sz w:val="26"/>
          <w:szCs w:val="26"/>
          <w:lang w:val="vi-VN"/>
        </w:rPr>
        <w:t>Product</w:t>
      </w:r>
      <w:proofErr w:type="spellEnd"/>
      <w:r w:rsidRPr="00B374C1">
        <w:rPr>
          <w:sz w:val="26"/>
          <w:szCs w:val="26"/>
          <w:lang w:val="vi-VN"/>
        </w:rPr>
        <w:t xml:space="preserve"> (Kích Hoạt Sản Phẩm)</w:t>
      </w:r>
      <w:r w:rsidRPr="00B374C1">
        <w:rPr>
          <w:lang w:val="vi-VN"/>
        </w:rPr>
        <w:t xml:space="preserve">: </w:t>
      </w:r>
      <w:r w:rsidRPr="00B374C1">
        <w:rPr>
          <w:b w:val="0"/>
          <w:lang w:val="vi-VN"/>
        </w:rPr>
        <w:t>Cho phép hoặc ngừng hiển thị sản phẩm này trên cửa hàng.</w:t>
      </w:r>
    </w:p>
    <w:p w14:paraId="5F88DD01" w14:textId="77777777" w:rsidR="00FC6EDA" w:rsidRPr="00B374C1" w:rsidRDefault="00000000" w:rsidP="000E47FC">
      <w:pPr>
        <w:numPr>
          <w:ilvl w:val="0"/>
          <w:numId w:val="101"/>
        </w:numPr>
        <w:tabs>
          <w:tab w:val="clear" w:pos="8920"/>
        </w:tabs>
        <w:spacing w:before="0" w:after="0"/>
        <w:rPr>
          <w:lang w:val="vi-VN"/>
        </w:rPr>
      </w:pPr>
      <w:r w:rsidRPr="00B374C1">
        <w:rPr>
          <w:lang w:val="vi-VN"/>
        </w:rPr>
        <w:t>Cách sử dụng: Đảm bảo bật tùy chọn này để sản phẩm hiển thị cho khách hàng.</w:t>
      </w:r>
    </w:p>
    <w:p w14:paraId="209346D8" w14:textId="77777777" w:rsidR="00FC6EDA" w:rsidRPr="00B374C1" w:rsidRDefault="00000000" w:rsidP="000E47FC">
      <w:pPr>
        <w:pStyle w:val="Heading3"/>
        <w:keepNext w:val="0"/>
        <w:keepLines w:val="0"/>
        <w:numPr>
          <w:ilvl w:val="0"/>
          <w:numId w:val="128"/>
        </w:numPr>
        <w:tabs>
          <w:tab w:val="clear" w:pos="8920"/>
        </w:tabs>
        <w:spacing w:before="0" w:after="0"/>
        <w:rPr>
          <w:sz w:val="26"/>
          <w:szCs w:val="26"/>
          <w:lang w:val="vi-VN"/>
        </w:rPr>
      </w:pPr>
      <w:bookmarkStart w:id="235" w:name="_8fkoq4qjvnn8" w:colFirst="0" w:colLast="0"/>
      <w:bookmarkEnd w:id="235"/>
      <w:proofErr w:type="spellStart"/>
      <w:r w:rsidRPr="00B374C1">
        <w:rPr>
          <w:sz w:val="26"/>
          <w:szCs w:val="26"/>
          <w:lang w:val="vi-VN"/>
        </w:rPr>
        <w:t>Attribute</w:t>
      </w:r>
      <w:proofErr w:type="spellEnd"/>
      <w:r w:rsidRPr="00B374C1">
        <w:rPr>
          <w:sz w:val="26"/>
          <w:szCs w:val="26"/>
          <w:lang w:val="vi-VN"/>
        </w:rPr>
        <w:t xml:space="preserve"> </w:t>
      </w:r>
      <w:proofErr w:type="spellStart"/>
      <w:r w:rsidRPr="00B374C1">
        <w:rPr>
          <w:sz w:val="26"/>
          <w:szCs w:val="26"/>
          <w:lang w:val="vi-VN"/>
        </w:rPr>
        <w:t>Set</w:t>
      </w:r>
      <w:proofErr w:type="spellEnd"/>
      <w:r w:rsidRPr="00B374C1">
        <w:rPr>
          <w:sz w:val="26"/>
          <w:szCs w:val="26"/>
          <w:lang w:val="vi-VN"/>
        </w:rPr>
        <w:t xml:space="preserve"> (Bộ Thuộc Tính)</w:t>
      </w:r>
      <w:r w:rsidRPr="00B374C1">
        <w:rPr>
          <w:lang w:val="vi-VN"/>
        </w:rPr>
        <w:t xml:space="preserve">: </w:t>
      </w:r>
      <w:r w:rsidRPr="00B374C1">
        <w:rPr>
          <w:b w:val="0"/>
          <w:lang w:val="vi-VN"/>
        </w:rPr>
        <w:t>Xác định nhóm thuộc tính mà sản phẩm sử dụng, chẳng hạn như các thuộc tính cho quần áo hoặc đồ điện tử.</w:t>
      </w:r>
    </w:p>
    <w:p w14:paraId="4D119599" w14:textId="77777777" w:rsidR="00FC6EDA" w:rsidRPr="00B374C1" w:rsidRDefault="00000000" w:rsidP="000E47FC">
      <w:pPr>
        <w:numPr>
          <w:ilvl w:val="0"/>
          <w:numId w:val="72"/>
        </w:numPr>
        <w:tabs>
          <w:tab w:val="clear" w:pos="8920"/>
        </w:tabs>
        <w:spacing w:before="0" w:after="0"/>
        <w:rPr>
          <w:lang w:val="vi-VN"/>
        </w:rPr>
      </w:pPr>
      <w:r w:rsidRPr="00B374C1">
        <w:rPr>
          <w:lang w:val="vi-VN"/>
        </w:rPr>
        <w:t>Cách sử dụng: Chọn bộ thuộc tính phù hợp để đảm bảo sản phẩm có các thông tin cần thiết.</w:t>
      </w:r>
    </w:p>
    <w:p w14:paraId="36A4F336" w14:textId="77777777" w:rsidR="00FC6EDA" w:rsidRPr="00B374C1" w:rsidRDefault="00000000" w:rsidP="000E47FC">
      <w:pPr>
        <w:pStyle w:val="Heading3"/>
        <w:keepNext w:val="0"/>
        <w:keepLines w:val="0"/>
        <w:numPr>
          <w:ilvl w:val="0"/>
          <w:numId w:val="32"/>
        </w:numPr>
        <w:tabs>
          <w:tab w:val="clear" w:pos="8920"/>
        </w:tabs>
        <w:spacing w:before="0" w:after="0"/>
        <w:rPr>
          <w:sz w:val="26"/>
          <w:szCs w:val="26"/>
          <w:lang w:val="vi-VN"/>
        </w:rPr>
      </w:pPr>
      <w:bookmarkStart w:id="236" w:name="_wgba632xwxqa" w:colFirst="0" w:colLast="0"/>
      <w:bookmarkEnd w:id="236"/>
      <w:proofErr w:type="spellStart"/>
      <w:r w:rsidRPr="00B374C1">
        <w:rPr>
          <w:sz w:val="26"/>
          <w:szCs w:val="26"/>
          <w:lang w:val="vi-VN"/>
        </w:rPr>
        <w:t>Product</w:t>
      </w:r>
      <w:proofErr w:type="spellEnd"/>
      <w:r w:rsidRPr="00B374C1">
        <w:rPr>
          <w:sz w:val="26"/>
          <w:szCs w:val="26"/>
          <w:lang w:val="vi-VN"/>
        </w:rPr>
        <w:t xml:space="preserve"> </w:t>
      </w:r>
      <w:proofErr w:type="spellStart"/>
      <w:r w:rsidRPr="00B374C1">
        <w:rPr>
          <w:sz w:val="26"/>
          <w:szCs w:val="26"/>
          <w:lang w:val="vi-VN"/>
        </w:rPr>
        <w:t>Name</w:t>
      </w:r>
      <w:proofErr w:type="spellEnd"/>
      <w:r w:rsidRPr="00B374C1">
        <w:rPr>
          <w:sz w:val="26"/>
          <w:szCs w:val="26"/>
          <w:lang w:val="vi-VN"/>
        </w:rPr>
        <w:t xml:space="preserve"> (Tên Sản Phẩm)</w:t>
      </w:r>
      <w:r w:rsidRPr="00B374C1">
        <w:rPr>
          <w:lang w:val="vi-VN"/>
        </w:rPr>
        <w:t xml:space="preserve">: </w:t>
      </w:r>
      <w:r w:rsidRPr="00B374C1">
        <w:rPr>
          <w:b w:val="0"/>
          <w:lang w:val="vi-VN"/>
        </w:rPr>
        <w:t>Tên hiển thị của sản phẩm.</w:t>
      </w:r>
    </w:p>
    <w:p w14:paraId="71133648" w14:textId="77777777" w:rsidR="00FC6EDA" w:rsidRPr="00B374C1" w:rsidRDefault="00000000" w:rsidP="000E47FC">
      <w:pPr>
        <w:numPr>
          <w:ilvl w:val="0"/>
          <w:numId w:val="14"/>
        </w:numPr>
        <w:tabs>
          <w:tab w:val="clear" w:pos="8920"/>
        </w:tabs>
        <w:spacing w:before="0" w:after="0"/>
        <w:rPr>
          <w:lang w:val="vi-VN"/>
        </w:rPr>
      </w:pPr>
      <w:r w:rsidRPr="00B374C1">
        <w:rPr>
          <w:lang w:val="vi-VN"/>
        </w:rPr>
        <w:t>Cách sử dụng: Đặt tên rõ ràng, dễ hiểu để khách hàng nhận biết sản phẩm.</w:t>
      </w:r>
    </w:p>
    <w:p w14:paraId="091655EE" w14:textId="77777777" w:rsidR="00FC6EDA" w:rsidRPr="00B374C1" w:rsidRDefault="00000000" w:rsidP="000E47FC">
      <w:pPr>
        <w:pStyle w:val="Heading3"/>
        <w:keepNext w:val="0"/>
        <w:keepLines w:val="0"/>
        <w:numPr>
          <w:ilvl w:val="0"/>
          <w:numId w:val="84"/>
        </w:numPr>
        <w:tabs>
          <w:tab w:val="clear" w:pos="8920"/>
        </w:tabs>
        <w:spacing w:before="0" w:after="0"/>
        <w:rPr>
          <w:sz w:val="26"/>
          <w:szCs w:val="26"/>
          <w:lang w:val="vi-VN"/>
        </w:rPr>
      </w:pPr>
      <w:bookmarkStart w:id="237" w:name="_th8v4oklkav" w:colFirst="0" w:colLast="0"/>
      <w:bookmarkEnd w:id="237"/>
      <w:r w:rsidRPr="00B374C1">
        <w:rPr>
          <w:sz w:val="26"/>
          <w:szCs w:val="26"/>
          <w:lang w:val="vi-VN"/>
        </w:rPr>
        <w:t>SKU (</w:t>
      </w:r>
      <w:proofErr w:type="spellStart"/>
      <w:r w:rsidRPr="00B374C1">
        <w:rPr>
          <w:sz w:val="26"/>
          <w:szCs w:val="26"/>
          <w:lang w:val="vi-VN"/>
        </w:rPr>
        <w:t>Stock-Keeping</w:t>
      </w:r>
      <w:proofErr w:type="spellEnd"/>
      <w:r w:rsidRPr="00B374C1">
        <w:rPr>
          <w:sz w:val="26"/>
          <w:szCs w:val="26"/>
          <w:lang w:val="vi-VN"/>
        </w:rPr>
        <w:t xml:space="preserve"> </w:t>
      </w:r>
      <w:proofErr w:type="spellStart"/>
      <w:r w:rsidRPr="00B374C1">
        <w:rPr>
          <w:sz w:val="26"/>
          <w:szCs w:val="26"/>
          <w:lang w:val="vi-VN"/>
        </w:rPr>
        <w:t>Unit</w:t>
      </w:r>
      <w:proofErr w:type="spellEnd"/>
      <w:r w:rsidRPr="00B374C1">
        <w:rPr>
          <w:sz w:val="26"/>
          <w:szCs w:val="26"/>
          <w:lang w:val="vi-VN"/>
        </w:rPr>
        <w:t xml:space="preserve"> - Mã Hàng)</w:t>
      </w:r>
      <w:r w:rsidRPr="00B374C1">
        <w:rPr>
          <w:lang w:val="vi-VN"/>
        </w:rPr>
        <w:t xml:space="preserve">: </w:t>
      </w:r>
      <w:r w:rsidRPr="00B374C1">
        <w:rPr>
          <w:b w:val="0"/>
          <w:lang w:val="vi-VN"/>
        </w:rPr>
        <w:t>Mã nhận dạng duy nhất của sản phẩm, dùng để quản lý hàng tồn kho.</w:t>
      </w:r>
    </w:p>
    <w:p w14:paraId="38EB42FC" w14:textId="77777777" w:rsidR="00FC6EDA" w:rsidRPr="00B374C1" w:rsidRDefault="00000000" w:rsidP="000E47FC">
      <w:pPr>
        <w:numPr>
          <w:ilvl w:val="0"/>
          <w:numId w:val="26"/>
        </w:numPr>
        <w:tabs>
          <w:tab w:val="clear" w:pos="8920"/>
        </w:tabs>
        <w:spacing w:before="0" w:after="0"/>
        <w:rPr>
          <w:lang w:val="vi-VN"/>
        </w:rPr>
      </w:pPr>
      <w:r w:rsidRPr="00B374C1">
        <w:rPr>
          <w:lang w:val="vi-VN"/>
        </w:rPr>
        <w:t>Cách sử dụng: Đảm bảo SKU là duy nhất và dễ quản lý.</w:t>
      </w:r>
    </w:p>
    <w:p w14:paraId="347587E0" w14:textId="77777777" w:rsidR="00FC6EDA" w:rsidRPr="00B374C1" w:rsidRDefault="00000000" w:rsidP="000E47FC">
      <w:pPr>
        <w:pStyle w:val="Heading3"/>
        <w:keepNext w:val="0"/>
        <w:keepLines w:val="0"/>
        <w:numPr>
          <w:ilvl w:val="0"/>
          <w:numId w:val="187"/>
        </w:numPr>
        <w:tabs>
          <w:tab w:val="clear" w:pos="8920"/>
        </w:tabs>
        <w:spacing w:before="0" w:after="0"/>
        <w:rPr>
          <w:sz w:val="26"/>
          <w:szCs w:val="26"/>
          <w:lang w:val="vi-VN"/>
        </w:rPr>
      </w:pPr>
      <w:bookmarkStart w:id="238" w:name="_12uc1vz4bpko" w:colFirst="0" w:colLast="0"/>
      <w:bookmarkEnd w:id="238"/>
      <w:proofErr w:type="spellStart"/>
      <w:r w:rsidRPr="00B374C1">
        <w:rPr>
          <w:sz w:val="26"/>
          <w:szCs w:val="26"/>
          <w:lang w:val="vi-VN"/>
        </w:rPr>
        <w:t>Price</w:t>
      </w:r>
      <w:proofErr w:type="spellEnd"/>
      <w:r w:rsidRPr="00B374C1">
        <w:rPr>
          <w:sz w:val="26"/>
          <w:szCs w:val="26"/>
          <w:lang w:val="vi-VN"/>
        </w:rPr>
        <w:t xml:space="preserve"> (Giá)</w:t>
      </w:r>
      <w:r w:rsidRPr="00B374C1">
        <w:rPr>
          <w:lang w:val="vi-VN"/>
        </w:rPr>
        <w:t xml:space="preserve">: </w:t>
      </w:r>
      <w:r w:rsidRPr="00B374C1">
        <w:rPr>
          <w:b w:val="0"/>
          <w:lang w:val="vi-VN"/>
        </w:rPr>
        <w:t>Giá bán của sản phẩm.</w:t>
      </w:r>
    </w:p>
    <w:p w14:paraId="1BEA7D69" w14:textId="77777777" w:rsidR="00FC6EDA" w:rsidRPr="00B374C1" w:rsidRDefault="00000000" w:rsidP="000E47FC">
      <w:pPr>
        <w:numPr>
          <w:ilvl w:val="0"/>
          <w:numId w:val="166"/>
        </w:numPr>
        <w:tabs>
          <w:tab w:val="clear" w:pos="8920"/>
        </w:tabs>
        <w:spacing w:before="0" w:after="0"/>
        <w:rPr>
          <w:lang w:val="vi-VN"/>
        </w:rPr>
      </w:pPr>
      <w:r w:rsidRPr="00B374C1">
        <w:rPr>
          <w:lang w:val="vi-VN"/>
        </w:rPr>
        <w:t>Cách sử dụng: Đặt giá phù hợp cho sản phẩm.</w:t>
      </w:r>
    </w:p>
    <w:p w14:paraId="0DD9E13E" w14:textId="77777777" w:rsidR="00FC6EDA" w:rsidRPr="00B374C1" w:rsidRDefault="00000000" w:rsidP="000E47FC">
      <w:pPr>
        <w:pStyle w:val="Heading3"/>
        <w:keepNext w:val="0"/>
        <w:keepLines w:val="0"/>
        <w:numPr>
          <w:ilvl w:val="0"/>
          <w:numId w:val="192"/>
        </w:numPr>
        <w:tabs>
          <w:tab w:val="clear" w:pos="8920"/>
        </w:tabs>
        <w:spacing w:before="0" w:after="0"/>
        <w:rPr>
          <w:sz w:val="26"/>
          <w:szCs w:val="26"/>
          <w:lang w:val="vi-VN"/>
        </w:rPr>
      </w:pPr>
      <w:bookmarkStart w:id="239" w:name="_w0i99024ls4a" w:colFirst="0" w:colLast="0"/>
      <w:bookmarkEnd w:id="239"/>
      <w:proofErr w:type="spellStart"/>
      <w:r w:rsidRPr="00B374C1">
        <w:rPr>
          <w:sz w:val="26"/>
          <w:szCs w:val="26"/>
          <w:lang w:val="vi-VN"/>
        </w:rPr>
        <w:t>Advanced</w:t>
      </w:r>
      <w:proofErr w:type="spellEnd"/>
      <w:r w:rsidRPr="00B374C1">
        <w:rPr>
          <w:sz w:val="26"/>
          <w:szCs w:val="26"/>
          <w:lang w:val="vi-VN"/>
        </w:rPr>
        <w:t xml:space="preserve"> </w:t>
      </w:r>
      <w:proofErr w:type="spellStart"/>
      <w:r w:rsidRPr="00B374C1">
        <w:rPr>
          <w:sz w:val="26"/>
          <w:szCs w:val="26"/>
          <w:lang w:val="vi-VN"/>
        </w:rPr>
        <w:t>Pricing</w:t>
      </w:r>
      <w:proofErr w:type="spellEnd"/>
      <w:r w:rsidRPr="00B374C1">
        <w:rPr>
          <w:sz w:val="26"/>
          <w:szCs w:val="26"/>
          <w:lang w:val="vi-VN"/>
        </w:rPr>
        <w:t xml:space="preserve"> (Giá Nâng Cao)</w:t>
      </w:r>
      <w:r w:rsidRPr="00B374C1">
        <w:rPr>
          <w:lang w:val="vi-VN"/>
        </w:rPr>
        <w:t xml:space="preserve">: </w:t>
      </w:r>
      <w:r w:rsidRPr="00B374C1">
        <w:rPr>
          <w:b w:val="0"/>
          <w:lang w:val="vi-VN"/>
        </w:rPr>
        <w:t>Cài đặt các mức giá đặc biệt, giá nhóm khách hàng, giá theo bậc, giá giảm.</w:t>
      </w:r>
    </w:p>
    <w:p w14:paraId="7AA2AE8F" w14:textId="77777777" w:rsidR="00FC6EDA" w:rsidRPr="00B374C1" w:rsidRDefault="00000000" w:rsidP="000E47FC">
      <w:pPr>
        <w:numPr>
          <w:ilvl w:val="0"/>
          <w:numId w:val="177"/>
        </w:numPr>
        <w:tabs>
          <w:tab w:val="clear" w:pos="8920"/>
        </w:tabs>
        <w:spacing w:before="0" w:after="0"/>
        <w:rPr>
          <w:lang w:val="vi-VN"/>
        </w:rPr>
      </w:pPr>
      <w:r w:rsidRPr="00B374C1">
        <w:rPr>
          <w:lang w:val="vi-VN"/>
        </w:rPr>
        <w:t>Cách sử dụng: Sử dụng để cung cấp các chương trình giá ưu đãi cho nhóm khách hàng nhất định.</w:t>
      </w:r>
    </w:p>
    <w:p w14:paraId="4E0F9624" w14:textId="77777777" w:rsidR="00FC6EDA" w:rsidRPr="00B374C1" w:rsidRDefault="00000000" w:rsidP="000E47FC">
      <w:pPr>
        <w:pStyle w:val="Heading3"/>
        <w:keepNext w:val="0"/>
        <w:keepLines w:val="0"/>
        <w:numPr>
          <w:ilvl w:val="0"/>
          <w:numId w:val="50"/>
        </w:numPr>
        <w:tabs>
          <w:tab w:val="clear" w:pos="8920"/>
        </w:tabs>
        <w:spacing w:before="0" w:after="0"/>
        <w:rPr>
          <w:lang w:val="vi-VN"/>
        </w:rPr>
      </w:pPr>
      <w:bookmarkStart w:id="240" w:name="_ffjg87qji1x" w:colFirst="0" w:colLast="0"/>
      <w:bookmarkEnd w:id="240"/>
      <w:proofErr w:type="spellStart"/>
      <w:r w:rsidRPr="00B374C1">
        <w:rPr>
          <w:sz w:val="26"/>
          <w:szCs w:val="26"/>
          <w:lang w:val="vi-VN"/>
        </w:rPr>
        <w:t>Tax</w:t>
      </w:r>
      <w:proofErr w:type="spellEnd"/>
      <w:r w:rsidRPr="00B374C1">
        <w:rPr>
          <w:sz w:val="26"/>
          <w:szCs w:val="26"/>
          <w:lang w:val="vi-VN"/>
        </w:rPr>
        <w:t xml:space="preserve"> </w:t>
      </w:r>
      <w:proofErr w:type="spellStart"/>
      <w:r w:rsidRPr="00B374C1">
        <w:rPr>
          <w:sz w:val="26"/>
          <w:szCs w:val="26"/>
          <w:lang w:val="vi-VN"/>
        </w:rPr>
        <w:t>Class</w:t>
      </w:r>
      <w:proofErr w:type="spellEnd"/>
      <w:r w:rsidRPr="00B374C1">
        <w:rPr>
          <w:sz w:val="26"/>
          <w:szCs w:val="26"/>
          <w:lang w:val="vi-VN"/>
        </w:rPr>
        <w:t xml:space="preserve"> (Loại Thuế)</w:t>
      </w:r>
      <w:r w:rsidRPr="00B374C1">
        <w:rPr>
          <w:lang w:val="vi-VN"/>
        </w:rPr>
        <w:t xml:space="preserve">: </w:t>
      </w:r>
      <w:r w:rsidRPr="00B374C1">
        <w:rPr>
          <w:b w:val="0"/>
          <w:lang w:val="vi-VN"/>
        </w:rPr>
        <w:t>Xác định sản phẩm chịu loại thuế nào, ví dụ: Hàng chịu thuế.</w:t>
      </w:r>
    </w:p>
    <w:p w14:paraId="46FFB606" w14:textId="77777777" w:rsidR="00FC6EDA" w:rsidRPr="00B374C1" w:rsidRDefault="00000000" w:rsidP="000E47FC">
      <w:pPr>
        <w:numPr>
          <w:ilvl w:val="0"/>
          <w:numId w:val="221"/>
        </w:numPr>
        <w:tabs>
          <w:tab w:val="clear" w:pos="8920"/>
        </w:tabs>
        <w:spacing w:before="0" w:after="0"/>
        <w:rPr>
          <w:lang w:val="vi-VN"/>
        </w:rPr>
      </w:pPr>
      <w:r w:rsidRPr="00B374C1">
        <w:rPr>
          <w:lang w:val="vi-VN"/>
        </w:rPr>
        <w:t>Cách sử dụng: Chọn "</w:t>
      </w:r>
      <w:proofErr w:type="spellStart"/>
      <w:r w:rsidRPr="00B374C1">
        <w:rPr>
          <w:lang w:val="vi-VN"/>
        </w:rPr>
        <w:t>Taxable</w:t>
      </w:r>
      <w:proofErr w:type="spellEnd"/>
      <w:r w:rsidRPr="00B374C1">
        <w:rPr>
          <w:lang w:val="vi-VN"/>
        </w:rPr>
        <w:t xml:space="preserve"> </w:t>
      </w:r>
      <w:proofErr w:type="spellStart"/>
      <w:r w:rsidRPr="00B374C1">
        <w:rPr>
          <w:lang w:val="vi-VN"/>
        </w:rPr>
        <w:t>Goods</w:t>
      </w:r>
      <w:proofErr w:type="spellEnd"/>
      <w:r w:rsidRPr="00B374C1">
        <w:rPr>
          <w:lang w:val="vi-VN"/>
        </w:rPr>
        <w:t>" nếu sản phẩm thuộc danh mục chịu thuế.</w:t>
      </w:r>
    </w:p>
    <w:p w14:paraId="5AF6E0F1" w14:textId="77777777" w:rsidR="00FC6EDA" w:rsidRPr="00B374C1" w:rsidRDefault="00000000" w:rsidP="000E47FC">
      <w:pPr>
        <w:pStyle w:val="Heading3"/>
        <w:keepNext w:val="0"/>
        <w:keepLines w:val="0"/>
        <w:numPr>
          <w:ilvl w:val="0"/>
          <w:numId w:val="208"/>
        </w:numPr>
        <w:tabs>
          <w:tab w:val="clear" w:pos="8920"/>
        </w:tabs>
        <w:spacing w:before="0" w:after="0"/>
        <w:rPr>
          <w:sz w:val="26"/>
          <w:szCs w:val="26"/>
          <w:lang w:val="vi-VN"/>
        </w:rPr>
      </w:pPr>
      <w:bookmarkStart w:id="241" w:name="_yglb8c6s36xq" w:colFirst="0" w:colLast="0"/>
      <w:bookmarkEnd w:id="241"/>
      <w:proofErr w:type="spellStart"/>
      <w:r w:rsidRPr="00B374C1">
        <w:rPr>
          <w:sz w:val="26"/>
          <w:szCs w:val="26"/>
          <w:lang w:val="vi-VN"/>
        </w:rPr>
        <w:t>Quantity</w:t>
      </w:r>
      <w:proofErr w:type="spellEnd"/>
      <w:r w:rsidRPr="00B374C1">
        <w:rPr>
          <w:sz w:val="26"/>
          <w:szCs w:val="26"/>
          <w:lang w:val="vi-VN"/>
        </w:rPr>
        <w:t xml:space="preserve"> (Số Lượng)</w:t>
      </w:r>
      <w:r w:rsidRPr="00B374C1">
        <w:rPr>
          <w:lang w:val="vi-VN"/>
        </w:rPr>
        <w:t xml:space="preserve">: </w:t>
      </w:r>
      <w:r w:rsidRPr="00B374C1">
        <w:rPr>
          <w:b w:val="0"/>
          <w:lang w:val="vi-VN"/>
        </w:rPr>
        <w:t>Số lượng tồn kho của sản phẩm.</w:t>
      </w:r>
    </w:p>
    <w:p w14:paraId="4C205272" w14:textId="77777777" w:rsidR="00FC6EDA" w:rsidRPr="00B374C1" w:rsidRDefault="00000000" w:rsidP="000E47FC">
      <w:pPr>
        <w:numPr>
          <w:ilvl w:val="0"/>
          <w:numId w:val="200"/>
        </w:numPr>
        <w:tabs>
          <w:tab w:val="clear" w:pos="8920"/>
        </w:tabs>
        <w:spacing w:before="0" w:after="0"/>
        <w:rPr>
          <w:lang w:val="vi-VN"/>
        </w:rPr>
      </w:pPr>
      <w:r w:rsidRPr="00B374C1">
        <w:rPr>
          <w:lang w:val="vi-VN"/>
        </w:rPr>
        <w:t>Cách sử dụng: Cập nhật thường xuyên để tránh tình trạng hết hàng.</w:t>
      </w:r>
    </w:p>
    <w:p w14:paraId="0F07B18A" w14:textId="77777777" w:rsidR="00FC6EDA" w:rsidRPr="00B374C1" w:rsidRDefault="00000000" w:rsidP="000E47FC">
      <w:pPr>
        <w:pStyle w:val="Heading3"/>
        <w:keepNext w:val="0"/>
        <w:keepLines w:val="0"/>
        <w:numPr>
          <w:ilvl w:val="0"/>
          <w:numId w:val="119"/>
        </w:numPr>
        <w:tabs>
          <w:tab w:val="clear" w:pos="8920"/>
        </w:tabs>
        <w:spacing w:before="0" w:after="0"/>
        <w:rPr>
          <w:sz w:val="26"/>
          <w:szCs w:val="26"/>
          <w:lang w:val="vi-VN"/>
        </w:rPr>
      </w:pPr>
      <w:bookmarkStart w:id="242" w:name="_z06jeai5ne63" w:colFirst="0" w:colLast="0"/>
      <w:bookmarkEnd w:id="242"/>
      <w:proofErr w:type="spellStart"/>
      <w:r w:rsidRPr="00B374C1">
        <w:rPr>
          <w:sz w:val="26"/>
          <w:szCs w:val="26"/>
          <w:lang w:val="vi-VN"/>
        </w:rPr>
        <w:t>Advanced</w:t>
      </w:r>
      <w:proofErr w:type="spellEnd"/>
      <w:r w:rsidRPr="00B374C1">
        <w:rPr>
          <w:sz w:val="26"/>
          <w:szCs w:val="26"/>
          <w:lang w:val="vi-VN"/>
        </w:rPr>
        <w:t xml:space="preserve"> </w:t>
      </w:r>
      <w:proofErr w:type="spellStart"/>
      <w:r w:rsidRPr="00B374C1">
        <w:rPr>
          <w:sz w:val="26"/>
          <w:szCs w:val="26"/>
          <w:lang w:val="vi-VN"/>
        </w:rPr>
        <w:t>Inventory</w:t>
      </w:r>
      <w:proofErr w:type="spellEnd"/>
      <w:r w:rsidRPr="00B374C1">
        <w:rPr>
          <w:sz w:val="26"/>
          <w:szCs w:val="26"/>
          <w:lang w:val="vi-VN"/>
        </w:rPr>
        <w:t xml:space="preserve"> (Tồn Kho Nâng Cao)</w:t>
      </w:r>
      <w:r w:rsidRPr="00B374C1">
        <w:rPr>
          <w:lang w:val="vi-VN"/>
        </w:rPr>
        <w:t xml:space="preserve">: </w:t>
      </w:r>
      <w:r w:rsidRPr="00B374C1">
        <w:rPr>
          <w:b w:val="0"/>
          <w:lang w:val="vi-VN"/>
        </w:rPr>
        <w:t>Cài đặt nâng cao về quản lý tồn kho, như mức tồn tối thiểu, cho phép đặt hàng trước.</w:t>
      </w:r>
    </w:p>
    <w:p w14:paraId="3532B19B" w14:textId="77777777" w:rsidR="00FC6EDA" w:rsidRPr="00B374C1" w:rsidRDefault="00000000" w:rsidP="000E47FC">
      <w:pPr>
        <w:numPr>
          <w:ilvl w:val="0"/>
          <w:numId w:val="37"/>
        </w:numPr>
        <w:tabs>
          <w:tab w:val="clear" w:pos="8920"/>
        </w:tabs>
        <w:spacing w:before="0" w:after="0"/>
        <w:rPr>
          <w:lang w:val="vi-VN"/>
        </w:rPr>
      </w:pPr>
      <w:r w:rsidRPr="00B374C1">
        <w:rPr>
          <w:lang w:val="vi-VN"/>
        </w:rPr>
        <w:lastRenderedPageBreak/>
        <w:t>Cách sử dụng: Quản lý chính xác tồn kho và cho phép hoặc ngăn chặn đặt hàng nếu sản phẩm hết hàng.</w:t>
      </w:r>
    </w:p>
    <w:p w14:paraId="74D4632B" w14:textId="77777777" w:rsidR="00FC6EDA" w:rsidRPr="00B374C1" w:rsidRDefault="00000000" w:rsidP="000E47FC">
      <w:pPr>
        <w:pStyle w:val="Heading3"/>
        <w:keepNext w:val="0"/>
        <w:keepLines w:val="0"/>
        <w:numPr>
          <w:ilvl w:val="0"/>
          <w:numId w:val="170"/>
        </w:numPr>
        <w:tabs>
          <w:tab w:val="clear" w:pos="8920"/>
        </w:tabs>
        <w:spacing w:before="0" w:after="0"/>
        <w:rPr>
          <w:sz w:val="26"/>
          <w:szCs w:val="26"/>
          <w:lang w:val="vi-VN"/>
        </w:rPr>
      </w:pPr>
      <w:bookmarkStart w:id="243" w:name="_covvii507dv5" w:colFirst="0" w:colLast="0"/>
      <w:bookmarkEnd w:id="243"/>
      <w:proofErr w:type="spellStart"/>
      <w:r w:rsidRPr="00B374C1">
        <w:rPr>
          <w:sz w:val="26"/>
          <w:szCs w:val="26"/>
          <w:lang w:val="vi-VN"/>
        </w:rPr>
        <w:t>Stock</w:t>
      </w:r>
      <w:proofErr w:type="spellEnd"/>
      <w:r w:rsidRPr="00B374C1">
        <w:rPr>
          <w:sz w:val="26"/>
          <w:szCs w:val="26"/>
          <w:lang w:val="vi-VN"/>
        </w:rPr>
        <w:t xml:space="preserve"> </w:t>
      </w:r>
      <w:proofErr w:type="spellStart"/>
      <w:r w:rsidRPr="00B374C1">
        <w:rPr>
          <w:sz w:val="26"/>
          <w:szCs w:val="26"/>
          <w:lang w:val="vi-VN"/>
        </w:rPr>
        <w:t>Status</w:t>
      </w:r>
      <w:proofErr w:type="spellEnd"/>
      <w:r w:rsidRPr="00B374C1">
        <w:rPr>
          <w:sz w:val="26"/>
          <w:szCs w:val="26"/>
          <w:lang w:val="vi-VN"/>
        </w:rPr>
        <w:t xml:space="preserve"> (Tình Trạng Kho Hàng)</w:t>
      </w:r>
      <w:r w:rsidRPr="00B374C1">
        <w:rPr>
          <w:lang w:val="vi-VN"/>
        </w:rPr>
        <w:t xml:space="preserve">: </w:t>
      </w:r>
      <w:r w:rsidRPr="00B374C1">
        <w:rPr>
          <w:b w:val="0"/>
          <w:lang w:val="vi-VN"/>
        </w:rPr>
        <w:t xml:space="preserve">Tình trạng hiện tại của sản phẩm, có thể là "In </w:t>
      </w:r>
      <w:proofErr w:type="spellStart"/>
      <w:r w:rsidRPr="00B374C1">
        <w:rPr>
          <w:b w:val="0"/>
          <w:lang w:val="vi-VN"/>
        </w:rPr>
        <w:t>Stock</w:t>
      </w:r>
      <w:proofErr w:type="spellEnd"/>
      <w:r w:rsidRPr="00B374C1">
        <w:rPr>
          <w:b w:val="0"/>
          <w:lang w:val="vi-VN"/>
        </w:rPr>
        <w:t>" (Còn Hàng) hoặc "</w:t>
      </w:r>
      <w:proofErr w:type="spellStart"/>
      <w:r w:rsidRPr="00B374C1">
        <w:rPr>
          <w:b w:val="0"/>
          <w:lang w:val="vi-VN"/>
        </w:rPr>
        <w:t>Out</w:t>
      </w:r>
      <w:proofErr w:type="spellEnd"/>
      <w:r w:rsidRPr="00B374C1">
        <w:rPr>
          <w:b w:val="0"/>
          <w:lang w:val="vi-VN"/>
        </w:rPr>
        <w:t xml:space="preserve"> </w:t>
      </w:r>
      <w:proofErr w:type="spellStart"/>
      <w:r w:rsidRPr="00B374C1">
        <w:rPr>
          <w:b w:val="0"/>
          <w:lang w:val="vi-VN"/>
        </w:rPr>
        <w:t>of</w:t>
      </w:r>
      <w:proofErr w:type="spellEnd"/>
      <w:r w:rsidRPr="00B374C1">
        <w:rPr>
          <w:b w:val="0"/>
          <w:lang w:val="vi-VN"/>
        </w:rPr>
        <w:t xml:space="preserve"> </w:t>
      </w:r>
      <w:proofErr w:type="spellStart"/>
      <w:r w:rsidRPr="00B374C1">
        <w:rPr>
          <w:b w:val="0"/>
          <w:lang w:val="vi-VN"/>
        </w:rPr>
        <w:t>Stock</w:t>
      </w:r>
      <w:proofErr w:type="spellEnd"/>
      <w:r w:rsidRPr="00B374C1">
        <w:rPr>
          <w:b w:val="0"/>
          <w:lang w:val="vi-VN"/>
        </w:rPr>
        <w:t>" (Hết Hàng).</w:t>
      </w:r>
    </w:p>
    <w:p w14:paraId="12ED5CFD" w14:textId="77777777" w:rsidR="00FC6EDA" w:rsidRPr="00B374C1" w:rsidRDefault="00000000" w:rsidP="000E47FC">
      <w:pPr>
        <w:numPr>
          <w:ilvl w:val="0"/>
          <w:numId w:val="111"/>
        </w:numPr>
        <w:tabs>
          <w:tab w:val="clear" w:pos="8920"/>
        </w:tabs>
        <w:spacing w:before="0" w:after="0"/>
        <w:rPr>
          <w:lang w:val="vi-VN"/>
        </w:rPr>
      </w:pPr>
      <w:r w:rsidRPr="00B374C1">
        <w:rPr>
          <w:lang w:val="vi-VN"/>
        </w:rPr>
        <w:t>Cách sử dụng: Đảm bảo cập nhật khi sản phẩm có sẵn hoặc hết hàng.</w:t>
      </w:r>
    </w:p>
    <w:p w14:paraId="37150CD5" w14:textId="77777777" w:rsidR="00FC6EDA" w:rsidRPr="00B374C1" w:rsidRDefault="00000000" w:rsidP="000E47FC">
      <w:pPr>
        <w:pStyle w:val="Heading3"/>
        <w:keepNext w:val="0"/>
        <w:keepLines w:val="0"/>
        <w:numPr>
          <w:ilvl w:val="0"/>
          <w:numId w:val="36"/>
        </w:numPr>
        <w:tabs>
          <w:tab w:val="clear" w:pos="8920"/>
        </w:tabs>
        <w:spacing w:before="0" w:after="0"/>
        <w:rPr>
          <w:sz w:val="26"/>
          <w:szCs w:val="26"/>
          <w:lang w:val="vi-VN"/>
        </w:rPr>
      </w:pPr>
      <w:bookmarkStart w:id="244" w:name="_784o83wpb6vm" w:colFirst="0" w:colLast="0"/>
      <w:bookmarkEnd w:id="244"/>
      <w:proofErr w:type="spellStart"/>
      <w:r w:rsidRPr="00B374C1">
        <w:rPr>
          <w:sz w:val="26"/>
          <w:szCs w:val="26"/>
          <w:lang w:val="vi-VN"/>
        </w:rPr>
        <w:t>Weight</w:t>
      </w:r>
      <w:proofErr w:type="spellEnd"/>
      <w:r w:rsidRPr="00B374C1">
        <w:rPr>
          <w:sz w:val="26"/>
          <w:szCs w:val="26"/>
          <w:lang w:val="vi-VN"/>
        </w:rPr>
        <w:t xml:space="preserve"> (Trọng Lượng)</w:t>
      </w:r>
      <w:r w:rsidRPr="00B374C1">
        <w:rPr>
          <w:lang w:val="vi-VN"/>
        </w:rPr>
        <w:t xml:space="preserve">: </w:t>
      </w:r>
      <w:r w:rsidRPr="00B374C1">
        <w:rPr>
          <w:b w:val="0"/>
          <w:lang w:val="vi-VN"/>
        </w:rPr>
        <w:t>Trọng lượng của sản phẩm, cần thiết cho tính toán phí vận chuyển.</w:t>
      </w:r>
    </w:p>
    <w:p w14:paraId="3D9A26B0" w14:textId="77777777" w:rsidR="00FC6EDA" w:rsidRPr="00B374C1" w:rsidRDefault="00000000" w:rsidP="000E47FC">
      <w:pPr>
        <w:numPr>
          <w:ilvl w:val="0"/>
          <w:numId w:val="77"/>
        </w:numPr>
        <w:tabs>
          <w:tab w:val="clear" w:pos="8920"/>
        </w:tabs>
        <w:spacing w:before="0" w:after="0"/>
        <w:rPr>
          <w:lang w:val="vi-VN"/>
        </w:rPr>
      </w:pPr>
      <w:r w:rsidRPr="00B374C1">
        <w:rPr>
          <w:lang w:val="vi-VN"/>
        </w:rPr>
        <w:t>Cách sử dụng: Chỉ định trọng lượng chính xác nếu sản phẩm có trọng lượng thực.</w:t>
      </w:r>
    </w:p>
    <w:p w14:paraId="5DCB0993" w14:textId="77777777" w:rsidR="00FC6EDA" w:rsidRPr="00B374C1" w:rsidRDefault="00000000" w:rsidP="000E47FC">
      <w:pPr>
        <w:pStyle w:val="Heading3"/>
        <w:keepNext w:val="0"/>
        <w:keepLines w:val="0"/>
        <w:numPr>
          <w:ilvl w:val="0"/>
          <w:numId w:val="206"/>
        </w:numPr>
        <w:tabs>
          <w:tab w:val="clear" w:pos="8920"/>
        </w:tabs>
        <w:spacing w:before="0" w:after="0"/>
        <w:rPr>
          <w:sz w:val="26"/>
          <w:szCs w:val="26"/>
          <w:lang w:val="vi-VN"/>
        </w:rPr>
      </w:pPr>
      <w:bookmarkStart w:id="245" w:name="_iz54u2ux22k6" w:colFirst="0" w:colLast="0"/>
      <w:bookmarkEnd w:id="245"/>
      <w:proofErr w:type="spellStart"/>
      <w:r w:rsidRPr="00B374C1">
        <w:rPr>
          <w:sz w:val="26"/>
          <w:szCs w:val="26"/>
          <w:lang w:val="vi-VN"/>
        </w:rPr>
        <w:t>Categories</w:t>
      </w:r>
      <w:proofErr w:type="spellEnd"/>
      <w:r w:rsidRPr="00B374C1">
        <w:rPr>
          <w:sz w:val="26"/>
          <w:szCs w:val="26"/>
          <w:lang w:val="vi-VN"/>
        </w:rPr>
        <w:t xml:space="preserve"> (Danh Mục)</w:t>
      </w:r>
      <w:r w:rsidRPr="00B374C1">
        <w:rPr>
          <w:lang w:val="vi-VN"/>
        </w:rPr>
        <w:t xml:space="preserve">: </w:t>
      </w:r>
      <w:r w:rsidRPr="00B374C1">
        <w:rPr>
          <w:b w:val="0"/>
          <w:lang w:val="vi-VN"/>
        </w:rPr>
        <w:t>Danh mục mà sản phẩm sẽ hiển thị.</w:t>
      </w:r>
    </w:p>
    <w:p w14:paraId="513B2BDC" w14:textId="77777777" w:rsidR="00FC6EDA" w:rsidRPr="00B374C1" w:rsidRDefault="00000000" w:rsidP="000E47FC">
      <w:pPr>
        <w:numPr>
          <w:ilvl w:val="0"/>
          <w:numId w:val="98"/>
        </w:numPr>
        <w:tabs>
          <w:tab w:val="clear" w:pos="8920"/>
        </w:tabs>
        <w:spacing w:before="0" w:after="0"/>
        <w:rPr>
          <w:lang w:val="vi-VN"/>
        </w:rPr>
      </w:pPr>
      <w:r w:rsidRPr="00B374C1">
        <w:rPr>
          <w:lang w:val="vi-VN"/>
        </w:rPr>
        <w:t>Cách sử dụng: Chọn danh mục phù hợp để khách hàng dễ tìm thấy sản phẩm.</w:t>
      </w:r>
    </w:p>
    <w:p w14:paraId="660E807E" w14:textId="77777777" w:rsidR="00FC6EDA" w:rsidRPr="00B374C1" w:rsidRDefault="00000000" w:rsidP="000E47FC">
      <w:pPr>
        <w:pStyle w:val="Heading3"/>
        <w:keepNext w:val="0"/>
        <w:keepLines w:val="0"/>
        <w:numPr>
          <w:ilvl w:val="0"/>
          <w:numId w:val="189"/>
        </w:numPr>
        <w:tabs>
          <w:tab w:val="clear" w:pos="8920"/>
        </w:tabs>
        <w:spacing w:before="0" w:after="0"/>
        <w:rPr>
          <w:sz w:val="26"/>
          <w:szCs w:val="26"/>
          <w:lang w:val="vi-VN"/>
        </w:rPr>
      </w:pPr>
      <w:bookmarkStart w:id="246" w:name="_i1kiv4valgb5" w:colFirst="0" w:colLast="0"/>
      <w:bookmarkEnd w:id="246"/>
      <w:proofErr w:type="spellStart"/>
      <w:r w:rsidRPr="00B374C1">
        <w:rPr>
          <w:sz w:val="26"/>
          <w:szCs w:val="26"/>
          <w:lang w:val="vi-VN"/>
        </w:rPr>
        <w:t>Visibility</w:t>
      </w:r>
      <w:proofErr w:type="spellEnd"/>
      <w:r w:rsidRPr="00B374C1">
        <w:rPr>
          <w:sz w:val="26"/>
          <w:szCs w:val="26"/>
          <w:lang w:val="vi-VN"/>
        </w:rPr>
        <w:t xml:space="preserve"> (Hiển Thị)</w:t>
      </w:r>
      <w:r w:rsidRPr="00B374C1">
        <w:rPr>
          <w:lang w:val="vi-VN"/>
        </w:rPr>
        <w:t xml:space="preserve">: </w:t>
      </w:r>
      <w:r w:rsidRPr="00B374C1">
        <w:rPr>
          <w:b w:val="0"/>
          <w:lang w:val="vi-VN"/>
        </w:rPr>
        <w:t>Xác định sản phẩm sẽ xuất hiện ở đâu, như trong "</w:t>
      </w:r>
      <w:proofErr w:type="spellStart"/>
      <w:r w:rsidRPr="00B374C1">
        <w:rPr>
          <w:b w:val="0"/>
          <w:lang w:val="vi-VN"/>
        </w:rPr>
        <w:t>Catalog</w:t>
      </w:r>
      <w:proofErr w:type="spellEnd"/>
      <w:r w:rsidRPr="00B374C1">
        <w:rPr>
          <w:b w:val="0"/>
          <w:lang w:val="vi-VN"/>
        </w:rPr>
        <w:t xml:space="preserve">, </w:t>
      </w:r>
      <w:proofErr w:type="spellStart"/>
      <w:r w:rsidRPr="00B374C1">
        <w:rPr>
          <w:b w:val="0"/>
          <w:lang w:val="vi-VN"/>
        </w:rPr>
        <w:t>Search</w:t>
      </w:r>
      <w:proofErr w:type="spellEnd"/>
      <w:r w:rsidRPr="00B374C1">
        <w:rPr>
          <w:b w:val="0"/>
          <w:lang w:val="vi-VN"/>
        </w:rPr>
        <w:t>" (Danh Mục, Tìm Kiếm).</w:t>
      </w:r>
    </w:p>
    <w:p w14:paraId="55645F5A" w14:textId="77777777" w:rsidR="00FC6EDA" w:rsidRPr="00B374C1" w:rsidRDefault="00000000" w:rsidP="000E47FC">
      <w:pPr>
        <w:numPr>
          <w:ilvl w:val="0"/>
          <w:numId w:val="228"/>
        </w:numPr>
        <w:tabs>
          <w:tab w:val="clear" w:pos="8920"/>
        </w:tabs>
        <w:spacing w:before="0" w:after="0"/>
        <w:rPr>
          <w:lang w:val="vi-VN"/>
        </w:rPr>
      </w:pPr>
      <w:r w:rsidRPr="00B374C1">
        <w:rPr>
          <w:lang w:val="vi-VN"/>
        </w:rPr>
        <w:t>Cách sử dụng: Cấu hình để tối ưu hiển thị và tìm kiếm của sản phẩm.</w:t>
      </w:r>
    </w:p>
    <w:p w14:paraId="06AAEA06" w14:textId="77777777" w:rsidR="00FC6EDA" w:rsidRPr="00B374C1" w:rsidRDefault="00000000" w:rsidP="000E47FC">
      <w:pPr>
        <w:pStyle w:val="Heading3"/>
        <w:keepNext w:val="0"/>
        <w:keepLines w:val="0"/>
        <w:numPr>
          <w:ilvl w:val="0"/>
          <w:numId w:val="34"/>
        </w:numPr>
        <w:tabs>
          <w:tab w:val="clear" w:pos="8920"/>
        </w:tabs>
        <w:spacing w:before="0" w:after="0"/>
        <w:rPr>
          <w:sz w:val="26"/>
          <w:szCs w:val="26"/>
          <w:lang w:val="vi-VN"/>
        </w:rPr>
      </w:pPr>
      <w:bookmarkStart w:id="247" w:name="_xquzu1ego0nm" w:colFirst="0" w:colLast="0"/>
      <w:bookmarkEnd w:id="247"/>
      <w:proofErr w:type="spellStart"/>
      <w:r w:rsidRPr="00B374C1">
        <w:rPr>
          <w:sz w:val="26"/>
          <w:szCs w:val="26"/>
          <w:lang w:val="vi-VN"/>
        </w:rPr>
        <w:t>Set</w:t>
      </w:r>
      <w:proofErr w:type="spellEnd"/>
      <w:r w:rsidRPr="00B374C1">
        <w:rPr>
          <w:sz w:val="26"/>
          <w:szCs w:val="26"/>
          <w:lang w:val="vi-VN"/>
        </w:rPr>
        <w:t xml:space="preserve"> </w:t>
      </w:r>
      <w:proofErr w:type="spellStart"/>
      <w:r w:rsidRPr="00B374C1">
        <w:rPr>
          <w:sz w:val="26"/>
          <w:szCs w:val="26"/>
          <w:lang w:val="vi-VN"/>
        </w:rPr>
        <w:t>Product</w:t>
      </w:r>
      <w:proofErr w:type="spellEnd"/>
      <w:r w:rsidRPr="00B374C1">
        <w:rPr>
          <w:sz w:val="26"/>
          <w:szCs w:val="26"/>
          <w:lang w:val="vi-VN"/>
        </w:rPr>
        <w:t xml:space="preserve"> </w:t>
      </w:r>
      <w:proofErr w:type="spellStart"/>
      <w:r w:rsidRPr="00B374C1">
        <w:rPr>
          <w:sz w:val="26"/>
          <w:szCs w:val="26"/>
          <w:lang w:val="vi-VN"/>
        </w:rPr>
        <w:t>as</w:t>
      </w:r>
      <w:proofErr w:type="spellEnd"/>
      <w:r w:rsidRPr="00B374C1">
        <w:rPr>
          <w:sz w:val="26"/>
          <w:szCs w:val="26"/>
          <w:lang w:val="vi-VN"/>
        </w:rPr>
        <w:t xml:space="preserve"> </w:t>
      </w:r>
      <w:proofErr w:type="spellStart"/>
      <w:r w:rsidRPr="00B374C1">
        <w:rPr>
          <w:sz w:val="26"/>
          <w:szCs w:val="26"/>
          <w:lang w:val="vi-VN"/>
        </w:rPr>
        <w:t>New</w:t>
      </w:r>
      <w:proofErr w:type="spellEnd"/>
      <w:r w:rsidRPr="00B374C1">
        <w:rPr>
          <w:sz w:val="26"/>
          <w:szCs w:val="26"/>
          <w:lang w:val="vi-VN"/>
        </w:rPr>
        <w:t xml:space="preserve"> </w:t>
      </w:r>
      <w:proofErr w:type="spellStart"/>
      <w:r w:rsidRPr="00B374C1">
        <w:rPr>
          <w:sz w:val="26"/>
          <w:szCs w:val="26"/>
          <w:lang w:val="vi-VN"/>
        </w:rPr>
        <w:t>From</w:t>
      </w:r>
      <w:proofErr w:type="spellEnd"/>
      <w:r w:rsidRPr="00B374C1">
        <w:rPr>
          <w:sz w:val="26"/>
          <w:szCs w:val="26"/>
          <w:lang w:val="vi-VN"/>
        </w:rPr>
        <w:t xml:space="preserve"> / To (Thiết Lập Sản Phẩm Là Mới Từ / Đến)</w:t>
      </w:r>
      <w:r w:rsidRPr="00B374C1">
        <w:rPr>
          <w:lang w:val="vi-VN"/>
        </w:rPr>
        <w:t xml:space="preserve">: </w:t>
      </w:r>
      <w:r w:rsidRPr="00B374C1">
        <w:rPr>
          <w:b w:val="0"/>
          <w:lang w:val="vi-VN"/>
        </w:rPr>
        <w:t>Thiết lập khoảng thời gian để đánh dấu sản phẩm là mới.</w:t>
      </w:r>
    </w:p>
    <w:p w14:paraId="65E091FD" w14:textId="77777777" w:rsidR="00FC6EDA" w:rsidRPr="00B374C1" w:rsidRDefault="00000000" w:rsidP="000E47FC">
      <w:pPr>
        <w:numPr>
          <w:ilvl w:val="0"/>
          <w:numId w:val="194"/>
        </w:numPr>
        <w:tabs>
          <w:tab w:val="clear" w:pos="8920"/>
        </w:tabs>
        <w:spacing w:before="0" w:after="0"/>
        <w:rPr>
          <w:lang w:val="vi-VN"/>
        </w:rPr>
      </w:pPr>
      <w:r w:rsidRPr="00B374C1">
        <w:rPr>
          <w:lang w:val="vi-VN"/>
        </w:rPr>
        <w:t>Cách sử dụng: Hữu ích để thu hút khách hàng với các sản phẩm mới.</w:t>
      </w:r>
    </w:p>
    <w:p w14:paraId="734D7E62" w14:textId="77777777" w:rsidR="00FC6EDA" w:rsidRPr="00B374C1" w:rsidRDefault="00000000" w:rsidP="000E47FC">
      <w:pPr>
        <w:pStyle w:val="Heading3"/>
        <w:keepNext w:val="0"/>
        <w:keepLines w:val="0"/>
        <w:numPr>
          <w:ilvl w:val="0"/>
          <w:numId w:val="92"/>
        </w:numPr>
        <w:tabs>
          <w:tab w:val="clear" w:pos="8920"/>
        </w:tabs>
        <w:spacing w:before="0" w:after="0"/>
        <w:rPr>
          <w:sz w:val="26"/>
          <w:szCs w:val="26"/>
          <w:lang w:val="vi-VN"/>
        </w:rPr>
      </w:pPr>
      <w:bookmarkStart w:id="248" w:name="_a0p0mmh63aco" w:colFirst="0" w:colLast="0"/>
      <w:bookmarkEnd w:id="248"/>
      <w:proofErr w:type="spellStart"/>
      <w:r w:rsidRPr="00B374C1">
        <w:rPr>
          <w:sz w:val="26"/>
          <w:szCs w:val="26"/>
          <w:lang w:val="vi-VN"/>
        </w:rPr>
        <w:t>Is</w:t>
      </w:r>
      <w:proofErr w:type="spellEnd"/>
      <w:r w:rsidRPr="00B374C1">
        <w:rPr>
          <w:sz w:val="26"/>
          <w:szCs w:val="26"/>
          <w:lang w:val="vi-VN"/>
        </w:rPr>
        <w:t xml:space="preserve"> </w:t>
      </w:r>
      <w:proofErr w:type="spellStart"/>
      <w:r w:rsidRPr="00B374C1">
        <w:rPr>
          <w:sz w:val="26"/>
          <w:szCs w:val="26"/>
          <w:lang w:val="vi-VN"/>
        </w:rPr>
        <w:t>Featured</w:t>
      </w:r>
      <w:proofErr w:type="spellEnd"/>
      <w:r w:rsidRPr="00B374C1">
        <w:rPr>
          <w:sz w:val="26"/>
          <w:szCs w:val="26"/>
          <w:lang w:val="vi-VN"/>
        </w:rPr>
        <w:t>? (Có Nổi Bật Không?):</w:t>
      </w:r>
      <w:r w:rsidRPr="00B374C1">
        <w:rPr>
          <w:lang w:val="vi-VN"/>
        </w:rPr>
        <w:t xml:space="preserve"> </w:t>
      </w:r>
      <w:r w:rsidRPr="00B374C1">
        <w:rPr>
          <w:b w:val="0"/>
          <w:lang w:val="vi-VN"/>
        </w:rPr>
        <w:t>Đánh dấu sản phẩm là nổi bật nếu bạn muốn quảng bá.</w:t>
      </w:r>
    </w:p>
    <w:p w14:paraId="7EF66FE2" w14:textId="77777777" w:rsidR="00FC6EDA" w:rsidRPr="00B374C1" w:rsidRDefault="00000000" w:rsidP="000E47FC">
      <w:pPr>
        <w:numPr>
          <w:ilvl w:val="0"/>
          <w:numId w:val="107"/>
        </w:numPr>
        <w:tabs>
          <w:tab w:val="clear" w:pos="8920"/>
        </w:tabs>
        <w:spacing w:before="0" w:after="0"/>
        <w:rPr>
          <w:lang w:val="vi-VN"/>
        </w:rPr>
      </w:pPr>
      <w:r w:rsidRPr="00B374C1">
        <w:rPr>
          <w:lang w:val="vi-VN"/>
        </w:rPr>
        <w:t xml:space="preserve">Cách sử dụng: Sử dụng để làm nổi bật sản phẩm trong chiến dịch </w:t>
      </w:r>
      <w:proofErr w:type="spellStart"/>
      <w:r w:rsidRPr="00B374C1">
        <w:rPr>
          <w:lang w:val="vi-VN"/>
        </w:rPr>
        <w:t>marketing</w:t>
      </w:r>
      <w:proofErr w:type="spellEnd"/>
      <w:r w:rsidRPr="00B374C1">
        <w:rPr>
          <w:lang w:val="vi-VN"/>
        </w:rPr>
        <w:t>.</w:t>
      </w:r>
    </w:p>
    <w:p w14:paraId="4F2F1BB9" w14:textId="77777777" w:rsidR="00FC6EDA" w:rsidRPr="00B374C1" w:rsidRDefault="00000000" w:rsidP="000E47FC">
      <w:pPr>
        <w:pStyle w:val="Heading3"/>
        <w:keepNext w:val="0"/>
        <w:keepLines w:val="0"/>
        <w:numPr>
          <w:ilvl w:val="0"/>
          <w:numId w:val="71"/>
        </w:numPr>
        <w:tabs>
          <w:tab w:val="clear" w:pos="8920"/>
        </w:tabs>
        <w:spacing w:before="0" w:after="0"/>
        <w:rPr>
          <w:sz w:val="26"/>
          <w:szCs w:val="26"/>
          <w:lang w:val="vi-VN"/>
        </w:rPr>
      </w:pPr>
      <w:bookmarkStart w:id="249" w:name="_k9pl5oqvx5xv" w:colFirst="0" w:colLast="0"/>
      <w:bookmarkEnd w:id="249"/>
      <w:proofErr w:type="spellStart"/>
      <w:r w:rsidRPr="00B374C1">
        <w:rPr>
          <w:sz w:val="26"/>
          <w:szCs w:val="26"/>
          <w:lang w:val="vi-VN"/>
        </w:rPr>
        <w:t>Country</w:t>
      </w:r>
      <w:proofErr w:type="spellEnd"/>
      <w:r w:rsidRPr="00B374C1">
        <w:rPr>
          <w:sz w:val="26"/>
          <w:szCs w:val="26"/>
          <w:lang w:val="vi-VN"/>
        </w:rPr>
        <w:t xml:space="preserve"> </w:t>
      </w:r>
      <w:proofErr w:type="spellStart"/>
      <w:r w:rsidRPr="00B374C1">
        <w:rPr>
          <w:sz w:val="26"/>
          <w:szCs w:val="26"/>
          <w:lang w:val="vi-VN"/>
        </w:rPr>
        <w:t>of</w:t>
      </w:r>
      <w:proofErr w:type="spellEnd"/>
      <w:r w:rsidRPr="00B374C1">
        <w:rPr>
          <w:sz w:val="26"/>
          <w:szCs w:val="26"/>
          <w:lang w:val="vi-VN"/>
        </w:rPr>
        <w:t xml:space="preserve"> </w:t>
      </w:r>
      <w:proofErr w:type="spellStart"/>
      <w:r w:rsidRPr="00B374C1">
        <w:rPr>
          <w:sz w:val="26"/>
          <w:szCs w:val="26"/>
          <w:lang w:val="vi-VN"/>
        </w:rPr>
        <w:t>Manufacture</w:t>
      </w:r>
      <w:proofErr w:type="spellEnd"/>
      <w:r w:rsidRPr="00B374C1">
        <w:rPr>
          <w:sz w:val="26"/>
          <w:szCs w:val="26"/>
          <w:lang w:val="vi-VN"/>
        </w:rPr>
        <w:t xml:space="preserve"> (Quốc Gia Sản Xuất)</w:t>
      </w:r>
      <w:r w:rsidRPr="00B374C1">
        <w:rPr>
          <w:lang w:val="vi-VN"/>
        </w:rPr>
        <w:t xml:space="preserve">: </w:t>
      </w:r>
      <w:r w:rsidRPr="00B374C1">
        <w:rPr>
          <w:b w:val="0"/>
          <w:lang w:val="vi-VN"/>
        </w:rPr>
        <w:t>Thông tin về quốc gia sản xuất sản phẩm.</w:t>
      </w:r>
    </w:p>
    <w:p w14:paraId="5D477454" w14:textId="77777777" w:rsidR="00FC6EDA" w:rsidRPr="00B374C1" w:rsidRDefault="00000000" w:rsidP="000E47FC">
      <w:pPr>
        <w:numPr>
          <w:ilvl w:val="0"/>
          <w:numId w:val="65"/>
        </w:numPr>
        <w:tabs>
          <w:tab w:val="clear" w:pos="8920"/>
        </w:tabs>
        <w:spacing w:before="0" w:after="0"/>
        <w:rPr>
          <w:lang w:val="vi-VN"/>
        </w:rPr>
      </w:pPr>
      <w:r w:rsidRPr="00B374C1">
        <w:rPr>
          <w:lang w:val="vi-VN"/>
        </w:rPr>
        <w:t>Cách sử dụng: Thêm thông tin này nếu cần thiết cho khách hàng biết xuất xứ sản phẩm.</w:t>
      </w:r>
    </w:p>
    <w:p w14:paraId="1946987A" w14:textId="77777777" w:rsidR="00FC6EDA" w:rsidRPr="00B374C1" w:rsidRDefault="00000000" w:rsidP="000E47FC">
      <w:pPr>
        <w:pStyle w:val="Heading3"/>
        <w:keepNext w:val="0"/>
        <w:keepLines w:val="0"/>
        <w:numPr>
          <w:ilvl w:val="0"/>
          <w:numId w:val="53"/>
        </w:numPr>
        <w:tabs>
          <w:tab w:val="clear" w:pos="8920"/>
        </w:tabs>
        <w:spacing w:before="0" w:after="0"/>
        <w:rPr>
          <w:sz w:val="26"/>
          <w:szCs w:val="26"/>
          <w:lang w:val="vi-VN"/>
        </w:rPr>
      </w:pPr>
      <w:bookmarkStart w:id="250" w:name="_mgi6davklsd7" w:colFirst="0" w:colLast="0"/>
      <w:bookmarkEnd w:id="250"/>
      <w:proofErr w:type="spellStart"/>
      <w:r w:rsidRPr="00B374C1">
        <w:rPr>
          <w:sz w:val="26"/>
          <w:szCs w:val="26"/>
          <w:lang w:val="vi-VN"/>
        </w:rPr>
        <w:t>Content</w:t>
      </w:r>
      <w:proofErr w:type="spellEnd"/>
      <w:r w:rsidRPr="00B374C1">
        <w:rPr>
          <w:lang w:val="vi-VN"/>
        </w:rPr>
        <w:t xml:space="preserve">: </w:t>
      </w:r>
      <w:r w:rsidRPr="00B374C1">
        <w:rPr>
          <w:b w:val="0"/>
          <w:lang w:val="vi-VN"/>
        </w:rPr>
        <w:t>Nội dung mô tả sản phẩm, bao gồm thông tin chi tiết, tính năng.</w:t>
      </w:r>
    </w:p>
    <w:p w14:paraId="4454519E" w14:textId="77777777" w:rsidR="00FC6EDA" w:rsidRPr="00B374C1" w:rsidRDefault="00000000" w:rsidP="000E47FC">
      <w:pPr>
        <w:numPr>
          <w:ilvl w:val="0"/>
          <w:numId w:val="211"/>
        </w:numPr>
        <w:tabs>
          <w:tab w:val="clear" w:pos="8920"/>
        </w:tabs>
        <w:spacing w:before="0" w:after="0"/>
        <w:rPr>
          <w:lang w:val="vi-VN"/>
        </w:rPr>
      </w:pPr>
      <w:r w:rsidRPr="00B374C1">
        <w:rPr>
          <w:lang w:val="vi-VN"/>
        </w:rPr>
        <w:t>Cách sử dụng: Viết mô tả hấp dẫn để khách hàng hiểu rõ hơn về sản phẩm.</w:t>
      </w:r>
    </w:p>
    <w:p w14:paraId="71CBF74F" w14:textId="77777777" w:rsidR="00FC6EDA" w:rsidRPr="00B374C1" w:rsidRDefault="00000000" w:rsidP="000E47FC">
      <w:pPr>
        <w:pStyle w:val="Heading3"/>
        <w:keepNext w:val="0"/>
        <w:keepLines w:val="0"/>
        <w:numPr>
          <w:ilvl w:val="0"/>
          <w:numId w:val="76"/>
        </w:numPr>
        <w:tabs>
          <w:tab w:val="clear" w:pos="8920"/>
        </w:tabs>
        <w:spacing w:before="0" w:after="0"/>
        <w:rPr>
          <w:sz w:val="26"/>
          <w:szCs w:val="26"/>
          <w:lang w:val="vi-VN"/>
        </w:rPr>
      </w:pPr>
      <w:bookmarkStart w:id="251" w:name="_jmlczl340oqe" w:colFirst="0" w:colLast="0"/>
      <w:bookmarkEnd w:id="251"/>
      <w:proofErr w:type="spellStart"/>
      <w:r w:rsidRPr="00B374C1">
        <w:rPr>
          <w:sz w:val="26"/>
          <w:szCs w:val="26"/>
          <w:lang w:val="vi-VN"/>
        </w:rPr>
        <w:t>Configurations</w:t>
      </w:r>
      <w:proofErr w:type="spellEnd"/>
      <w:r w:rsidRPr="00B374C1">
        <w:rPr>
          <w:sz w:val="26"/>
          <w:szCs w:val="26"/>
          <w:lang w:val="vi-VN"/>
        </w:rPr>
        <w:t xml:space="preserve"> (Cấu Hình)</w:t>
      </w:r>
      <w:r w:rsidRPr="00B374C1">
        <w:rPr>
          <w:lang w:val="vi-VN"/>
        </w:rPr>
        <w:t xml:space="preserve">: </w:t>
      </w:r>
      <w:r w:rsidRPr="00B374C1">
        <w:rPr>
          <w:b w:val="0"/>
          <w:lang w:val="vi-VN"/>
        </w:rPr>
        <w:t>Cấu hình cho các sản phẩm có nhiều biến thể, ví dụ như sản phẩm có nhiều màu sắc, kích cỡ.</w:t>
      </w:r>
    </w:p>
    <w:p w14:paraId="38DB7488" w14:textId="77777777" w:rsidR="00FC6EDA" w:rsidRPr="00B374C1" w:rsidRDefault="00000000" w:rsidP="000E47FC">
      <w:pPr>
        <w:numPr>
          <w:ilvl w:val="0"/>
          <w:numId w:val="83"/>
        </w:numPr>
        <w:tabs>
          <w:tab w:val="clear" w:pos="8920"/>
        </w:tabs>
        <w:spacing w:before="0" w:after="0"/>
        <w:rPr>
          <w:lang w:val="vi-VN"/>
        </w:rPr>
      </w:pPr>
      <w:r w:rsidRPr="00B374C1">
        <w:rPr>
          <w:lang w:val="vi-VN"/>
        </w:rPr>
        <w:t>Cách sử dụng: Sử dụng để tạo các biến thể như áo với các màu sắc hoặc kích cỡ khác nhau.</w:t>
      </w:r>
    </w:p>
    <w:p w14:paraId="56124F5C" w14:textId="77777777" w:rsidR="00FC6EDA" w:rsidRPr="00B374C1" w:rsidRDefault="00000000" w:rsidP="000E47FC">
      <w:pPr>
        <w:pStyle w:val="Heading3"/>
        <w:keepNext w:val="0"/>
        <w:keepLines w:val="0"/>
        <w:numPr>
          <w:ilvl w:val="0"/>
          <w:numId w:val="45"/>
        </w:numPr>
        <w:tabs>
          <w:tab w:val="clear" w:pos="8920"/>
        </w:tabs>
        <w:spacing w:before="0" w:after="0"/>
        <w:rPr>
          <w:sz w:val="26"/>
          <w:szCs w:val="26"/>
          <w:lang w:val="vi-VN"/>
        </w:rPr>
      </w:pPr>
      <w:bookmarkStart w:id="252" w:name="_hsla1i1jo89w" w:colFirst="0" w:colLast="0"/>
      <w:bookmarkEnd w:id="252"/>
      <w:proofErr w:type="spellStart"/>
      <w:r w:rsidRPr="00B374C1">
        <w:rPr>
          <w:sz w:val="26"/>
          <w:szCs w:val="26"/>
          <w:lang w:val="vi-VN"/>
        </w:rPr>
        <w:t>Images</w:t>
      </w:r>
      <w:proofErr w:type="spellEnd"/>
      <w:r w:rsidRPr="00B374C1">
        <w:rPr>
          <w:sz w:val="26"/>
          <w:szCs w:val="26"/>
          <w:lang w:val="vi-VN"/>
        </w:rPr>
        <w:t xml:space="preserve"> </w:t>
      </w:r>
      <w:proofErr w:type="spellStart"/>
      <w:r w:rsidRPr="00B374C1">
        <w:rPr>
          <w:sz w:val="26"/>
          <w:szCs w:val="26"/>
          <w:lang w:val="vi-VN"/>
        </w:rPr>
        <w:t>and</w:t>
      </w:r>
      <w:proofErr w:type="spellEnd"/>
      <w:r w:rsidRPr="00B374C1">
        <w:rPr>
          <w:sz w:val="26"/>
          <w:szCs w:val="26"/>
          <w:lang w:val="vi-VN"/>
        </w:rPr>
        <w:t xml:space="preserve"> </w:t>
      </w:r>
      <w:proofErr w:type="spellStart"/>
      <w:r w:rsidRPr="00B374C1">
        <w:rPr>
          <w:sz w:val="26"/>
          <w:szCs w:val="26"/>
          <w:lang w:val="vi-VN"/>
        </w:rPr>
        <w:t>Videos</w:t>
      </w:r>
      <w:proofErr w:type="spellEnd"/>
      <w:r w:rsidRPr="00B374C1">
        <w:rPr>
          <w:sz w:val="26"/>
          <w:szCs w:val="26"/>
          <w:lang w:val="vi-VN"/>
        </w:rPr>
        <w:t xml:space="preserve"> (Hình Ảnh và </w:t>
      </w:r>
      <w:proofErr w:type="spellStart"/>
      <w:r w:rsidRPr="00B374C1">
        <w:rPr>
          <w:sz w:val="26"/>
          <w:szCs w:val="26"/>
          <w:lang w:val="vi-VN"/>
        </w:rPr>
        <w:t>Video</w:t>
      </w:r>
      <w:proofErr w:type="spellEnd"/>
      <w:r w:rsidRPr="00B374C1">
        <w:rPr>
          <w:sz w:val="26"/>
          <w:szCs w:val="26"/>
          <w:lang w:val="vi-VN"/>
        </w:rPr>
        <w:t>)</w:t>
      </w:r>
      <w:r w:rsidRPr="00B374C1">
        <w:rPr>
          <w:lang w:val="vi-VN"/>
        </w:rPr>
        <w:t xml:space="preserve">: </w:t>
      </w:r>
      <w:r w:rsidRPr="00B374C1">
        <w:rPr>
          <w:b w:val="0"/>
          <w:lang w:val="vi-VN"/>
        </w:rPr>
        <w:t xml:space="preserve">Quản lý hình ảnh và </w:t>
      </w:r>
      <w:proofErr w:type="spellStart"/>
      <w:r w:rsidRPr="00B374C1">
        <w:rPr>
          <w:b w:val="0"/>
          <w:lang w:val="vi-VN"/>
        </w:rPr>
        <w:t>video</w:t>
      </w:r>
      <w:proofErr w:type="spellEnd"/>
      <w:r w:rsidRPr="00B374C1">
        <w:rPr>
          <w:b w:val="0"/>
          <w:lang w:val="vi-VN"/>
        </w:rPr>
        <w:t xml:space="preserve"> của sản phẩm</w:t>
      </w:r>
      <w:r w:rsidRPr="00B374C1">
        <w:rPr>
          <w:lang w:val="vi-VN"/>
        </w:rPr>
        <w:t>.</w:t>
      </w:r>
    </w:p>
    <w:p w14:paraId="177B60FA" w14:textId="77777777" w:rsidR="00FC6EDA" w:rsidRPr="00B374C1" w:rsidRDefault="00000000" w:rsidP="000E47FC">
      <w:pPr>
        <w:numPr>
          <w:ilvl w:val="0"/>
          <w:numId w:val="105"/>
        </w:numPr>
        <w:tabs>
          <w:tab w:val="clear" w:pos="8920"/>
        </w:tabs>
        <w:spacing w:before="0" w:after="0"/>
        <w:rPr>
          <w:lang w:val="vi-VN"/>
        </w:rPr>
      </w:pPr>
      <w:r w:rsidRPr="00B374C1">
        <w:rPr>
          <w:lang w:val="vi-VN"/>
        </w:rPr>
        <w:t>Cách sử dụng: Tải lên hình ảnh chất lượng cao để tăng tính hấp dẫn cho sản phẩm.</w:t>
      </w:r>
    </w:p>
    <w:p w14:paraId="73442784" w14:textId="77777777" w:rsidR="00FC6EDA" w:rsidRPr="00B374C1" w:rsidRDefault="00000000" w:rsidP="000E47FC">
      <w:pPr>
        <w:pStyle w:val="Heading3"/>
        <w:keepNext w:val="0"/>
        <w:keepLines w:val="0"/>
        <w:numPr>
          <w:ilvl w:val="0"/>
          <w:numId w:val="161"/>
        </w:numPr>
        <w:tabs>
          <w:tab w:val="clear" w:pos="8920"/>
        </w:tabs>
        <w:spacing w:before="0" w:after="0"/>
        <w:rPr>
          <w:sz w:val="26"/>
          <w:szCs w:val="26"/>
          <w:lang w:val="vi-VN"/>
        </w:rPr>
      </w:pPr>
      <w:bookmarkStart w:id="253" w:name="_fs4pd7su3939" w:colFirst="0" w:colLast="0"/>
      <w:bookmarkEnd w:id="253"/>
      <w:proofErr w:type="spellStart"/>
      <w:r w:rsidRPr="00B374C1">
        <w:rPr>
          <w:sz w:val="26"/>
          <w:szCs w:val="26"/>
          <w:lang w:val="vi-VN"/>
        </w:rPr>
        <w:t>Search</w:t>
      </w:r>
      <w:proofErr w:type="spellEnd"/>
      <w:r w:rsidRPr="00B374C1">
        <w:rPr>
          <w:sz w:val="26"/>
          <w:szCs w:val="26"/>
          <w:lang w:val="vi-VN"/>
        </w:rPr>
        <w:t xml:space="preserve"> </w:t>
      </w:r>
      <w:proofErr w:type="spellStart"/>
      <w:r w:rsidRPr="00B374C1">
        <w:rPr>
          <w:sz w:val="26"/>
          <w:szCs w:val="26"/>
          <w:lang w:val="vi-VN"/>
        </w:rPr>
        <w:t>Engine</w:t>
      </w:r>
      <w:proofErr w:type="spellEnd"/>
      <w:r w:rsidRPr="00B374C1">
        <w:rPr>
          <w:sz w:val="26"/>
          <w:szCs w:val="26"/>
          <w:lang w:val="vi-VN"/>
        </w:rPr>
        <w:t xml:space="preserve"> </w:t>
      </w:r>
      <w:proofErr w:type="spellStart"/>
      <w:r w:rsidRPr="00B374C1">
        <w:rPr>
          <w:sz w:val="26"/>
          <w:szCs w:val="26"/>
          <w:lang w:val="vi-VN"/>
        </w:rPr>
        <w:t>Optimization</w:t>
      </w:r>
      <w:proofErr w:type="spellEnd"/>
      <w:r w:rsidRPr="00B374C1">
        <w:rPr>
          <w:sz w:val="26"/>
          <w:szCs w:val="26"/>
          <w:lang w:val="vi-VN"/>
        </w:rPr>
        <w:t xml:space="preserve"> (SEO)</w:t>
      </w:r>
      <w:r w:rsidRPr="00B374C1">
        <w:rPr>
          <w:lang w:val="vi-VN"/>
        </w:rPr>
        <w:t xml:space="preserve">: </w:t>
      </w:r>
      <w:r w:rsidRPr="00B374C1">
        <w:rPr>
          <w:b w:val="0"/>
          <w:lang w:val="vi-VN"/>
        </w:rPr>
        <w:t xml:space="preserve">Cài đặt tối ưu hóa SEO cho sản phẩm, bao gồm URL </w:t>
      </w:r>
      <w:proofErr w:type="spellStart"/>
      <w:r w:rsidRPr="00B374C1">
        <w:rPr>
          <w:b w:val="0"/>
          <w:lang w:val="vi-VN"/>
        </w:rPr>
        <w:t>Key</w:t>
      </w:r>
      <w:proofErr w:type="spellEnd"/>
      <w:r w:rsidRPr="00B374C1">
        <w:rPr>
          <w:b w:val="0"/>
          <w:lang w:val="vi-VN"/>
        </w:rPr>
        <w:t xml:space="preserve">, </w:t>
      </w:r>
      <w:proofErr w:type="spellStart"/>
      <w:r w:rsidRPr="00B374C1">
        <w:rPr>
          <w:b w:val="0"/>
          <w:lang w:val="vi-VN"/>
        </w:rPr>
        <w:t>Meta</w:t>
      </w:r>
      <w:proofErr w:type="spellEnd"/>
      <w:r w:rsidRPr="00B374C1">
        <w:rPr>
          <w:b w:val="0"/>
          <w:lang w:val="vi-VN"/>
        </w:rPr>
        <w:t xml:space="preserve"> </w:t>
      </w:r>
      <w:proofErr w:type="spellStart"/>
      <w:r w:rsidRPr="00B374C1">
        <w:rPr>
          <w:b w:val="0"/>
          <w:lang w:val="vi-VN"/>
        </w:rPr>
        <w:t>Title</w:t>
      </w:r>
      <w:proofErr w:type="spellEnd"/>
      <w:r w:rsidRPr="00B374C1">
        <w:rPr>
          <w:b w:val="0"/>
          <w:lang w:val="vi-VN"/>
        </w:rPr>
        <w:t xml:space="preserve">, </w:t>
      </w:r>
      <w:proofErr w:type="spellStart"/>
      <w:r w:rsidRPr="00B374C1">
        <w:rPr>
          <w:b w:val="0"/>
          <w:lang w:val="vi-VN"/>
        </w:rPr>
        <w:t>Meta</w:t>
      </w:r>
      <w:proofErr w:type="spellEnd"/>
      <w:r w:rsidRPr="00B374C1">
        <w:rPr>
          <w:b w:val="0"/>
          <w:lang w:val="vi-VN"/>
        </w:rPr>
        <w:t xml:space="preserve"> </w:t>
      </w:r>
      <w:proofErr w:type="spellStart"/>
      <w:r w:rsidRPr="00B374C1">
        <w:rPr>
          <w:b w:val="0"/>
          <w:lang w:val="vi-VN"/>
        </w:rPr>
        <w:t>Description</w:t>
      </w:r>
      <w:proofErr w:type="spellEnd"/>
      <w:r w:rsidRPr="00B374C1">
        <w:rPr>
          <w:b w:val="0"/>
          <w:lang w:val="vi-VN"/>
        </w:rPr>
        <w:t>.</w:t>
      </w:r>
    </w:p>
    <w:p w14:paraId="18ACE4D9" w14:textId="77777777" w:rsidR="00FC6EDA" w:rsidRPr="00B374C1" w:rsidRDefault="00000000" w:rsidP="000E47FC">
      <w:pPr>
        <w:numPr>
          <w:ilvl w:val="0"/>
          <w:numId w:val="114"/>
        </w:numPr>
        <w:tabs>
          <w:tab w:val="clear" w:pos="8920"/>
        </w:tabs>
        <w:spacing w:before="0" w:after="0"/>
        <w:rPr>
          <w:lang w:val="vi-VN"/>
        </w:rPr>
      </w:pPr>
      <w:r w:rsidRPr="00B374C1">
        <w:rPr>
          <w:lang w:val="vi-VN"/>
        </w:rPr>
        <w:t>Cách sử dụng: Tối ưu hóa để sản phẩm hiển thị cao trên kết quả tìm kiếm.</w:t>
      </w:r>
    </w:p>
    <w:p w14:paraId="3BD40FE8" w14:textId="77777777" w:rsidR="00FC6EDA" w:rsidRPr="00B374C1" w:rsidRDefault="00000000" w:rsidP="000E47FC">
      <w:pPr>
        <w:pStyle w:val="Heading3"/>
        <w:keepNext w:val="0"/>
        <w:keepLines w:val="0"/>
        <w:numPr>
          <w:ilvl w:val="0"/>
          <w:numId w:val="210"/>
        </w:numPr>
        <w:tabs>
          <w:tab w:val="clear" w:pos="8920"/>
        </w:tabs>
        <w:spacing w:before="0" w:after="0"/>
        <w:rPr>
          <w:sz w:val="26"/>
          <w:szCs w:val="26"/>
          <w:lang w:val="vi-VN"/>
        </w:rPr>
      </w:pPr>
      <w:bookmarkStart w:id="254" w:name="_qy10t07bho4b" w:colFirst="0" w:colLast="0"/>
      <w:bookmarkEnd w:id="254"/>
      <w:proofErr w:type="spellStart"/>
      <w:r w:rsidRPr="00B374C1">
        <w:rPr>
          <w:sz w:val="26"/>
          <w:szCs w:val="26"/>
          <w:lang w:val="vi-VN"/>
        </w:rPr>
        <w:lastRenderedPageBreak/>
        <w:t>Customizable</w:t>
      </w:r>
      <w:proofErr w:type="spellEnd"/>
      <w:r w:rsidRPr="00B374C1">
        <w:rPr>
          <w:sz w:val="26"/>
          <w:szCs w:val="26"/>
          <w:lang w:val="vi-VN"/>
        </w:rPr>
        <w:t xml:space="preserve"> </w:t>
      </w:r>
      <w:proofErr w:type="spellStart"/>
      <w:r w:rsidRPr="00B374C1">
        <w:rPr>
          <w:sz w:val="26"/>
          <w:szCs w:val="26"/>
          <w:lang w:val="vi-VN"/>
        </w:rPr>
        <w:t>Options</w:t>
      </w:r>
      <w:proofErr w:type="spellEnd"/>
      <w:r w:rsidRPr="00B374C1">
        <w:rPr>
          <w:sz w:val="26"/>
          <w:szCs w:val="26"/>
          <w:lang w:val="vi-VN"/>
        </w:rPr>
        <w:t xml:space="preserve"> (Tùy Chọn Tùy Chỉnh)</w:t>
      </w:r>
      <w:r w:rsidRPr="00B374C1">
        <w:rPr>
          <w:lang w:val="vi-VN"/>
        </w:rPr>
        <w:t>:</w:t>
      </w:r>
      <w:r w:rsidRPr="00B374C1">
        <w:rPr>
          <w:b w:val="0"/>
          <w:lang w:val="vi-VN"/>
        </w:rPr>
        <w:t xml:space="preserve"> Thêm các tùy chọn mà khách hàng có thể chọn, như khắc tên, gói quà.</w:t>
      </w:r>
    </w:p>
    <w:p w14:paraId="5172FE2A" w14:textId="77777777" w:rsidR="00FC6EDA" w:rsidRPr="00B374C1" w:rsidRDefault="00000000" w:rsidP="000E47FC">
      <w:pPr>
        <w:numPr>
          <w:ilvl w:val="0"/>
          <w:numId w:val="118"/>
        </w:numPr>
        <w:tabs>
          <w:tab w:val="clear" w:pos="8920"/>
        </w:tabs>
        <w:spacing w:before="0" w:after="0"/>
        <w:rPr>
          <w:lang w:val="vi-VN"/>
        </w:rPr>
      </w:pPr>
      <w:r w:rsidRPr="00B374C1">
        <w:rPr>
          <w:lang w:val="vi-VN"/>
        </w:rPr>
        <w:t>Cách sử dụng: Sử dụng khi bạn muốn cung cấp tùy chọn tùy chỉnh cho sản phẩm.</w:t>
      </w:r>
    </w:p>
    <w:p w14:paraId="438D64A7" w14:textId="77777777" w:rsidR="00FC6EDA" w:rsidRPr="00B374C1" w:rsidRDefault="00000000" w:rsidP="000E47FC">
      <w:pPr>
        <w:pStyle w:val="Heading3"/>
        <w:keepNext w:val="0"/>
        <w:keepLines w:val="0"/>
        <w:numPr>
          <w:ilvl w:val="0"/>
          <w:numId w:val="94"/>
        </w:numPr>
        <w:tabs>
          <w:tab w:val="clear" w:pos="8920"/>
        </w:tabs>
        <w:spacing w:before="0" w:after="0"/>
        <w:rPr>
          <w:sz w:val="26"/>
          <w:szCs w:val="26"/>
          <w:lang w:val="vi-VN"/>
        </w:rPr>
      </w:pPr>
      <w:bookmarkStart w:id="255" w:name="_40gkasaa1jig" w:colFirst="0" w:colLast="0"/>
      <w:bookmarkEnd w:id="255"/>
      <w:proofErr w:type="spellStart"/>
      <w:r w:rsidRPr="00B374C1">
        <w:rPr>
          <w:sz w:val="26"/>
          <w:szCs w:val="26"/>
          <w:lang w:val="vi-VN"/>
        </w:rPr>
        <w:t>Product</w:t>
      </w:r>
      <w:proofErr w:type="spellEnd"/>
      <w:r w:rsidRPr="00B374C1">
        <w:rPr>
          <w:sz w:val="26"/>
          <w:szCs w:val="26"/>
          <w:lang w:val="vi-VN"/>
        </w:rPr>
        <w:t xml:space="preserve"> in </w:t>
      </w:r>
      <w:proofErr w:type="spellStart"/>
      <w:r w:rsidRPr="00B374C1">
        <w:rPr>
          <w:sz w:val="26"/>
          <w:szCs w:val="26"/>
          <w:lang w:val="vi-VN"/>
        </w:rPr>
        <w:t>Websites</w:t>
      </w:r>
      <w:proofErr w:type="spellEnd"/>
      <w:r w:rsidRPr="00B374C1">
        <w:rPr>
          <w:sz w:val="26"/>
          <w:szCs w:val="26"/>
          <w:lang w:val="vi-VN"/>
        </w:rPr>
        <w:t xml:space="preserve"> (Sản Phẩm trong Trang </w:t>
      </w:r>
      <w:proofErr w:type="spellStart"/>
      <w:r w:rsidRPr="00B374C1">
        <w:rPr>
          <w:sz w:val="26"/>
          <w:szCs w:val="26"/>
          <w:lang w:val="vi-VN"/>
        </w:rPr>
        <w:t>Web</w:t>
      </w:r>
      <w:proofErr w:type="spellEnd"/>
      <w:r w:rsidRPr="00B374C1">
        <w:rPr>
          <w:sz w:val="26"/>
          <w:szCs w:val="26"/>
          <w:lang w:val="vi-VN"/>
        </w:rPr>
        <w:t>)</w:t>
      </w:r>
      <w:r w:rsidRPr="00B374C1">
        <w:rPr>
          <w:lang w:val="vi-VN"/>
        </w:rPr>
        <w:t xml:space="preserve">: </w:t>
      </w:r>
      <w:r w:rsidRPr="00B374C1">
        <w:rPr>
          <w:b w:val="0"/>
          <w:lang w:val="vi-VN"/>
        </w:rPr>
        <w:t xml:space="preserve">Xác định sản phẩm sẽ hiển thị ở trang </w:t>
      </w:r>
      <w:proofErr w:type="spellStart"/>
      <w:r w:rsidRPr="00B374C1">
        <w:rPr>
          <w:b w:val="0"/>
          <w:lang w:val="vi-VN"/>
        </w:rPr>
        <w:t>web</w:t>
      </w:r>
      <w:proofErr w:type="spellEnd"/>
      <w:r w:rsidRPr="00B374C1">
        <w:rPr>
          <w:b w:val="0"/>
          <w:lang w:val="vi-VN"/>
        </w:rPr>
        <w:t xml:space="preserve"> nào (áp dụng cho các trang </w:t>
      </w:r>
      <w:proofErr w:type="spellStart"/>
      <w:r w:rsidRPr="00B374C1">
        <w:rPr>
          <w:b w:val="0"/>
          <w:lang w:val="vi-VN"/>
        </w:rPr>
        <w:t>Magento</w:t>
      </w:r>
      <w:proofErr w:type="spellEnd"/>
      <w:r w:rsidRPr="00B374C1">
        <w:rPr>
          <w:b w:val="0"/>
          <w:lang w:val="vi-VN"/>
        </w:rPr>
        <w:t xml:space="preserve"> đa </w:t>
      </w:r>
      <w:proofErr w:type="spellStart"/>
      <w:r w:rsidRPr="00B374C1">
        <w:rPr>
          <w:b w:val="0"/>
          <w:lang w:val="vi-VN"/>
        </w:rPr>
        <w:t>website</w:t>
      </w:r>
      <w:proofErr w:type="spellEnd"/>
      <w:r w:rsidRPr="00B374C1">
        <w:rPr>
          <w:b w:val="0"/>
          <w:lang w:val="vi-VN"/>
        </w:rPr>
        <w:t>).</w:t>
      </w:r>
    </w:p>
    <w:p w14:paraId="225B3AE1" w14:textId="77777777" w:rsidR="00FC6EDA" w:rsidRPr="00B374C1" w:rsidRDefault="00000000" w:rsidP="000E47FC">
      <w:pPr>
        <w:numPr>
          <w:ilvl w:val="0"/>
          <w:numId w:val="9"/>
        </w:numPr>
        <w:tabs>
          <w:tab w:val="clear" w:pos="8920"/>
        </w:tabs>
        <w:spacing w:before="0" w:after="0"/>
        <w:rPr>
          <w:lang w:val="vi-VN"/>
        </w:rPr>
      </w:pPr>
      <w:r w:rsidRPr="00B374C1">
        <w:rPr>
          <w:lang w:val="vi-VN"/>
        </w:rPr>
        <w:t xml:space="preserve">Cách sử dụng: Chọn các </w:t>
      </w:r>
      <w:proofErr w:type="spellStart"/>
      <w:r w:rsidRPr="00B374C1">
        <w:rPr>
          <w:lang w:val="vi-VN"/>
        </w:rPr>
        <w:t>website</w:t>
      </w:r>
      <w:proofErr w:type="spellEnd"/>
      <w:r w:rsidRPr="00B374C1">
        <w:rPr>
          <w:lang w:val="vi-VN"/>
        </w:rPr>
        <w:t xml:space="preserve"> phù hợp nếu bạn đang quản lý nhiều </w:t>
      </w:r>
      <w:proofErr w:type="spellStart"/>
      <w:r w:rsidRPr="00B374C1">
        <w:rPr>
          <w:lang w:val="vi-VN"/>
        </w:rPr>
        <w:t>website</w:t>
      </w:r>
      <w:proofErr w:type="spellEnd"/>
      <w:r w:rsidRPr="00B374C1">
        <w:rPr>
          <w:lang w:val="vi-VN"/>
        </w:rPr>
        <w:t xml:space="preserve"> trên cùng một hệ thống.</w:t>
      </w:r>
    </w:p>
    <w:p w14:paraId="20EE85E8" w14:textId="77777777" w:rsidR="00FC6EDA" w:rsidRPr="00B374C1" w:rsidRDefault="00000000" w:rsidP="000E47FC">
      <w:pPr>
        <w:pStyle w:val="Heading3"/>
        <w:keepNext w:val="0"/>
        <w:keepLines w:val="0"/>
        <w:numPr>
          <w:ilvl w:val="0"/>
          <w:numId w:val="17"/>
        </w:numPr>
        <w:tabs>
          <w:tab w:val="clear" w:pos="8920"/>
        </w:tabs>
        <w:spacing w:before="0" w:after="0"/>
        <w:rPr>
          <w:sz w:val="26"/>
          <w:szCs w:val="26"/>
          <w:lang w:val="vi-VN"/>
        </w:rPr>
      </w:pPr>
      <w:bookmarkStart w:id="256" w:name="_igtbk9vp7hgg" w:colFirst="0" w:colLast="0"/>
      <w:bookmarkEnd w:id="256"/>
      <w:proofErr w:type="spellStart"/>
      <w:r w:rsidRPr="00B374C1">
        <w:rPr>
          <w:sz w:val="26"/>
          <w:szCs w:val="26"/>
          <w:lang w:val="vi-VN"/>
        </w:rPr>
        <w:t>Design</w:t>
      </w:r>
      <w:proofErr w:type="spellEnd"/>
      <w:r w:rsidRPr="00B374C1">
        <w:rPr>
          <w:lang w:val="vi-VN"/>
        </w:rPr>
        <w:t xml:space="preserve">: </w:t>
      </w:r>
      <w:r w:rsidRPr="00B374C1">
        <w:rPr>
          <w:b w:val="0"/>
          <w:lang w:val="vi-VN"/>
        </w:rPr>
        <w:t>Cài đặt thiết kế riêng cho trang sản phẩm.</w:t>
      </w:r>
    </w:p>
    <w:p w14:paraId="7993E9A6" w14:textId="77777777" w:rsidR="00FC6EDA" w:rsidRPr="00B374C1" w:rsidRDefault="00000000" w:rsidP="000E47FC">
      <w:pPr>
        <w:numPr>
          <w:ilvl w:val="0"/>
          <w:numId w:val="162"/>
        </w:numPr>
        <w:tabs>
          <w:tab w:val="clear" w:pos="8920"/>
        </w:tabs>
        <w:spacing w:before="0"/>
        <w:rPr>
          <w:lang w:val="vi-VN"/>
        </w:rPr>
      </w:pPr>
      <w:r w:rsidRPr="00B374C1">
        <w:rPr>
          <w:lang w:val="vi-VN"/>
        </w:rPr>
        <w:t>Cách sử dụng: Thay đổi giao diện trang sản phẩm nếu cần.</w:t>
      </w:r>
    </w:p>
    <w:p w14:paraId="3A777360" w14:textId="77777777" w:rsidR="00FC6EDA" w:rsidRPr="00B374C1" w:rsidRDefault="00FC6EDA" w:rsidP="000E47FC">
      <w:pPr>
        <w:tabs>
          <w:tab w:val="clear" w:pos="8920"/>
        </w:tabs>
        <w:spacing w:before="0" w:after="100"/>
        <w:ind w:left="2160"/>
        <w:rPr>
          <w:b/>
          <w:lang w:val="vi-VN"/>
        </w:rPr>
      </w:pPr>
    </w:p>
    <w:p w14:paraId="1391FD46" w14:textId="77777777" w:rsidR="00FC6EDA" w:rsidRPr="00B374C1" w:rsidRDefault="00000000" w:rsidP="000E47FC">
      <w:pPr>
        <w:tabs>
          <w:tab w:val="clear" w:pos="8920"/>
        </w:tabs>
        <w:spacing w:before="0" w:after="100"/>
        <w:ind w:left="2160"/>
        <w:rPr>
          <w:lang w:val="vi-VN"/>
        </w:rPr>
      </w:pPr>
      <w:r w:rsidRPr="00B374C1">
        <w:rPr>
          <w:b/>
          <w:lang w:val="vi-VN"/>
        </w:rPr>
        <w:t>6.2.5.3. Chỉnh sửa thông tin sản phẩm</w:t>
      </w:r>
    </w:p>
    <w:p w14:paraId="62AE2046" w14:textId="77777777" w:rsidR="00FC6EDA" w:rsidRPr="00B374C1" w:rsidRDefault="00000000" w:rsidP="000E47FC">
      <w:pPr>
        <w:tabs>
          <w:tab w:val="clear" w:pos="8920"/>
        </w:tabs>
        <w:ind w:firstLine="720"/>
        <w:rPr>
          <w:lang w:val="vi-VN"/>
        </w:rPr>
      </w:pPr>
      <w:proofErr w:type="spellStart"/>
      <w:r w:rsidRPr="00B374C1">
        <w:rPr>
          <w:lang w:val="vi-VN"/>
        </w:rPr>
        <w:t>Admin</w:t>
      </w:r>
      <w:proofErr w:type="spellEnd"/>
      <w:r w:rsidRPr="00B374C1">
        <w:rPr>
          <w:lang w:val="vi-VN"/>
        </w:rPr>
        <w:t xml:space="preserve"> nhấn nút “</w:t>
      </w:r>
      <w:proofErr w:type="spellStart"/>
      <w:r w:rsidRPr="00B374C1">
        <w:rPr>
          <w:lang w:val="vi-VN"/>
        </w:rPr>
        <w:t>Edit</w:t>
      </w:r>
      <w:proofErr w:type="spellEnd"/>
      <w:r w:rsidRPr="00B374C1">
        <w:rPr>
          <w:lang w:val="vi-VN"/>
        </w:rPr>
        <w:t>” , hệ thống chuyển hướng đến trang chỉnh sửa</w:t>
      </w:r>
    </w:p>
    <w:p w14:paraId="0C2A5A11" w14:textId="77777777" w:rsidR="00A46486" w:rsidRPr="00B374C1" w:rsidRDefault="00000000" w:rsidP="000E47FC">
      <w:pPr>
        <w:keepNext/>
        <w:tabs>
          <w:tab w:val="clear" w:pos="8920"/>
        </w:tabs>
        <w:rPr>
          <w:lang w:val="vi-VN"/>
        </w:rPr>
      </w:pPr>
      <w:r w:rsidRPr="00B374C1">
        <w:rPr>
          <w:noProof/>
          <w:lang w:val="vi-VN"/>
        </w:rPr>
        <w:drawing>
          <wp:inline distT="114300" distB="114300" distL="114300" distR="114300" wp14:anchorId="07399805" wp14:editId="4789A872">
            <wp:extent cx="5667700" cy="2222500"/>
            <wp:effectExtent l="0" t="0" r="0" b="0"/>
            <wp:docPr id="136" name="image139.png"/>
            <wp:cNvGraphicFramePr/>
            <a:graphic xmlns:a="http://schemas.openxmlformats.org/drawingml/2006/main">
              <a:graphicData uri="http://schemas.openxmlformats.org/drawingml/2006/picture">
                <pic:pic xmlns:pic="http://schemas.openxmlformats.org/drawingml/2006/picture">
                  <pic:nvPicPr>
                    <pic:cNvPr id="0" name="image139.png"/>
                    <pic:cNvPicPr preferRelativeResize="0"/>
                  </pic:nvPicPr>
                  <pic:blipFill>
                    <a:blip r:embed="rId163"/>
                    <a:srcRect/>
                    <a:stretch>
                      <a:fillRect/>
                    </a:stretch>
                  </pic:blipFill>
                  <pic:spPr>
                    <a:xfrm>
                      <a:off x="0" y="0"/>
                      <a:ext cx="5667700" cy="2222500"/>
                    </a:xfrm>
                    <a:prstGeom prst="rect">
                      <a:avLst/>
                    </a:prstGeom>
                    <a:ln/>
                  </pic:spPr>
                </pic:pic>
              </a:graphicData>
            </a:graphic>
          </wp:inline>
        </w:drawing>
      </w:r>
    </w:p>
    <w:p w14:paraId="4D18FFF6" w14:textId="12010FBE" w:rsidR="00FC6EDA" w:rsidRPr="00B374C1" w:rsidRDefault="00A46486" w:rsidP="000E47FC">
      <w:pPr>
        <w:pStyle w:val="Caption"/>
        <w:tabs>
          <w:tab w:val="clear" w:pos="8920"/>
        </w:tabs>
        <w:jc w:val="center"/>
        <w:rPr>
          <w:color w:val="auto"/>
          <w:sz w:val="28"/>
          <w:szCs w:val="28"/>
          <w:lang w:val="vi-VN"/>
        </w:rPr>
      </w:pPr>
      <w:bookmarkStart w:id="257" w:name="_Toc182467858"/>
      <w:r w:rsidRPr="00B374C1">
        <w:rPr>
          <w:color w:val="auto"/>
          <w:sz w:val="28"/>
          <w:szCs w:val="28"/>
          <w:lang w:val="vi-VN"/>
        </w:rPr>
        <w:t xml:space="preserve">Hình 3. </w:t>
      </w:r>
      <w:r w:rsidRPr="00B374C1">
        <w:rPr>
          <w:color w:val="auto"/>
          <w:sz w:val="28"/>
          <w:szCs w:val="28"/>
          <w:lang w:val="vi-VN"/>
        </w:rPr>
        <w:fldChar w:fldCharType="begin"/>
      </w:r>
      <w:r w:rsidRPr="00B374C1">
        <w:rPr>
          <w:color w:val="auto"/>
          <w:sz w:val="28"/>
          <w:szCs w:val="28"/>
          <w:lang w:val="vi-VN"/>
        </w:rPr>
        <w:instrText xml:space="preserve"> SEQ Hình_3. \* ARABIC </w:instrText>
      </w:r>
      <w:r w:rsidRPr="00B374C1">
        <w:rPr>
          <w:color w:val="auto"/>
          <w:sz w:val="28"/>
          <w:szCs w:val="28"/>
          <w:lang w:val="vi-VN"/>
        </w:rPr>
        <w:fldChar w:fldCharType="separate"/>
      </w:r>
      <w:r w:rsidR="008B4D3C" w:rsidRPr="00B374C1">
        <w:rPr>
          <w:noProof/>
          <w:color w:val="auto"/>
          <w:sz w:val="28"/>
          <w:szCs w:val="28"/>
          <w:lang w:val="vi-VN"/>
        </w:rPr>
        <w:t>67</w:t>
      </w:r>
      <w:r w:rsidRPr="00B374C1">
        <w:rPr>
          <w:color w:val="auto"/>
          <w:sz w:val="28"/>
          <w:szCs w:val="28"/>
          <w:lang w:val="vi-VN"/>
        </w:rPr>
        <w:fldChar w:fldCharType="end"/>
      </w:r>
      <w:r w:rsidRPr="00B374C1">
        <w:rPr>
          <w:color w:val="auto"/>
          <w:sz w:val="28"/>
          <w:szCs w:val="28"/>
          <w:lang w:val="vi-VN"/>
        </w:rPr>
        <w:t xml:space="preserve"> Giao diện </w:t>
      </w:r>
      <w:proofErr w:type="spellStart"/>
      <w:r w:rsidRPr="00B374C1">
        <w:rPr>
          <w:color w:val="auto"/>
          <w:sz w:val="28"/>
          <w:szCs w:val="28"/>
          <w:lang w:val="vi-VN"/>
        </w:rPr>
        <w:t>edit</w:t>
      </w:r>
      <w:proofErr w:type="spellEnd"/>
      <w:r w:rsidRPr="00B374C1">
        <w:rPr>
          <w:color w:val="auto"/>
          <w:sz w:val="28"/>
          <w:szCs w:val="28"/>
          <w:lang w:val="vi-VN"/>
        </w:rPr>
        <w:t xml:space="preserve"> sản phẩm</w:t>
      </w:r>
      <w:bookmarkEnd w:id="257"/>
    </w:p>
    <w:p w14:paraId="532054BC" w14:textId="77777777" w:rsidR="00FC6EDA" w:rsidRPr="00B374C1" w:rsidRDefault="00FC6EDA" w:rsidP="000E47FC">
      <w:pPr>
        <w:tabs>
          <w:tab w:val="clear" w:pos="8920"/>
        </w:tabs>
        <w:rPr>
          <w:lang w:val="vi-VN"/>
        </w:rPr>
      </w:pPr>
    </w:p>
    <w:p w14:paraId="1A5F9E5F" w14:textId="77777777" w:rsidR="00FC6EDA" w:rsidRPr="00B374C1" w:rsidRDefault="00000000" w:rsidP="000E47FC">
      <w:pPr>
        <w:numPr>
          <w:ilvl w:val="0"/>
          <w:numId w:val="171"/>
        </w:numPr>
        <w:tabs>
          <w:tab w:val="clear" w:pos="8920"/>
        </w:tabs>
        <w:spacing w:before="0" w:after="100"/>
        <w:rPr>
          <w:lang w:val="vi-VN"/>
        </w:rPr>
      </w:pPr>
      <w:proofErr w:type="spellStart"/>
      <w:r w:rsidRPr="00B374C1">
        <w:rPr>
          <w:lang w:val="vi-VN"/>
        </w:rPr>
        <w:t>Admin</w:t>
      </w:r>
      <w:proofErr w:type="spellEnd"/>
      <w:r w:rsidRPr="00B374C1">
        <w:rPr>
          <w:lang w:val="vi-VN"/>
        </w:rPr>
        <w:t xml:space="preserve"> có thể chỉnh sửa những thông tin hiển thị trên giao diện (cũng giống với thêm sản phẩm). </w:t>
      </w:r>
      <w:proofErr w:type="spellStart"/>
      <w:r w:rsidRPr="00B374C1">
        <w:rPr>
          <w:lang w:val="vi-VN"/>
        </w:rPr>
        <w:t>Admin</w:t>
      </w:r>
      <w:proofErr w:type="spellEnd"/>
      <w:r w:rsidRPr="00B374C1">
        <w:rPr>
          <w:lang w:val="vi-VN"/>
        </w:rPr>
        <w:t xml:space="preserve"> nhấn nút “</w:t>
      </w:r>
      <w:proofErr w:type="spellStart"/>
      <w:r w:rsidRPr="00B374C1">
        <w:rPr>
          <w:lang w:val="vi-VN"/>
        </w:rPr>
        <w:t>Save</w:t>
      </w:r>
      <w:proofErr w:type="spellEnd"/>
      <w:r w:rsidRPr="00B374C1">
        <w:rPr>
          <w:lang w:val="vi-VN"/>
        </w:rPr>
        <w:t xml:space="preserve">” để lưu thông tin sản phẩm. </w:t>
      </w:r>
    </w:p>
    <w:p w14:paraId="614B4F78" w14:textId="77777777" w:rsidR="00FC6EDA" w:rsidRPr="00B374C1" w:rsidRDefault="00FC6EDA" w:rsidP="000E47FC">
      <w:pPr>
        <w:tabs>
          <w:tab w:val="clear" w:pos="8920"/>
        </w:tabs>
        <w:spacing w:before="0" w:after="100"/>
        <w:rPr>
          <w:lang w:val="vi-VN"/>
        </w:rPr>
      </w:pPr>
    </w:p>
    <w:p w14:paraId="213487D6" w14:textId="77777777" w:rsidR="00FC6EDA" w:rsidRPr="00B374C1" w:rsidRDefault="00000000" w:rsidP="000E47FC">
      <w:pPr>
        <w:tabs>
          <w:tab w:val="clear" w:pos="8920"/>
        </w:tabs>
        <w:spacing w:before="0" w:after="100"/>
        <w:ind w:left="2160"/>
        <w:rPr>
          <w:b/>
          <w:lang w:val="vi-VN"/>
        </w:rPr>
      </w:pPr>
      <w:r w:rsidRPr="00B374C1">
        <w:rPr>
          <w:b/>
          <w:lang w:val="vi-VN"/>
        </w:rPr>
        <w:t>6.2.5.4. Tìm kiếm sản phẩm</w:t>
      </w:r>
    </w:p>
    <w:p w14:paraId="774BDD07" w14:textId="77777777" w:rsidR="00FC6EDA" w:rsidRPr="00B374C1" w:rsidRDefault="00000000" w:rsidP="000E47FC">
      <w:pPr>
        <w:tabs>
          <w:tab w:val="clear" w:pos="8920"/>
        </w:tabs>
        <w:spacing w:before="0" w:after="100"/>
        <w:ind w:firstLine="720"/>
        <w:rPr>
          <w:lang w:val="vi-VN"/>
        </w:rPr>
      </w:pPr>
      <w:r w:rsidRPr="00B374C1">
        <w:rPr>
          <w:lang w:val="vi-VN"/>
        </w:rPr>
        <w:t>Có 2 cách để tìm kiếm sản phẩm:</w:t>
      </w:r>
    </w:p>
    <w:p w14:paraId="346B4FE7" w14:textId="77777777" w:rsidR="00FC6EDA" w:rsidRPr="00B374C1" w:rsidRDefault="00000000" w:rsidP="000E47FC">
      <w:pPr>
        <w:numPr>
          <w:ilvl w:val="0"/>
          <w:numId w:val="136"/>
        </w:numPr>
        <w:tabs>
          <w:tab w:val="clear" w:pos="8920"/>
        </w:tabs>
        <w:spacing w:before="0" w:after="100"/>
        <w:rPr>
          <w:lang w:val="vi-VN"/>
        </w:rPr>
      </w:pPr>
      <w:r w:rsidRPr="00B374C1">
        <w:rPr>
          <w:lang w:val="vi-VN"/>
        </w:rPr>
        <w:t>Tìm kiếm thông qua thanh tìm kiếm.</w:t>
      </w:r>
    </w:p>
    <w:p w14:paraId="3B9A2D47" w14:textId="77777777" w:rsidR="00A46486" w:rsidRPr="00B374C1" w:rsidRDefault="00000000" w:rsidP="000E47FC">
      <w:pPr>
        <w:keepNext/>
        <w:tabs>
          <w:tab w:val="clear" w:pos="8920"/>
        </w:tabs>
        <w:spacing w:before="0" w:after="100"/>
        <w:ind w:left="720"/>
        <w:rPr>
          <w:lang w:val="vi-VN"/>
        </w:rPr>
      </w:pPr>
      <w:r w:rsidRPr="00B374C1">
        <w:rPr>
          <w:noProof/>
          <w:lang w:val="vi-VN"/>
        </w:rPr>
        <w:drawing>
          <wp:inline distT="114300" distB="114300" distL="114300" distR="114300" wp14:anchorId="070FF2D6" wp14:editId="09E3B1EB">
            <wp:extent cx="5238750" cy="666750"/>
            <wp:effectExtent l="0" t="0" r="0" b="0"/>
            <wp:docPr id="164" name="image158.png"/>
            <wp:cNvGraphicFramePr/>
            <a:graphic xmlns:a="http://schemas.openxmlformats.org/drawingml/2006/main">
              <a:graphicData uri="http://schemas.openxmlformats.org/drawingml/2006/picture">
                <pic:pic xmlns:pic="http://schemas.openxmlformats.org/drawingml/2006/picture">
                  <pic:nvPicPr>
                    <pic:cNvPr id="0" name="image158.png"/>
                    <pic:cNvPicPr preferRelativeResize="0"/>
                  </pic:nvPicPr>
                  <pic:blipFill>
                    <a:blip r:embed="rId164"/>
                    <a:srcRect/>
                    <a:stretch>
                      <a:fillRect/>
                    </a:stretch>
                  </pic:blipFill>
                  <pic:spPr>
                    <a:xfrm>
                      <a:off x="0" y="0"/>
                      <a:ext cx="5238750" cy="666750"/>
                    </a:xfrm>
                    <a:prstGeom prst="rect">
                      <a:avLst/>
                    </a:prstGeom>
                    <a:ln/>
                  </pic:spPr>
                </pic:pic>
              </a:graphicData>
            </a:graphic>
          </wp:inline>
        </w:drawing>
      </w:r>
    </w:p>
    <w:p w14:paraId="13E51C39" w14:textId="225B77E3" w:rsidR="00FC6EDA" w:rsidRPr="00B374C1" w:rsidRDefault="00A46486" w:rsidP="000E47FC">
      <w:pPr>
        <w:pStyle w:val="Caption"/>
        <w:tabs>
          <w:tab w:val="clear" w:pos="8920"/>
        </w:tabs>
        <w:jc w:val="center"/>
        <w:rPr>
          <w:color w:val="auto"/>
          <w:sz w:val="28"/>
          <w:szCs w:val="28"/>
          <w:lang w:val="vi-VN"/>
        </w:rPr>
      </w:pPr>
      <w:bookmarkStart w:id="258" w:name="_Toc182467859"/>
      <w:r w:rsidRPr="00B374C1">
        <w:rPr>
          <w:color w:val="auto"/>
          <w:sz w:val="28"/>
          <w:szCs w:val="28"/>
          <w:lang w:val="vi-VN"/>
        </w:rPr>
        <w:t xml:space="preserve">Hình 3. </w:t>
      </w:r>
      <w:r w:rsidRPr="00B374C1">
        <w:rPr>
          <w:color w:val="auto"/>
          <w:sz w:val="28"/>
          <w:szCs w:val="28"/>
          <w:lang w:val="vi-VN"/>
        </w:rPr>
        <w:fldChar w:fldCharType="begin"/>
      </w:r>
      <w:r w:rsidRPr="00B374C1">
        <w:rPr>
          <w:color w:val="auto"/>
          <w:sz w:val="28"/>
          <w:szCs w:val="28"/>
          <w:lang w:val="vi-VN"/>
        </w:rPr>
        <w:instrText xml:space="preserve"> SEQ Hình_3. \* ARABIC </w:instrText>
      </w:r>
      <w:r w:rsidRPr="00B374C1">
        <w:rPr>
          <w:color w:val="auto"/>
          <w:sz w:val="28"/>
          <w:szCs w:val="28"/>
          <w:lang w:val="vi-VN"/>
        </w:rPr>
        <w:fldChar w:fldCharType="separate"/>
      </w:r>
      <w:r w:rsidR="008B4D3C" w:rsidRPr="00B374C1">
        <w:rPr>
          <w:noProof/>
          <w:color w:val="auto"/>
          <w:sz w:val="28"/>
          <w:szCs w:val="28"/>
          <w:lang w:val="vi-VN"/>
        </w:rPr>
        <w:t>68</w:t>
      </w:r>
      <w:r w:rsidRPr="00B374C1">
        <w:rPr>
          <w:color w:val="auto"/>
          <w:sz w:val="28"/>
          <w:szCs w:val="28"/>
          <w:lang w:val="vi-VN"/>
        </w:rPr>
        <w:fldChar w:fldCharType="end"/>
      </w:r>
      <w:r w:rsidRPr="00B374C1">
        <w:rPr>
          <w:color w:val="auto"/>
          <w:sz w:val="28"/>
          <w:szCs w:val="28"/>
          <w:lang w:val="vi-VN"/>
        </w:rPr>
        <w:t xml:space="preserve"> Thanh tìm kiếm trong danh mục sản phẩm</w:t>
      </w:r>
      <w:bookmarkEnd w:id="258"/>
    </w:p>
    <w:p w14:paraId="3BBE7ABE" w14:textId="77777777" w:rsidR="00A46486" w:rsidRPr="00B374C1" w:rsidRDefault="00A46486" w:rsidP="000E47FC">
      <w:pPr>
        <w:tabs>
          <w:tab w:val="clear" w:pos="8920"/>
        </w:tabs>
        <w:rPr>
          <w:lang w:val="vi-VN"/>
        </w:rPr>
      </w:pPr>
    </w:p>
    <w:p w14:paraId="57787F3D" w14:textId="77777777" w:rsidR="00FC6EDA" w:rsidRPr="00B374C1" w:rsidRDefault="00000000" w:rsidP="000E47FC">
      <w:pPr>
        <w:numPr>
          <w:ilvl w:val="0"/>
          <w:numId w:val="136"/>
        </w:numPr>
        <w:tabs>
          <w:tab w:val="clear" w:pos="8920"/>
        </w:tabs>
        <w:spacing w:before="0" w:after="100"/>
        <w:rPr>
          <w:lang w:val="vi-VN"/>
        </w:rPr>
      </w:pPr>
      <w:r w:rsidRPr="00B374C1">
        <w:rPr>
          <w:lang w:val="vi-VN"/>
        </w:rPr>
        <w:t>Tìm kiếm thông qua lọc từng thuộc tính của sản phẩm. Sau đó nhấn nút “</w:t>
      </w:r>
      <w:proofErr w:type="spellStart"/>
      <w:r w:rsidRPr="00B374C1">
        <w:rPr>
          <w:lang w:val="vi-VN"/>
        </w:rPr>
        <w:t>Apply</w:t>
      </w:r>
      <w:proofErr w:type="spellEnd"/>
      <w:r w:rsidRPr="00B374C1">
        <w:rPr>
          <w:lang w:val="vi-VN"/>
        </w:rPr>
        <w:t xml:space="preserve"> </w:t>
      </w:r>
      <w:proofErr w:type="spellStart"/>
      <w:r w:rsidRPr="00B374C1">
        <w:rPr>
          <w:lang w:val="vi-VN"/>
        </w:rPr>
        <w:t>Filters</w:t>
      </w:r>
      <w:proofErr w:type="spellEnd"/>
      <w:r w:rsidRPr="00B374C1">
        <w:rPr>
          <w:lang w:val="vi-VN"/>
        </w:rPr>
        <w:t>” để tìm kiếm sản phẩm.</w:t>
      </w:r>
    </w:p>
    <w:p w14:paraId="471CBF5B" w14:textId="77777777" w:rsidR="00A46486" w:rsidRPr="00B374C1" w:rsidRDefault="00000000" w:rsidP="000E47FC">
      <w:pPr>
        <w:keepNext/>
        <w:tabs>
          <w:tab w:val="clear" w:pos="8920"/>
        </w:tabs>
        <w:spacing w:before="0" w:after="100"/>
        <w:rPr>
          <w:lang w:val="vi-VN"/>
        </w:rPr>
      </w:pPr>
      <w:r w:rsidRPr="00B374C1">
        <w:rPr>
          <w:noProof/>
          <w:lang w:val="vi-VN"/>
        </w:rPr>
        <w:drawing>
          <wp:inline distT="114300" distB="114300" distL="114300" distR="114300" wp14:anchorId="7F2D445B" wp14:editId="06A45BE9">
            <wp:extent cx="5667700" cy="1549400"/>
            <wp:effectExtent l="0" t="0" r="0" b="0"/>
            <wp:docPr id="1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65"/>
                    <a:srcRect/>
                    <a:stretch>
                      <a:fillRect/>
                    </a:stretch>
                  </pic:blipFill>
                  <pic:spPr>
                    <a:xfrm>
                      <a:off x="0" y="0"/>
                      <a:ext cx="5667700" cy="1549400"/>
                    </a:xfrm>
                    <a:prstGeom prst="rect">
                      <a:avLst/>
                    </a:prstGeom>
                    <a:ln/>
                  </pic:spPr>
                </pic:pic>
              </a:graphicData>
            </a:graphic>
          </wp:inline>
        </w:drawing>
      </w:r>
    </w:p>
    <w:p w14:paraId="44B61A68" w14:textId="3500B55E" w:rsidR="00FC6EDA" w:rsidRPr="00B374C1" w:rsidRDefault="00A46486" w:rsidP="000E47FC">
      <w:pPr>
        <w:pStyle w:val="Caption"/>
        <w:tabs>
          <w:tab w:val="clear" w:pos="8920"/>
        </w:tabs>
        <w:jc w:val="center"/>
        <w:rPr>
          <w:color w:val="auto"/>
          <w:sz w:val="28"/>
          <w:szCs w:val="28"/>
          <w:lang w:val="vi-VN"/>
        </w:rPr>
      </w:pPr>
      <w:bookmarkStart w:id="259" w:name="_Toc182467860"/>
      <w:r w:rsidRPr="00B374C1">
        <w:rPr>
          <w:color w:val="auto"/>
          <w:sz w:val="28"/>
          <w:szCs w:val="28"/>
          <w:lang w:val="vi-VN"/>
        </w:rPr>
        <w:t xml:space="preserve">Hình 3. </w:t>
      </w:r>
      <w:r w:rsidRPr="00B374C1">
        <w:rPr>
          <w:color w:val="auto"/>
          <w:sz w:val="28"/>
          <w:szCs w:val="28"/>
          <w:lang w:val="vi-VN"/>
        </w:rPr>
        <w:fldChar w:fldCharType="begin"/>
      </w:r>
      <w:r w:rsidRPr="00B374C1">
        <w:rPr>
          <w:color w:val="auto"/>
          <w:sz w:val="28"/>
          <w:szCs w:val="28"/>
          <w:lang w:val="vi-VN"/>
        </w:rPr>
        <w:instrText xml:space="preserve"> SEQ Hình_3. \* ARABIC </w:instrText>
      </w:r>
      <w:r w:rsidRPr="00B374C1">
        <w:rPr>
          <w:color w:val="auto"/>
          <w:sz w:val="28"/>
          <w:szCs w:val="28"/>
          <w:lang w:val="vi-VN"/>
        </w:rPr>
        <w:fldChar w:fldCharType="separate"/>
      </w:r>
      <w:r w:rsidR="008B4D3C" w:rsidRPr="00B374C1">
        <w:rPr>
          <w:noProof/>
          <w:color w:val="auto"/>
          <w:sz w:val="28"/>
          <w:szCs w:val="28"/>
          <w:lang w:val="vi-VN"/>
        </w:rPr>
        <w:t>69</w:t>
      </w:r>
      <w:r w:rsidRPr="00B374C1">
        <w:rPr>
          <w:color w:val="auto"/>
          <w:sz w:val="28"/>
          <w:szCs w:val="28"/>
          <w:lang w:val="vi-VN"/>
        </w:rPr>
        <w:fldChar w:fldCharType="end"/>
      </w:r>
      <w:r w:rsidRPr="00B374C1">
        <w:rPr>
          <w:color w:val="auto"/>
          <w:sz w:val="28"/>
          <w:szCs w:val="28"/>
          <w:lang w:val="vi-VN"/>
        </w:rPr>
        <w:t xml:space="preserve"> Tìm kiếm thông minh trong danh mục sản phẩm</w:t>
      </w:r>
      <w:bookmarkEnd w:id="259"/>
    </w:p>
    <w:p w14:paraId="7E12265F" w14:textId="77777777" w:rsidR="00A46486" w:rsidRPr="00B374C1" w:rsidRDefault="00A46486" w:rsidP="000E47FC">
      <w:pPr>
        <w:tabs>
          <w:tab w:val="clear" w:pos="8920"/>
        </w:tabs>
        <w:rPr>
          <w:lang w:val="vi-VN"/>
        </w:rPr>
      </w:pPr>
    </w:p>
    <w:p w14:paraId="191FDA0E" w14:textId="77777777" w:rsidR="00FC6EDA" w:rsidRPr="00B374C1" w:rsidRDefault="00000000" w:rsidP="000E47FC">
      <w:pPr>
        <w:tabs>
          <w:tab w:val="clear" w:pos="8920"/>
        </w:tabs>
        <w:spacing w:before="0" w:after="100"/>
        <w:ind w:left="1440"/>
        <w:rPr>
          <w:b/>
          <w:lang w:val="vi-VN"/>
        </w:rPr>
      </w:pPr>
      <w:r w:rsidRPr="00B374C1">
        <w:rPr>
          <w:b/>
          <w:lang w:val="vi-VN"/>
        </w:rPr>
        <w:t>6.2.6. Chức năng quản lý phiếu khuyến mãi</w:t>
      </w:r>
    </w:p>
    <w:p w14:paraId="77422759" w14:textId="77777777" w:rsidR="00A46486" w:rsidRPr="00B374C1" w:rsidRDefault="00000000" w:rsidP="000E47FC">
      <w:pPr>
        <w:keepNext/>
        <w:tabs>
          <w:tab w:val="clear" w:pos="8920"/>
        </w:tabs>
        <w:spacing w:before="0" w:after="100"/>
        <w:ind w:left="2880" w:firstLine="720"/>
        <w:rPr>
          <w:lang w:val="vi-VN"/>
        </w:rPr>
      </w:pPr>
      <w:r w:rsidRPr="00B374C1">
        <w:rPr>
          <w:b/>
          <w:noProof/>
          <w:lang w:val="vi-VN"/>
        </w:rPr>
        <w:drawing>
          <wp:inline distT="114300" distB="114300" distL="114300" distR="114300" wp14:anchorId="6A66AF11" wp14:editId="00570C93">
            <wp:extent cx="1905000" cy="2828925"/>
            <wp:effectExtent l="0" t="0" r="0" b="0"/>
            <wp:docPr id="120" name="image134.png"/>
            <wp:cNvGraphicFramePr/>
            <a:graphic xmlns:a="http://schemas.openxmlformats.org/drawingml/2006/main">
              <a:graphicData uri="http://schemas.openxmlformats.org/drawingml/2006/picture">
                <pic:pic xmlns:pic="http://schemas.openxmlformats.org/drawingml/2006/picture">
                  <pic:nvPicPr>
                    <pic:cNvPr id="0" name="image134.png"/>
                    <pic:cNvPicPr preferRelativeResize="0"/>
                  </pic:nvPicPr>
                  <pic:blipFill>
                    <a:blip r:embed="rId166"/>
                    <a:srcRect/>
                    <a:stretch>
                      <a:fillRect/>
                    </a:stretch>
                  </pic:blipFill>
                  <pic:spPr>
                    <a:xfrm>
                      <a:off x="0" y="0"/>
                      <a:ext cx="1905000" cy="2828925"/>
                    </a:xfrm>
                    <a:prstGeom prst="rect">
                      <a:avLst/>
                    </a:prstGeom>
                    <a:ln/>
                  </pic:spPr>
                </pic:pic>
              </a:graphicData>
            </a:graphic>
          </wp:inline>
        </w:drawing>
      </w:r>
    </w:p>
    <w:p w14:paraId="75FD0F7E" w14:textId="47B7F8F2" w:rsidR="00FC6EDA" w:rsidRPr="00B374C1" w:rsidRDefault="00A46486" w:rsidP="000E47FC">
      <w:pPr>
        <w:pStyle w:val="Caption"/>
        <w:tabs>
          <w:tab w:val="clear" w:pos="8920"/>
        </w:tabs>
        <w:jc w:val="center"/>
        <w:rPr>
          <w:color w:val="auto"/>
          <w:sz w:val="28"/>
          <w:szCs w:val="28"/>
          <w:lang w:val="vi-VN"/>
        </w:rPr>
      </w:pPr>
      <w:bookmarkStart w:id="260" w:name="_Toc182467861"/>
      <w:r w:rsidRPr="00B374C1">
        <w:rPr>
          <w:color w:val="auto"/>
          <w:sz w:val="28"/>
          <w:szCs w:val="28"/>
          <w:lang w:val="vi-VN"/>
        </w:rPr>
        <w:t xml:space="preserve">Hình 3. </w:t>
      </w:r>
      <w:r w:rsidRPr="00B374C1">
        <w:rPr>
          <w:color w:val="auto"/>
          <w:sz w:val="28"/>
          <w:szCs w:val="28"/>
          <w:lang w:val="vi-VN"/>
        </w:rPr>
        <w:fldChar w:fldCharType="begin"/>
      </w:r>
      <w:r w:rsidRPr="00B374C1">
        <w:rPr>
          <w:color w:val="auto"/>
          <w:sz w:val="28"/>
          <w:szCs w:val="28"/>
          <w:lang w:val="vi-VN"/>
        </w:rPr>
        <w:instrText xml:space="preserve"> SEQ Hình_3. \* ARABIC </w:instrText>
      </w:r>
      <w:r w:rsidRPr="00B374C1">
        <w:rPr>
          <w:color w:val="auto"/>
          <w:sz w:val="28"/>
          <w:szCs w:val="28"/>
          <w:lang w:val="vi-VN"/>
        </w:rPr>
        <w:fldChar w:fldCharType="separate"/>
      </w:r>
      <w:r w:rsidR="008B4D3C" w:rsidRPr="00B374C1">
        <w:rPr>
          <w:noProof/>
          <w:color w:val="auto"/>
          <w:sz w:val="28"/>
          <w:szCs w:val="28"/>
          <w:lang w:val="vi-VN"/>
        </w:rPr>
        <w:t>70</w:t>
      </w:r>
      <w:r w:rsidRPr="00B374C1">
        <w:rPr>
          <w:color w:val="auto"/>
          <w:sz w:val="28"/>
          <w:szCs w:val="28"/>
          <w:lang w:val="vi-VN"/>
        </w:rPr>
        <w:fldChar w:fldCharType="end"/>
      </w:r>
      <w:r w:rsidRPr="00B374C1">
        <w:rPr>
          <w:color w:val="auto"/>
          <w:sz w:val="28"/>
          <w:szCs w:val="28"/>
          <w:lang w:val="vi-VN"/>
        </w:rPr>
        <w:t xml:space="preserve"> Danh mục khuyến mãi</w:t>
      </w:r>
      <w:bookmarkEnd w:id="260"/>
    </w:p>
    <w:p w14:paraId="23A37C8C" w14:textId="77777777" w:rsidR="00A46486" w:rsidRPr="00B374C1" w:rsidRDefault="00A46486" w:rsidP="000E47FC">
      <w:pPr>
        <w:tabs>
          <w:tab w:val="clear" w:pos="8920"/>
        </w:tabs>
        <w:rPr>
          <w:lang w:val="vi-VN"/>
        </w:rPr>
      </w:pPr>
    </w:p>
    <w:p w14:paraId="08484EC3" w14:textId="77777777" w:rsidR="00FC6EDA" w:rsidRPr="00B374C1" w:rsidRDefault="00000000" w:rsidP="000E47FC">
      <w:pPr>
        <w:tabs>
          <w:tab w:val="clear" w:pos="8920"/>
        </w:tabs>
        <w:spacing w:before="0" w:after="100"/>
        <w:rPr>
          <w:lang w:val="vi-VN"/>
        </w:rPr>
      </w:pPr>
      <w:r w:rsidRPr="00B374C1">
        <w:rPr>
          <w:lang w:val="vi-VN"/>
        </w:rPr>
        <w:t xml:space="preserve">Trong </w:t>
      </w:r>
      <w:proofErr w:type="spellStart"/>
      <w:r w:rsidRPr="00B374C1">
        <w:rPr>
          <w:lang w:val="vi-VN"/>
        </w:rPr>
        <w:t>magento</w:t>
      </w:r>
      <w:proofErr w:type="spellEnd"/>
      <w:r w:rsidRPr="00B374C1">
        <w:rPr>
          <w:lang w:val="vi-VN"/>
        </w:rPr>
        <w:t>, có 2 loại quy tắc khuyến mãi chính:</w:t>
      </w:r>
    </w:p>
    <w:p w14:paraId="5902373A" w14:textId="77777777" w:rsidR="00FC6EDA" w:rsidRPr="00B374C1" w:rsidRDefault="00000000" w:rsidP="000E47FC">
      <w:pPr>
        <w:numPr>
          <w:ilvl w:val="0"/>
          <w:numId w:val="64"/>
        </w:numPr>
        <w:tabs>
          <w:tab w:val="clear" w:pos="8920"/>
        </w:tabs>
        <w:spacing w:before="0" w:after="0"/>
        <w:rPr>
          <w:lang w:val="vi-VN"/>
        </w:rPr>
      </w:pPr>
      <w:proofErr w:type="spellStart"/>
      <w:r w:rsidRPr="00B374C1">
        <w:rPr>
          <w:lang w:val="vi-VN"/>
        </w:rPr>
        <w:t>Catalog</w:t>
      </w:r>
      <w:proofErr w:type="spellEnd"/>
      <w:r w:rsidRPr="00B374C1">
        <w:rPr>
          <w:lang w:val="vi-VN"/>
        </w:rPr>
        <w:t xml:space="preserve"> </w:t>
      </w:r>
      <w:proofErr w:type="spellStart"/>
      <w:r w:rsidRPr="00B374C1">
        <w:rPr>
          <w:lang w:val="vi-VN"/>
        </w:rPr>
        <w:t>Price</w:t>
      </w:r>
      <w:proofErr w:type="spellEnd"/>
      <w:r w:rsidRPr="00B374C1">
        <w:rPr>
          <w:lang w:val="vi-VN"/>
        </w:rPr>
        <w:t xml:space="preserve"> </w:t>
      </w:r>
      <w:proofErr w:type="spellStart"/>
      <w:r w:rsidRPr="00B374C1">
        <w:rPr>
          <w:lang w:val="vi-VN"/>
        </w:rPr>
        <w:t>Rule</w:t>
      </w:r>
      <w:proofErr w:type="spellEnd"/>
      <w:r w:rsidRPr="00B374C1">
        <w:rPr>
          <w:lang w:val="vi-VN"/>
        </w:rPr>
        <w:t xml:space="preserve"> (Quy tắc giá danh mục): Áp dụng giảm giá trực tiếp vào giá sản phẩm trong danh mục mà không cần mã khuyến mãi. Khách hàng thấy giá đã được giảm khi duyệt sản phẩm mà không cần thêm vào giỏ hàng. Có thể áp dụng ngay khi sản phẩm hiển thị trên trang danh mục hoặc trang chi tiết sản phẩm. Thích hợp cho các chương trình giảm giá toàn bộ danh mục, sản phẩm theo thương hiệu, hoặc các sản phẩm cụ thể.</w:t>
      </w:r>
    </w:p>
    <w:p w14:paraId="450D823D" w14:textId="77777777" w:rsidR="00FC6EDA" w:rsidRPr="00B374C1" w:rsidRDefault="00000000" w:rsidP="000E47FC">
      <w:pPr>
        <w:numPr>
          <w:ilvl w:val="0"/>
          <w:numId w:val="64"/>
        </w:numPr>
        <w:tabs>
          <w:tab w:val="clear" w:pos="8920"/>
        </w:tabs>
        <w:spacing w:before="0" w:after="100"/>
        <w:rPr>
          <w:lang w:val="vi-VN"/>
        </w:rPr>
      </w:pPr>
      <w:proofErr w:type="spellStart"/>
      <w:r w:rsidRPr="00B374C1">
        <w:rPr>
          <w:lang w:val="vi-VN"/>
        </w:rPr>
        <w:t>Cart</w:t>
      </w:r>
      <w:proofErr w:type="spellEnd"/>
      <w:r w:rsidRPr="00B374C1">
        <w:rPr>
          <w:lang w:val="vi-VN"/>
        </w:rPr>
        <w:t xml:space="preserve"> </w:t>
      </w:r>
      <w:proofErr w:type="spellStart"/>
      <w:r w:rsidRPr="00B374C1">
        <w:rPr>
          <w:lang w:val="vi-VN"/>
        </w:rPr>
        <w:t>Price</w:t>
      </w:r>
      <w:proofErr w:type="spellEnd"/>
      <w:r w:rsidRPr="00B374C1">
        <w:rPr>
          <w:lang w:val="vi-VN"/>
        </w:rPr>
        <w:t xml:space="preserve"> </w:t>
      </w:r>
      <w:proofErr w:type="spellStart"/>
      <w:r w:rsidRPr="00B374C1">
        <w:rPr>
          <w:lang w:val="vi-VN"/>
        </w:rPr>
        <w:t>Rule</w:t>
      </w:r>
      <w:proofErr w:type="spellEnd"/>
      <w:r w:rsidRPr="00B374C1">
        <w:rPr>
          <w:lang w:val="vi-VN"/>
        </w:rPr>
        <w:t xml:space="preserve"> (Quy tắc giá giỏ hàng): Áp dụng giảm giá khi khách hàng đã thêm sản phẩm vào giỏ hàng và có thể yêu cầu mã khuyến mãi (mã </w:t>
      </w:r>
      <w:r w:rsidRPr="00B374C1">
        <w:rPr>
          <w:lang w:val="vi-VN"/>
        </w:rPr>
        <w:lastRenderedPageBreak/>
        <w:t>giảm giá) để kích hoạt. Giúp linh hoạt hơn với các điều kiện như giá trị giỏ hàng tối thiểu, số lượng sản phẩm, và có thể áp dụng cho các nhóm khách hàng cụ thể. Thường dùng cho các chương trình khuyến mãi yêu cầu khách hàng nhập mã giảm giá hoặc các khuyến mãi tự động khi khách hàng đáp ứng điều kiện.</w:t>
      </w:r>
    </w:p>
    <w:p w14:paraId="324A33A8" w14:textId="77777777" w:rsidR="00FC6EDA" w:rsidRPr="00B374C1" w:rsidRDefault="00FC6EDA" w:rsidP="000E47FC">
      <w:pPr>
        <w:tabs>
          <w:tab w:val="clear" w:pos="8920"/>
        </w:tabs>
        <w:spacing w:before="0" w:after="100"/>
        <w:ind w:left="720"/>
        <w:rPr>
          <w:lang w:val="vi-VN"/>
        </w:rPr>
      </w:pPr>
    </w:p>
    <w:p w14:paraId="63AC712C" w14:textId="77777777" w:rsidR="00FC6EDA" w:rsidRPr="00B374C1" w:rsidRDefault="00000000" w:rsidP="000E47FC">
      <w:pPr>
        <w:tabs>
          <w:tab w:val="clear" w:pos="8920"/>
        </w:tabs>
        <w:spacing w:before="0" w:after="100"/>
        <w:ind w:left="2160"/>
        <w:rPr>
          <w:b/>
          <w:lang w:val="vi-VN"/>
        </w:rPr>
      </w:pPr>
      <w:r w:rsidRPr="00B374C1">
        <w:rPr>
          <w:b/>
          <w:lang w:val="vi-VN"/>
        </w:rPr>
        <w:t>6.2.6.1. Thêm quy tắc khuyến mãi</w:t>
      </w:r>
    </w:p>
    <w:p w14:paraId="697E8737" w14:textId="77777777" w:rsidR="00FC6EDA" w:rsidRPr="00B374C1" w:rsidRDefault="00000000" w:rsidP="000E47FC">
      <w:pPr>
        <w:tabs>
          <w:tab w:val="clear" w:pos="8920"/>
        </w:tabs>
        <w:spacing w:before="0" w:after="100"/>
        <w:ind w:firstLine="720"/>
        <w:rPr>
          <w:lang w:val="vi-VN"/>
        </w:rPr>
      </w:pPr>
      <w:proofErr w:type="spellStart"/>
      <w:r w:rsidRPr="00B374C1">
        <w:rPr>
          <w:lang w:val="vi-VN"/>
        </w:rPr>
        <w:t>Admin</w:t>
      </w:r>
      <w:proofErr w:type="spellEnd"/>
      <w:r w:rsidRPr="00B374C1">
        <w:rPr>
          <w:lang w:val="vi-VN"/>
        </w:rPr>
        <w:t xml:space="preserve"> có quyền thêm, sửa, xóa khuyến mãi.</w:t>
      </w:r>
    </w:p>
    <w:p w14:paraId="361627D7" w14:textId="77777777" w:rsidR="00FC6EDA" w:rsidRPr="00B374C1" w:rsidRDefault="00000000" w:rsidP="000E47FC">
      <w:pPr>
        <w:numPr>
          <w:ilvl w:val="0"/>
          <w:numId w:val="167"/>
        </w:numPr>
        <w:tabs>
          <w:tab w:val="clear" w:pos="8920"/>
        </w:tabs>
        <w:spacing w:before="0" w:after="100"/>
        <w:rPr>
          <w:lang w:val="vi-VN"/>
        </w:rPr>
      </w:pPr>
      <w:r w:rsidRPr="00B374C1">
        <w:rPr>
          <w:lang w:val="vi-VN"/>
        </w:rPr>
        <w:t>Đối với “</w:t>
      </w:r>
      <w:proofErr w:type="spellStart"/>
      <w:r w:rsidRPr="00B374C1">
        <w:rPr>
          <w:lang w:val="vi-VN"/>
        </w:rPr>
        <w:t>Catalog</w:t>
      </w:r>
      <w:proofErr w:type="spellEnd"/>
      <w:r w:rsidRPr="00B374C1">
        <w:rPr>
          <w:lang w:val="vi-VN"/>
        </w:rPr>
        <w:t xml:space="preserve"> </w:t>
      </w:r>
      <w:proofErr w:type="spellStart"/>
      <w:r w:rsidRPr="00B374C1">
        <w:rPr>
          <w:lang w:val="vi-VN"/>
        </w:rPr>
        <w:t>Price</w:t>
      </w:r>
      <w:proofErr w:type="spellEnd"/>
      <w:r w:rsidRPr="00B374C1">
        <w:rPr>
          <w:lang w:val="vi-VN"/>
        </w:rPr>
        <w:t xml:space="preserve"> </w:t>
      </w:r>
      <w:proofErr w:type="spellStart"/>
      <w:r w:rsidRPr="00B374C1">
        <w:rPr>
          <w:lang w:val="vi-VN"/>
        </w:rPr>
        <w:t>Rule</w:t>
      </w:r>
      <w:proofErr w:type="spellEnd"/>
      <w:r w:rsidRPr="00B374C1">
        <w:rPr>
          <w:lang w:val="vi-VN"/>
        </w:rPr>
        <w:t>”:</w:t>
      </w:r>
    </w:p>
    <w:p w14:paraId="39387C2A" w14:textId="77777777" w:rsidR="00A46486" w:rsidRPr="00B374C1" w:rsidRDefault="00000000" w:rsidP="000E47FC">
      <w:pPr>
        <w:keepNext/>
        <w:tabs>
          <w:tab w:val="clear" w:pos="8920"/>
        </w:tabs>
        <w:spacing w:before="0" w:after="100"/>
        <w:rPr>
          <w:lang w:val="vi-VN"/>
        </w:rPr>
      </w:pPr>
      <w:r w:rsidRPr="00B374C1">
        <w:rPr>
          <w:noProof/>
          <w:lang w:val="vi-VN"/>
        </w:rPr>
        <w:drawing>
          <wp:inline distT="114300" distB="114300" distL="114300" distR="114300" wp14:anchorId="268A1E5F" wp14:editId="1BBBFA7B">
            <wp:extent cx="5667700" cy="1638300"/>
            <wp:effectExtent l="0" t="0" r="0" b="0"/>
            <wp:docPr id="128"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167"/>
                    <a:srcRect/>
                    <a:stretch>
                      <a:fillRect/>
                    </a:stretch>
                  </pic:blipFill>
                  <pic:spPr>
                    <a:xfrm>
                      <a:off x="0" y="0"/>
                      <a:ext cx="5667700" cy="1638300"/>
                    </a:xfrm>
                    <a:prstGeom prst="rect">
                      <a:avLst/>
                    </a:prstGeom>
                    <a:ln/>
                  </pic:spPr>
                </pic:pic>
              </a:graphicData>
            </a:graphic>
          </wp:inline>
        </w:drawing>
      </w:r>
    </w:p>
    <w:p w14:paraId="0B033B4D" w14:textId="57FE1F14" w:rsidR="00FC6EDA" w:rsidRPr="00B374C1" w:rsidRDefault="00A46486" w:rsidP="000E47FC">
      <w:pPr>
        <w:pStyle w:val="Caption"/>
        <w:tabs>
          <w:tab w:val="clear" w:pos="8920"/>
        </w:tabs>
        <w:jc w:val="center"/>
        <w:rPr>
          <w:color w:val="auto"/>
          <w:sz w:val="28"/>
          <w:szCs w:val="28"/>
          <w:lang w:val="vi-VN"/>
        </w:rPr>
      </w:pPr>
      <w:bookmarkStart w:id="261" w:name="_Toc182467862"/>
      <w:r w:rsidRPr="00B374C1">
        <w:rPr>
          <w:color w:val="auto"/>
          <w:sz w:val="28"/>
          <w:szCs w:val="28"/>
          <w:lang w:val="vi-VN"/>
        </w:rPr>
        <w:t xml:space="preserve">Hình 3. </w:t>
      </w:r>
      <w:r w:rsidRPr="00B374C1">
        <w:rPr>
          <w:color w:val="auto"/>
          <w:sz w:val="28"/>
          <w:szCs w:val="28"/>
          <w:lang w:val="vi-VN"/>
        </w:rPr>
        <w:fldChar w:fldCharType="begin"/>
      </w:r>
      <w:r w:rsidRPr="00B374C1">
        <w:rPr>
          <w:color w:val="auto"/>
          <w:sz w:val="28"/>
          <w:szCs w:val="28"/>
          <w:lang w:val="vi-VN"/>
        </w:rPr>
        <w:instrText xml:space="preserve"> SEQ Hình_3. \* ARABIC </w:instrText>
      </w:r>
      <w:r w:rsidRPr="00B374C1">
        <w:rPr>
          <w:color w:val="auto"/>
          <w:sz w:val="28"/>
          <w:szCs w:val="28"/>
          <w:lang w:val="vi-VN"/>
        </w:rPr>
        <w:fldChar w:fldCharType="separate"/>
      </w:r>
      <w:r w:rsidR="008B4D3C" w:rsidRPr="00B374C1">
        <w:rPr>
          <w:noProof/>
          <w:color w:val="auto"/>
          <w:sz w:val="28"/>
          <w:szCs w:val="28"/>
          <w:lang w:val="vi-VN"/>
        </w:rPr>
        <w:t>71</w:t>
      </w:r>
      <w:r w:rsidRPr="00B374C1">
        <w:rPr>
          <w:color w:val="auto"/>
          <w:sz w:val="28"/>
          <w:szCs w:val="28"/>
          <w:lang w:val="vi-VN"/>
        </w:rPr>
        <w:fldChar w:fldCharType="end"/>
      </w:r>
      <w:r w:rsidRPr="00B374C1">
        <w:rPr>
          <w:color w:val="auto"/>
          <w:sz w:val="28"/>
          <w:szCs w:val="28"/>
          <w:lang w:val="vi-VN"/>
        </w:rPr>
        <w:t xml:space="preserve"> Giao diện danh mục “</w:t>
      </w:r>
      <w:proofErr w:type="spellStart"/>
      <w:r w:rsidRPr="00B374C1">
        <w:rPr>
          <w:color w:val="auto"/>
          <w:sz w:val="28"/>
          <w:szCs w:val="28"/>
          <w:lang w:val="vi-VN"/>
        </w:rPr>
        <w:t>Catalog</w:t>
      </w:r>
      <w:proofErr w:type="spellEnd"/>
      <w:r w:rsidRPr="00B374C1">
        <w:rPr>
          <w:color w:val="auto"/>
          <w:sz w:val="28"/>
          <w:szCs w:val="28"/>
          <w:lang w:val="vi-VN"/>
        </w:rPr>
        <w:t xml:space="preserve"> </w:t>
      </w:r>
      <w:proofErr w:type="spellStart"/>
      <w:r w:rsidRPr="00B374C1">
        <w:rPr>
          <w:color w:val="auto"/>
          <w:sz w:val="28"/>
          <w:szCs w:val="28"/>
          <w:lang w:val="vi-VN"/>
        </w:rPr>
        <w:t>Price</w:t>
      </w:r>
      <w:proofErr w:type="spellEnd"/>
      <w:r w:rsidRPr="00B374C1">
        <w:rPr>
          <w:color w:val="auto"/>
          <w:sz w:val="28"/>
          <w:szCs w:val="28"/>
          <w:lang w:val="vi-VN"/>
        </w:rPr>
        <w:t xml:space="preserve"> </w:t>
      </w:r>
      <w:proofErr w:type="spellStart"/>
      <w:r w:rsidRPr="00B374C1">
        <w:rPr>
          <w:color w:val="auto"/>
          <w:sz w:val="28"/>
          <w:szCs w:val="28"/>
          <w:lang w:val="vi-VN"/>
        </w:rPr>
        <w:t>Rule</w:t>
      </w:r>
      <w:proofErr w:type="spellEnd"/>
      <w:r w:rsidRPr="00B374C1">
        <w:rPr>
          <w:color w:val="auto"/>
          <w:sz w:val="28"/>
          <w:szCs w:val="28"/>
          <w:lang w:val="vi-VN"/>
        </w:rPr>
        <w:t>”</w:t>
      </w:r>
      <w:bookmarkEnd w:id="261"/>
    </w:p>
    <w:p w14:paraId="1606A46F" w14:textId="77777777" w:rsidR="00FC6EDA" w:rsidRPr="00B374C1" w:rsidRDefault="00FC6EDA" w:rsidP="000E47FC">
      <w:pPr>
        <w:tabs>
          <w:tab w:val="clear" w:pos="8920"/>
        </w:tabs>
        <w:spacing w:before="0" w:after="100"/>
        <w:ind w:left="1440" w:firstLine="720"/>
        <w:rPr>
          <w:lang w:val="vi-VN"/>
        </w:rPr>
      </w:pPr>
    </w:p>
    <w:p w14:paraId="17DEF74A" w14:textId="77777777" w:rsidR="00FC6EDA" w:rsidRPr="00B374C1" w:rsidRDefault="00000000" w:rsidP="000E47FC">
      <w:pPr>
        <w:tabs>
          <w:tab w:val="clear" w:pos="8920"/>
        </w:tabs>
        <w:spacing w:before="0" w:after="100"/>
        <w:ind w:firstLine="720"/>
        <w:rPr>
          <w:lang w:val="vi-VN"/>
        </w:rPr>
      </w:pPr>
      <w:proofErr w:type="spellStart"/>
      <w:r w:rsidRPr="00B374C1">
        <w:rPr>
          <w:lang w:val="vi-VN"/>
        </w:rPr>
        <w:t>Admin</w:t>
      </w:r>
      <w:proofErr w:type="spellEnd"/>
      <w:r w:rsidRPr="00B374C1">
        <w:rPr>
          <w:lang w:val="vi-VN"/>
        </w:rPr>
        <w:t xml:space="preserve"> nhấn chọn “</w:t>
      </w:r>
      <w:proofErr w:type="spellStart"/>
      <w:r w:rsidRPr="00B374C1">
        <w:rPr>
          <w:lang w:val="vi-VN"/>
        </w:rPr>
        <w:t>Add</w:t>
      </w:r>
      <w:proofErr w:type="spellEnd"/>
      <w:r w:rsidRPr="00B374C1">
        <w:rPr>
          <w:lang w:val="vi-VN"/>
        </w:rPr>
        <w:t xml:space="preserve"> </w:t>
      </w:r>
      <w:proofErr w:type="spellStart"/>
      <w:r w:rsidRPr="00B374C1">
        <w:rPr>
          <w:lang w:val="vi-VN"/>
        </w:rPr>
        <w:t>new</w:t>
      </w:r>
      <w:proofErr w:type="spellEnd"/>
      <w:r w:rsidRPr="00B374C1">
        <w:rPr>
          <w:lang w:val="vi-VN"/>
        </w:rPr>
        <w:t xml:space="preserve"> </w:t>
      </w:r>
      <w:proofErr w:type="spellStart"/>
      <w:r w:rsidRPr="00B374C1">
        <w:rPr>
          <w:lang w:val="vi-VN"/>
        </w:rPr>
        <w:t>Rule</w:t>
      </w:r>
      <w:proofErr w:type="spellEnd"/>
      <w:r w:rsidRPr="00B374C1">
        <w:rPr>
          <w:lang w:val="vi-VN"/>
        </w:rPr>
        <w:t>”, hệ thống chuyển hướng đến trang thêm quy tắc khuyến mãi mới.</w:t>
      </w:r>
    </w:p>
    <w:p w14:paraId="78FA3858" w14:textId="77777777" w:rsidR="00A46486" w:rsidRPr="00B374C1" w:rsidRDefault="00000000" w:rsidP="000E47FC">
      <w:pPr>
        <w:keepNext/>
        <w:tabs>
          <w:tab w:val="clear" w:pos="8920"/>
        </w:tabs>
        <w:spacing w:before="0" w:after="100"/>
        <w:rPr>
          <w:lang w:val="vi-VN"/>
        </w:rPr>
      </w:pPr>
      <w:r w:rsidRPr="00B374C1">
        <w:rPr>
          <w:noProof/>
          <w:lang w:val="vi-VN"/>
        </w:rPr>
        <w:drawing>
          <wp:inline distT="114300" distB="114300" distL="114300" distR="114300" wp14:anchorId="15850BFD" wp14:editId="2C29B171">
            <wp:extent cx="5667700" cy="2794000"/>
            <wp:effectExtent l="0" t="0" r="0" b="0"/>
            <wp:docPr id="1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68"/>
                    <a:srcRect/>
                    <a:stretch>
                      <a:fillRect/>
                    </a:stretch>
                  </pic:blipFill>
                  <pic:spPr>
                    <a:xfrm>
                      <a:off x="0" y="0"/>
                      <a:ext cx="5667700" cy="2794000"/>
                    </a:xfrm>
                    <a:prstGeom prst="rect">
                      <a:avLst/>
                    </a:prstGeom>
                    <a:ln/>
                  </pic:spPr>
                </pic:pic>
              </a:graphicData>
            </a:graphic>
          </wp:inline>
        </w:drawing>
      </w:r>
    </w:p>
    <w:p w14:paraId="5FC197DD" w14:textId="094F58ED" w:rsidR="00FC6EDA" w:rsidRPr="00B374C1" w:rsidRDefault="00A46486" w:rsidP="000E47FC">
      <w:pPr>
        <w:pStyle w:val="Caption"/>
        <w:tabs>
          <w:tab w:val="clear" w:pos="8920"/>
        </w:tabs>
        <w:jc w:val="center"/>
        <w:rPr>
          <w:color w:val="auto"/>
          <w:sz w:val="28"/>
          <w:szCs w:val="28"/>
          <w:lang w:val="vi-VN"/>
        </w:rPr>
      </w:pPr>
      <w:bookmarkStart w:id="262" w:name="_Toc182467863"/>
      <w:r w:rsidRPr="00B374C1">
        <w:rPr>
          <w:color w:val="auto"/>
          <w:sz w:val="28"/>
          <w:szCs w:val="28"/>
          <w:lang w:val="vi-VN"/>
        </w:rPr>
        <w:t xml:space="preserve">Hình 3. </w:t>
      </w:r>
      <w:r w:rsidRPr="00B374C1">
        <w:rPr>
          <w:color w:val="auto"/>
          <w:sz w:val="28"/>
          <w:szCs w:val="28"/>
          <w:lang w:val="vi-VN"/>
        </w:rPr>
        <w:fldChar w:fldCharType="begin"/>
      </w:r>
      <w:r w:rsidRPr="00B374C1">
        <w:rPr>
          <w:color w:val="auto"/>
          <w:sz w:val="28"/>
          <w:szCs w:val="28"/>
          <w:lang w:val="vi-VN"/>
        </w:rPr>
        <w:instrText xml:space="preserve"> SEQ Hình_3. \* ARABIC </w:instrText>
      </w:r>
      <w:r w:rsidRPr="00B374C1">
        <w:rPr>
          <w:color w:val="auto"/>
          <w:sz w:val="28"/>
          <w:szCs w:val="28"/>
          <w:lang w:val="vi-VN"/>
        </w:rPr>
        <w:fldChar w:fldCharType="separate"/>
      </w:r>
      <w:r w:rsidR="008B4D3C" w:rsidRPr="00B374C1">
        <w:rPr>
          <w:noProof/>
          <w:color w:val="auto"/>
          <w:sz w:val="28"/>
          <w:szCs w:val="28"/>
          <w:lang w:val="vi-VN"/>
        </w:rPr>
        <w:t>72</w:t>
      </w:r>
      <w:r w:rsidRPr="00B374C1">
        <w:rPr>
          <w:color w:val="auto"/>
          <w:sz w:val="28"/>
          <w:szCs w:val="28"/>
          <w:lang w:val="vi-VN"/>
        </w:rPr>
        <w:fldChar w:fldCharType="end"/>
      </w:r>
      <w:r w:rsidRPr="00B374C1">
        <w:rPr>
          <w:color w:val="auto"/>
          <w:sz w:val="28"/>
          <w:szCs w:val="28"/>
          <w:lang w:val="vi-VN"/>
        </w:rPr>
        <w:t xml:space="preserve"> Giao diện “</w:t>
      </w:r>
      <w:proofErr w:type="spellStart"/>
      <w:r w:rsidRPr="00B374C1">
        <w:rPr>
          <w:color w:val="auto"/>
          <w:sz w:val="28"/>
          <w:szCs w:val="28"/>
          <w:lang w:val="vi-VN"/>
        </w:rPr>
        <w:t>Add</w:t>
      </w:r>
      <w:proofErr w:type="spellEnd"/>
      <w:r w:rsidRPr="00B374C1">
        <w:rPr>
          <w:color w:val="auto"/>
          <w:sz w:val="28"/>
          <w:szCs w:val="28"/>
          <w:lang w:val="vi-VN"/>
        </w:rPr>
        <w:t xml:space="preserve"> </w:t>
      </w:r>
      <w:proofErr w:type="spellStart"/>
      <w:r w:rsidRPr="00B374C1">
        <w:rPr>
          <w:color w:val="auto"/>
          <w:sz w:val="28"/>
          <w:szCs w:val="28"/>
          <w:lang w:val="vi-VN"/>
        </w:rPr>
        <w:t>new</w:t>
      </w:r>
      <w:proofErr w:type="spellEnd"/>
      <w:r w:rsidRPr="00B374C1">
        <w:rPr>
          <w:color w:val="auto"/>
          <w:sz w:val="28"/>
          <w:szCs w:val="28"/>
          <w:lang w:val="vi-VN"/>
        </w:rPr>
        <w:t xml:space="preserve"> </w:t>
      </w:r>
      <w:proofErr w:type="spellStart"/>
      <w:r w:rsidRPr="00B374C1">
        <w:rPr>
          <w:color w:val="auto"/>
          <w:sz w:val="28"/>
          <w:szCs w:val="28"/>
          <w:lang w:val="vi-VN"/>
        </w:rPr>
        <w:t>Rule</w:t>
      </w:r>
      <w:proofErr w:type="spellEnd"/>
      <w:r w:rsidRPr="00B374C1">
        <w:rPr>
          <w:color w:val="auto"/>
          <w:sz w:val="28"/>
          <w:szCs w:val="28"/>
          <w:lang w:val="vi-VN"/>
        </w:rPr>
        <w:t>”</w:t>
      </w:r>
      <w:bookmarkEnd w:id="262"/>
    </w:p>
    <w:p w14:paraId="3E9D9860" w14:textId="77777777" w:rsidR="00A46486" w:rsidRPr="00B374C1" w:rsidRDefault="00000000" w:rsidP="000E47FC">
      <w:pPr>
        <w:keepNext/>
        <w:tabs>
          <w:tab w:val="clear" w:pos="8920"/>
        </w:tabs>
        <w:spacing w:before="0" w:after="100"/>
        <w:rPr>
          <w:lang w:val="vi-VN"/>
        </w:rPr>
      </w:pPr>
      <w:r w:rsidRPr="00B374C1">
        <w:rPr>
          <w:noProof/>
          <w:lang w:val="vi-VN"/>
        </w:rPr>
        <w:lastRenderedPageBreak/>
        <w:drawing>
          <wp:inline distT="114300" distB="114300" distL="114300" distR="114300" wp14:anchorId="56890F4C" wp14:editId="631CA8E1">
            <wp:extent cx="5667700" cy="2120900"/>
            <wp:effectExtent l="0" t="0" r="0" b="0"/>
            <wp:docPr id="132" name="image135.png"/>
            <wp:cNvGraphicFramePr/>
            <a:graphic xmlns:a="http://schemas.openxmlformats.org/drawingml/2006/main">
              <a:graphicData uri="http://schemas.openxmlformats.org/drawingml/2006/picture">
                <pic:pic xmlns:pic="http://schemas.openxmlformats.org/drawingml/2006/picture">
                  <pic:nvPicPr>
                    <pic:cNvPr id="0" name="image135.png"/>
                    <pic:cNvPicPr preferRelativeResize="0"/>
                  </pic:nvPicPr>
                  <pic:blipFill>
                    <a:blip r:embed="rId169"/>
                    <a:srcRect/>
                    <a:stretch>
                      <a:fillRect/>
                    </a:stretch>
                  </pic:blipFill>
                  <pic:spPr>
                    <a:xfrm>
                      <a:off x="0" y="0"/>
                      <a:ext cx="5667700" cy="2120900"/>
                    </a:xfrm>
                    <a:prstGeom prst="rect">
                      <a:avLst/>
                    </a:prstGeom>
                    <a:ln/>
                  </pic:spPr>
                </pic:pic>
              </a:graphicData>
            </a:graphic>
          </wp:inline>
        </w:drawing>
      </w:r>
    </w:p>
    <w:p w14:paraId="20EBEC27" w14:textId="21B15004" w:rsidR="00FC6EDA" w:rsidRPr="00B374C1" w:rsidRDefault="00A46486" w:rsidP="000E47FC">
      <w:pPr>
        <w:pStyle w:val="Caption"/>
        <w:tabs>
          <w:tab w:val="clear" w:pos="8920"/>
        </w:tabs>
        <w:jc w:val="center"/>
        <w:rPr>
          <w:color w:val="auto"/>
          <w:sz w:val="28"/>
          <w:szCs w:val="28"/>
          <w:lang w:val="vi-VN"/>
        </w:rPr>
      </w:pPr>
      <w:bookmarkStart w:id="263" w:name="_Toc182467864"/>
      <w:r w:rsidRPr="00B374C1">
        <w:rPr>
          <w:color w:val="auto"/>
          <w:sz w:val="28"/>
          <w:szCs w:val="28"/>
          <w:lang w:val="vi-VN"/>
        </w:rPr>
        <w:t xml:space="preserve">Hình 3. </w:t>
      </w:r>
      <w:r w:rsidRPr="00B374C1">
        <w:rPr>
          <w:color w:val="auto"/>
          <w:sz w:val="28"/>
          <w:szCs w:val="28"/>
          <w:lang w:val="vi-VN"/>
        </w:rPr>
        <w:fldChar w:fldCharType="begin"/>
      </w:r>
      <w:r w:rsidRPr="00B374C1">
        <w:rPr>
          <w:color w:val="auto"/>
          <w:sz w:val="28"/>
          <w:szCs w:val="28"/>
          <w:lang w:val="vi-VN"/>
        </w:rPr>
        <w:instrText xml:space="preserve"> SEQ Hình_3. \* ARABIC </w:instrText>
      </w:r>
      <w:r w:rsidRPr="00B374C1">
        <w:rPr>
          <w:color w:val="auto"/>
          <w:sz w:val="28"/>
          <w:szCs w:val="28"/>
          <w:lang w:val="vi-VN"/>
        </w:rPr>
        <w:fldChar w:fldCharType="separate"/>
      </w:r>
      <w:r w:rsidR="008B4D3C" w:rsidRPr="00B374C1">
        <w:rPr>
          <w:noProof/>
          <w:color w:val="auto"/>
          <w:sz w:val="28"/>
          <w:szCs w:val="28"/>
          <w:lang w:val="vi-VN"/>
        </w:rPr>
        <w:t>73</w:t>
      </w:r>
      <w:r w:rsidRPr="00B374C1">
        <w:rPr>
          <w:color w:val="auto"/>
          <w:sz w:val="28"/>
          <w:szCs w:val="28"/>
          <w:lang w:val="vi-VN"/>
        </w:rPr>
        <w:fldChar w:fldCharType="end"/>
      </w:r>
      <w:r w:rsidRPr="00B374C1">
        <w:rPr>
          <w:color w:val="auto"/>
          <w:sz w:val="28"/>
          <w:szCs w:val="28"/>
          <w:lang w:val="vi-VN"/>
        </w:rPr>
        <w:t xml:space="preserve"> Thông tin chi tiết khi “</w:t>
      </w:r>
      <w:proofErr w:type="spellStart"/>
      <w:r w:rsidRPr="00B374C1">
        <w:rPr>
          <w:color w:val="auto"/>
          <w:sz w:val="28"/>
          <w:szCs w:val="28"/>
          <w:lang w:val="vi-VN"/>
        </w:rPr>
        <w:t>Add</w:t>
      </w:r>
      <w:proofErr w:type="spellEnd"/>
      <w:r w:rsidRPr="00B374C1">
        <w:rPr>
          <w:color w:val="auto"/>
          <w:sz w:val="28"/>
          <w:szCs w:val="28"/>
          <w:lang w:val="vi-VN"/>
        </w:rPr>
        <w:t xml:space="preserve"> </w:t>
      </w:r>
      <w:proofErr w:type="spellStart"/>
      <w:r w:rsidRPr="00B374C1">
        <w:rPr>
          <w:color w:val="auto"/>
          <w:sz w:val="28"/>
          <w:szCs w:val="28"/>
          <w:lang w:val="vi-VN"/>
        </w:rPr>
        <w:t>new</w:t>
      </w:r>
      <w:proofErr w:type="spellEnd"/>
      <w:r w:rsidRPr="00B374C1">
        <w:rPr>
          <w:color w:val="auto"/>
          <w:sz w:val="28"/>
          <w:szCs w:val="28"/>
          <w:lang w:val="vi-VN"/>
        </w:rPr>
        <w:t xml:space="preserve"> </w:t>
      </w:r>
      <w:proofErr w:type="spellStart"/>
      <w:r w:rsidRPr="00B374C1">
        <w:rPr>
          <w:color w:val="auto"/>
          <w:sz w:val="28"/>
          <w:szCs w:val="28"/>
          <w:lang w:val="vi-VN"/>
        </w:rPr>
        <w:t>Rule</w:t>
      </w:r>
      <w:proofErr w:type="spellEnd"/>
      <w:r w:rsidRPr="00B374C1">
        <w:rPr>
          <w:color w:val="auto"/>
          <w:sz w:val="28"/>
          <w:szCs w:val="28"/>
          <w:lang w:val="vi-VN"/>
        </w:rPr>
        <w:t>”</w:t>
      </w:r>
      <w:bookmarkEnd w:id="263"/>
    </w:p>
    <w:p w14:paraId="3D324322" w14:textId="77777777" w:rsidR="00A46486" w:rsidRPr="00B374C1" w:rsidRDefault="00A46486" w:rsidP="000E47FC">
      <w:pPr>
        <w:tabs>
          <w:tab w:val="clear" w:pos="8920"/>
        </w:tabs>
        <w:rPr>
          <w:lang w:val="vi-VN"/>
        </w:rPr>
      </w:pPr>
    </w:p>
    <w:p w14:paraId="15CF591B" w14:textId="77777777" w:rsidR="00FC6EDA" w:rsidRPr="00B374C1" w:rsidRDefault="00000000" w:rsidP="000E47FC">
      <w:pPr>
        <w:tabs>
          <w:tab w:val="clear" w:pos="8920"/>
        </w:tabs>
        <w:spacing w:before="0" w:after="100"/>
        <w:ind w:firstLine="720"/>
        <w:rPr>
          <w:lang w:val="vi-VN"/>
        </w:rPr>
      </w:pPr>
      <w:proofErr w:type="spellStart"/>
      <w:r w:rsidRPr="00B374C1">
        <w:rPr>
          <w:lang w:val="vi-VN"/>
        </w:rPr>
        <w:t>Admin</w:t>
      </w:r>
      <w:proofErr w:type="spellEnd"/>
      <w:r w:rsidRPr="00B374C1">
        <w:rPr>
          <w:lang w:val="vi-VN"/>
        </w:rPr>
        <w:t xml:space="preserve"> nhập tên khuyến mãi, tên sẽ hiển thị, mô tả sơ bộ về mã khuyến mãi đó (nếu có).</w:t>
      </w:r>
    </w:p>
    <w:p w14:paraId="4E9A187B" w14:textId="77777777" w:rsidR="00FC6EDA" w:rsidRPr="00B374C1" w:rsidRDefault="00000000" w:rsidP="000E47FC">
      <w:pPr>
        <w:tabs>
          <w:tab w:val="clear" w:pos="8920"/>
        </w:tabs>
        <w:spacing w:before="0" w:after="100"/>
        <w:ind w:firstLine="720"/>
        <w:rPr>
          <w:lang w:val="vi-VN"/>
        </w:rPr>
      </w:pPr>
      <w:proofErr w:type="spellStart"/>
      <w:r w:rsidRPr="00B374C1">
        <w:rPr>
          <w:lang w:val="vi-VN"/>
        </w:rPr>
        <w:t>Admin</w:t>
      </w:r>
      <w:proofErr w:type="spellEnd"/>
      <w:r w:rsidRPr="00B374C1">
        <w:rPr>
          <w:lang w:val="vi-VN"/>
        </w:rPr>
        <w:t xml:space="preserve"> chọn trạng thái bật/tắt của phiếu khuyến mãi.</w:t>
      </w:r>
    </w:p>
    <w:p w14:paraId="08A9FEF4" w14:textId="77777777" w:rsidR="00FC6EDA" w:rsidRPr="00B374C1" w:rsidRDefault="00000000" w:rsidP="000E47FC">
      <w:pPr>
        <w:tabs>
          <w:tab w:val="clear" w:pos="8920"/>
        </w:tabs>
        <w:spacing w:before="0" w:after="100"/>
        <w:ind w:firstLine="720"/>
        <w:rPr>
          <w:lang w:val="vi-VN"/>
        </w:rPr>
      </w:pPr>
      <w:proofErr w:type="spellStart"/>
      <w:r w:rsidRPr="00B374C1">
        <w:rPr>
          <w:lang w:val="vi-VN"/>
        </w:rPr>
        <w:t>Admin</w:t>
      </w:r>
      <w:proofErr w:type="spellEnd"/>
      <w:r w:rsidRPr="00B374C1">
        <w:rPr>
          <w:lang w:val="vi-VN"/>
        </w:rPr>
        <w:t xml:space="preserve"> chọn </w:t>
      </w:r>
      <w:proofErr w:type="spellStart"/>
      <w:r w:rsidRPr="00B374C1">
        <w:rPr>
          <w:lang w:val="vi-VN"/>
        </w:rPr>
        <w:t>Websites</w:t>
      </w:r>
      <w:proofErr w:type="spellEnd"/>
      <w:r w:rsidRPr="00B374C1">
        <w:rPr>
          <w:lang w:val="vi-VN"/>
        </w:rPr>
        <w:t xml:space="preserve"> để hiển thị, </w:t>
      </w:r>
      <w:proofErr w:type="spellStart"/>
      <w:r w:rsidRPr="00B374C1">
        <w:rPr>
          <w:lang w:val="vi-VN"/>
        </w:rPr>
        <w:t>Customer</w:t>
      </w:r>
      <w:proofErr w:type="spellEnd"/>
      <w:r w:rsidRPr="00B374C1">
        <w:rPr>
          <w:lang w:val="vi-VN"/>
        </w:rPr>
        <w:t xml:space="preserve"> </w:t>
      </w:r>
      <w:proofErr w:type="spellStart"/>
      <w:r w:rsidRPr="00B374C1">
        <w:rPr>
          <w:lang w:val="vi-VN"/>
        </w:rPr>
        <w:t>Groups</w:t>
      </w:r>
      <w:proofErr w:type="spellEnd"/>
      <w:r w:rsidRPr="00B374C1">
        <w:rPr>
          <w:lang w:val="vi-VN"/>
        </w:rPr>
        <w:t xml:space="preserve"> (Nhóm người được áp dụng khuyến mãi).</w:t>
      </w:r>
    </w:p>
    <w:p w14:paraId="7CA68910" w14:textId="77777777" w:rsidR="00FC6EDA" w:rsidRPr="00B374C1" w:rsidRDefault="00000000" w:rsidP="000E47FC">
      <w:pPr>
        <w:tabs>
          <w:tab w:val="clear" w:pos="8920"/>
        </w:tabs>
        <w:spacing w:before="0" w:after="100"/>
        <w:ind w:firstLine="720"/>
        <w:rPr>
          <w:lang w:val="vi-VN"/>
        </w:rPr>
      </w:pPr>
      <w:proofErr w:type="spellStart"/>
      <w:r w:rsidRPr="00B374C1">
        <w:rPr>
          <w:lang w:val="vi-VN"/>
        </w:rPr>
        <w:t>Admin</w:t>
      </w:r>
      <w:proofErr w:type="spellEnd"/>
      <w:r w:rsidRPr="00B374C1">
        <w:rPr>
          <w:lang w:val="vi-VN"/>
        </w:rPr>
        <w:t xml:space="preserve"> cài đặt ngày bắt đầu và ngày kết thúc khuyến mãi.</w:t>
      </w:r>
    </w:p>
    <w:p w14:paraId="1BE53462" w14:textId="77777777" w:rsidR="00FC6EDA" w:rsidRPr="00B374C1" w:rsidRDefault="00000000" w:rsidP="000E47FC">
      <w:pPr>
        <w:tabs>
          <w:tab w:val="clear" w:pos="8920"/>
        </w:tabs>
        <w:spacing w:before="0" w:after="100"/>
        <w:ind w:firstLine="720"/>
        <w:rPr>
          <w:lang w:val="vi-VN"/>
        </w:rPr>
      </w:pPr>
      <w:r w:rsidRPr="00B374C1">
        <w:rPr>
          <w:lang w:val="vi-VN"/>
        </w:rPr>
        <w:t xml:space="preserve"> </w:t>
      </w:r>
      <w:proofErr w:type="spellStart"/>
      <w:r w:rsidRPr="00B374C1">
        <w:rPr>
          <w:lang w:val="vi-VN"/>
        </w:rPr>
        <w:t>Admin</w:t>
      </w:r>
      <w:proofErr w:type="spellEnd"/>
      <w:r w:rsidRPr="00B374C1">
        <w:rPr>
          <w:lang w:val="vi-VN"/>
        </w:rPr>
        <w:t xml:space="preserve"> có thể đặt một số điều kiện nhất định để áp dụng khuyến mãi.</w:t>
      </w:r>
    </w:p>
    <w:p w14:paraId="431759F6" w14:textId="77777777" w:rsidR="00FC6EDA" w:rsidRPr="00B374C1" w:rsidRDefault="00000000" w:rsidP="000E47FC">
      <w:pPr>
        <w:tabs>
          <w:tab w:val="clear" w:pos="8920"/>
        </w:tabs>
        <w:spacing w:before="0" w:after="100"/>
        <w:ind w:firstLine="720"/>
        <w:rPr>
          <w:lang w:val="vi-VN"/>
        </w:rPr>
      </w:pPr>
      <w:proofErr w:type="spellStart"/>
      <w:r w:rsidRPr="00B374C1">
        <w:rPr>
          <w:lang w:val="vi-VN"/>
        </w:rPr>
        <w:t>Admin</w:t>
      </w:r>
      <w:proofErr w:type="spellEnd"/>
      <w:r w:rsidRPr="00B374C1">
        <w:rPr>
          <w:lang w:val="vi-VN"/>
        </w:rPr>
        <w:t xml:space="preserve"> ấn nút “</w:t>
      </w:r>
      <w:proofErr w:type="spellStart"/>
      <w:r w:rsidRPr="00B374C1">
        <w:rPr>
          <w:lang w:val="vi-VN"/>
        </w:rPr>
        <w:t>Save</w:t>
      </w:r>
      <w:proofErr w:type="spellEnd"/>
      <w:r w:rsidRPr="00B374C1">
        <w:rPr>
          <w:lang w:val="vi-VN"/>
        </w:rPr>
        <w:t>” để lưu thông tin hoặc có thể là nút “</w:t>
      </w:r>
      <w:proofErr w:type="spellStart"/>
      <w:r w:rsidRPr="00B374C1">
        <w:rPr>
          <w:lang w:val="vi-VN"/>
        </w:rPr>
        <w:t>Save</w:t>
      </w:r>
      <w:proofErr w:type="spellEnd"/>
      <w:r w:rsidRPr="00B374C1">
        <w:rPr>
          <w:lang w:val="vi-VN"/>
        </w:rPr>
        <w:t xml:space="preserve"> </w:t>
      </w:r>
      <w:proofErr w:type="spellStart"/>
      <w:r w:rsidRPr="00B374C1">
        <w:rPr>
          <w:lang w:val="vi-VN"/>
        </w:rPr>
        <w:t>and</w:t>
      </w:r>
      <w:proofErr w:type="spellEnd"/>
      <w:r w:rsidRPr="00B374C1">
        <w:rPr>
          <w:lang w:val="vi-VN"/>
        </w:rPr>
        <w:t xml:space="preserve"> </w:t>
      </w:r>
      <w:proofErr w:type="spellStart"/>
      <w:r w:rsidRPr="00B374C1">
        <w:rPr>
          <w:lang w:val="vi-VN"/>
        </w:rPr>
        <w:t>Apply</w:t>
      </w:r>
      <w:proofErr w:type="spellEnd"/>
      <w:r w:rsidRPr="00B374C1">
        <w:rPr>
          <w:lang w:val="vi-VN"/>
        </w:rPr>
        <w:t>” để lưu và chuyển hướng đến trang thêm phiếu mã giảm giá áp dụng cho khuyến mãi hoặc “</w:t>
      </w:r>
      <w:proofErr w:type="spellStart"/>
      <w:r w:rsidRPr="00B374C1">
        <w:rPr>
          <w:lang w:val="vi-VN"/>
        </w:rPr>
        <w:t>Save</w:t>
      </w:r>
      <w:proofErr w:type="spellEnd"/>
      <w:r w:rsidRPr="00B374C1">
        <w:rPr>
          <w:lang w:val="vi-VN"/>
        </w:rPr>
        <w:t xml:space="preserve"> </w:t>
      </w:r>
      <w:proofErr w:type="spellStart"/>
      <w:r w:rsidRPr="00B374C1">
        <w:rPr>
          <w:lang w:val="vi-VN"/>
        </w:rPr>
        <w:t>and</w:t>
      </w:r>
      <w:proofErr w:type="spellEnd"/>
      <w:r w:rsidRPr="00B374C1">
        <w:rPr>
          <w:lang w:val="vi-VN"/>
        </w:rPr>
        <w:t xml:space="preserve"> </w:t>
      </w:r>
      <w:proofErr w:type="spellStart"/>
      <w:r w:rsidRPr="00B374C1">
        <w:rPr>
          <w:lang w:val="vi-VN"/>
        </w:rPr>
        <w:t>Continue</w:t>
      </w:r>
      <w:proofErr w:type="spellEnd"/>
      <w:r w:rsidRPr="00B374C1">
        <w:rPr>
          <w:lang w:val="vi-VN"/>
        </w:rPr>
        <w:t xml:space="preserve"> </w:t>
      </w:r>
      <w:proofErr w:type="spellStart"/>
      <w:r w:rsidRPr="00B374C1">
        <w:rPr>
          <w:lang w:val="vi-VN"/>
        </w:rPr>
        <w:t>Edit</w:t>
      </w:r>
      <w:proofErr w:type="spellEnd"/>
      <w:r w:rsidRPr="00B374C1">
        <w:rPr>
          <w:lang w:val="vi-VN"/>
        </w:rPr>
        <w:t>” để có thể lưu tạm dữ liệu rồi chỉnh sửa tiếp.</w:t>
      </w:r>
    </w:p>
    <w:p w14:paraId="71E2FB58" w14:textId="77777777" w:rsidR="00FC6EDA" w:rsidRPr="00B374C1" w:rsidRDefault="00FC6EDA" w:rsidP="000E47FC">
      <w:pPr>
        <w:tabs>
          <w:tab w:val="clear" w:pos="8920"/>
        </w:tabs>
        <w:spacing w:before="0" w:after="100"/>
        <w:ind w:firstLine="720"/>
        <w:rPr>
          <w:lang w:val="vi-VN"/>
        </w:rPr>
      </w:pPr>
    </w:p>
    <w:p w14:paraId="2BD15C07" w14:textId="77777777" w:rsidR="00FC6EDA" w:rsidRPr="00B374C1" w:rsidRDefault="00000000" w:rsidP="000E47FC">
      <w:pPr>
        <w:numPr>
          <w:ilvl w:val="0"/>
          <w:numId w:val="12"/>
        </w:numPr>
        <w:tabs>
          <w:tab w:val="clear" w:pos="8920"/>
        </w:tabs>
        <w:spacing w:before="0" w:after="100"/>
        <w:rPr>
          <w:lang w:val="vi-VN"/>
        </w:rPr>
      </w:pPr>
      <w:r w:rsidRPr="00B374C1">
        <w:rPr>
          <w:lang w:val="vi-VN"/>
        </w:rPr>
        <w:t xml:space="preserve">Đối với </w:t>
      </w:r>
      <w:proofErr w:type="spellStart"/>
      <w:r w:rsidRPr="00B374C1">
        <w:rPr>
          <w:lang w:val="vi-VN"/>
        </w:rPr>
        <w:t>Cart</w:t>
      </w:r>
      <w:proofErr w:type="spellEnd"/>
      <w:r w:rsidRPr="00B374C1">
        <w:rPr>
          <w:lang w:val="vi-VN"/>
        </w:rPr>
        <w:t xml:space="preserve"> </w:t>
      </w:r>
      <w:proofErr w:type="spellStart"/>
      <w:r w:rsidRPr="00B374C1">
        <w:rPr>
          <w:lang w:val="vi-VN"/>
        </w:rPr>
        <w:t>Price</w:t>
      </w:r>
      <w:proofErr w:type="spellEnd"/>
      <w:r w:rsidRPr="00B374C1">
        <w:rPr>
          <w:lang w:val="vi-VN"/>
        </w:rPr>
        <w:t xml:space="preserve"> </w:t>
      </w:r>
      <w:proofErr w:type="spellStart"/>
      <w:r w:rsidRPr="00B374C1">
        <w:rPr>
          <w:lang w:val="vi-VN"/>
        </w:rPr>
        <w:t>Rules</w:t>
      </w:r>
      <w:proofErr w:type="spellEnd"/>
      <w:r w:rsidRPr="00B374C1">
        <w:rPr>
          <w:lang w:val="vi-VN"/>
        </w:rPr>
        <w:t>:</w:t>
      </w:r>
    </w:p>
    <w:p w14:paraId="252FADC7" w14:textId="77777777" w:rsidR="00C055E9" w:rsidRPr="00B374C1" w:rsidRDefault="00000000" w:rsidP="000E47FC">
      <w:pPr>
        <w:keepNext/>
        <w:tabs>
          <w:tab w:val="clear" w:pos="8920"/>
        </w:tabs>
        <w:spacing w:before="0" w:after="100"/>
        <w:rPr>
          <w:lang w:val="vi-VN"/>
        </w:rPr>
      </w:pPr>
      <w:r w:rsidRPr="00B374C1">
        <w:rPr>
          <w:noProof/>
          <w:lang w:val="vi-VN"/>
        </w:rPr>
        <w:drawing>
          <wp:inline distT="114300" distB="114300" distL="114300" distR="114300" wp14:anchorId="5D87AA82" wp14:editId="38A53736">
            <wp:extent cx="5667700" cy="1727200"/>
            <wp:effectExtent l="0" t="0" r="0" b="0"/>
            <wp:docPr id="38"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70"/>
                    <a:srcRect/>
                    <a:stretch>
                      <a:fillRect/>
                    </a:stretch>
                  </pic:blipFill>
                  <pic:spPr>
                    <a:xfrm>
                      <a:off x="0" y="0"/>
                      <a:ext cx="5667700" cy="1727200"/>
                    </a:xfrm>
                    <a:prstGeom prst="rect">
                      <a:avLst/>
                    </a:prstGeom>
                    <a:ln/>
                  </pic:spPr>
                </pic:pic>
              </a:graphicData>
            </a:graphic>
          </wp:inline>
        </w:drawing>
      </w:r>
    </w:p>
    <w:p w14:paraId="19C4322A" w14:textId="4E96FD27" w:rsidR="00FC6EDA" w:rsidRPr="00B374C1" w:rsidRDefault="00C055E9" w:rsidP="000E47FC">
      <w:pPr>
        <w:pStyle w:val="Caption"/>
        <w:tabs>
          <w:tab w:val="clear" w:pos="8920"/>
        </w:tabs>
        <w:jc w:val="center"/>
        <w:rPr>
          <w:color w:val="auto"/>
          <w:sz w:val="28"/>
          <w:szCs w:val="28"/>
          <w:lang w:val="vi-VN"/>
        </w:rPr>
      </w:pPr>
      <w:bookmarkStart w:id="264" w:name="_Toc182467865"/>
      <w:r w:rsidRPr="00B374C1">
        <w:rPr>
          <w:color w:val="auto"/>
          <w:sz w:val="28"/>
          <w:szCs w:val="28"/>
          <w:lang w:val="vi-VN"/>
        </w:rPr>
        <w:t xml:space="preserve">Hình 3. </w:t>
      </w:r>
      <w:r w:rsidRPr="00B374C1">
        <w:rPr>
          <w:color w:val="auto"/>
          <w:sz w:val="28"/>
          <w:szCs w:val="28"/>
          <w:lang w:val="vi-VN"/>
        </w:rPr>
        <w:fldChar w:fldCharType="begin"/>
      </w:r>
      <w:r w:rsidRPr="00B374C1">
        <w:rPr>
          <w:color w:val="auto"/>
          <w:sz w:val="28"/>
          <w:szCs w:val="28"/>
          <w:lang w:val="vi-VN"/>
        </w:rPr>
        <w:instrText xml:space="preserve"> SEQ Hình_3. \* ARABIC </w:instrText>
      </w:r>
      <w:r w:rsidRPr="00B374C1">
        <w:rPr>
          <w:color w:val="auto"/>
          <w:sz w:val="28"/>
          <w:szCs w:val="28"/>
          <w:lang w:val="vi-VN"/>
        </w:rPr>
        <w:fldChar w:fldCharType="separate"/>
      </w:r>
      <w:r w:rsidR="008B4D3C" w:rsidRPr="00B374C1">
        <w:rPr>
          <w:noProof/>
          <w:color w:val="auto"/>
          <w:sz w:val="28"/>
          <w:szCs w:val="28"/>
          <w:lang w:val="vi-VN"/>
        </w:rPr>
        <w:t>74</w:t>
      </w:r>
      <w:r w:rsidRPr="00B374C1">
        <w:rPr>
          <w:color w:val="auto"/>
          <w:sz w:val="28"/>
          <w:szCs w:val="28"/>
          <w:lang w:val="vi-VN"/>
        </w:rPr>
        <w:fldChar w:fldCharType="end"/>
      </w:r>
      <w:r w:rsidRPr="00B374C1">
        <w:rPr>
          <w:color w:val="auto"/>
          <w:sz w:val="28"/>
          <w:szCs w:val="28"/>
          <w:lang w:val="vi-VN"/>
        </w:rPr>
        <w:t xml:space="preserve"> Giao diện “</w:t>
      </w:r>
      <w:proofErr w:type="spellStart"/>
      <w:r w:rsidRPr="00B374C1">
        <w:rPr>
          <w:color w:val="auto"/>
          <w:sz w:val="28"/>
          <w:szCs w:val="28"/>
          <w:lang w:val="vi-VN"/>
        </w:rPr>
        <w:t>Cart</w:t>
      </w:r>
      <w:proofErr w:type="spellEnd"/>
      <w:r w:rsidRPr="00B374C1">
        <w:rPr>
          <w:color w:val="auto"/>
          <w:sz w:val="28"/>
          <w:szCs w:val="28"/>
          <w:lang w:val="vi-VN"/>
        </w:rPr>
        <w:t xml:space="preserve"> </w:t>
      </w:r>
      <w:proofErr w:type="spellStart"/>
      <w:r w:rsidRPr="00B374C1">
        <w:rPr>
          <w:color w:val="auto"/>
          <w:sz w:val="28"/>
          <w:szCs w:val="28"/>
          <w:lang w:val="vi-VN"/>
        </w:rPr>
        <w:t>Price</w:t>
      </w:r>
      <w:proofErr w:type="spellEnd"/>
      <w:r w:rsidRPr="00B374C1">
        <w:rPr>
          <w:color w:val="auto"/>
          <w:sz w:val="28"/>
          <w:szCs w:val="28"/>
          <w:lang w:val="vi-VN"/>
        </w:rPr>
        <w:t xml:space="preserve"> </w:t>
      </w:r>
      <w:proofErr w:type="spellStart"/>
      <w:r w:rsidRPr="00B374C1">
        <w:rPr>
          <w:color w:val="auto"/>
          <w:sz w:val="28"/>
          <w:szCs w:val="28"/>
          <w:lang w:val="vi-VN"/>
        </w:rPr>
        <w:t>Rules</w:t>
      </w:r>
      <w:proofErr w:type="spellEnd"/>
      <w:r w:rsidRPr="00B374C1">
        <w:rPr>
          <w:color w:val="auto"/>
          <w:sz w:val="28"/>
          <w:szCs w:val="28"/>
          <w:lang w:val="vi-VN"/>
        </w:rPr>
        <w:t>”</w:t>
      </w:r>
      <w:bookmarkEnd w:id="264"/>
    </w:p>
    <w:p w14:paraId="78A9C328" w14:textId="77777777" w:rsidR="00C055E9" w:rsidRPr="00B374C1" w:rsidRDefault="00C055E9" w:rsidP="000E47FC">
      <w:pPr>
        <w:tabs>
          <w:tab w:val="clear" w:pos="8920"/>
        </w:tabs>
        <w:rPr>
          <w:lang w:val="vi-VN"/>
        </w:rPr>
      </w:pPr>
    </w:p>
    <w:p w14:paraId="16C542E3" w14:textId="77777777" w:rsidR="00FC6EDA" w:rsidRPr="00B374C1" w:rsidRDefault="00000000" w:rsidP="000E47FC">
      <w:pPr>
        <w:tabs>
          <w:tab w:val="clear" w:pos="8920"/>
        </w:tabs>
        <w:spacing w:before="0" w:after="100"/>
        <w:ind w:firstLine="720"/>
        <w:rPr>
          <w:lang w:val="vi-VN"/>
        </w:rPr>
      </w:pPr>
      <w:proofErr w:type="spellStart"/>
      <w:r w:rsidRPr="00B374C1">
        <w:rPr>
          <w:lang w:val="vi-VN"/>
        </w:rPr>
        <w:t>Admin</w:t>
      </w:r>
      <w:proofErr w:type="spellEnd"/>
      <w:r w:rsidRPr="00B374C1">
        <w:rPr>
          <w:lang w:val="vi-VN"/>
        </w:rPr>
        <w:t xml:space="preserve"> nhấn chọn “</w:t>
      </w:r>
      <w:proofErr w:type="spellStart"/>
      <w:r w:rsidRPr="00B374C1">
        <w:rPr>
          <w:lang w:val="vi-VN"/>
        </w:rPr>
        <w:t>Add</w:t>
      </w:r>
      <w:proofErr w:type="spellEnd"/>
      <w:r w:rsidRPr="00B374C1">
        <w:rPr>
          <w:lang w:val="vi-VN"/>
        </w:rPr>
        <w:t xml:space="preserve"> </w:t>
      </w:r>
      <w:proofErr w:type="spellStart"/>
      <w:r w:rsidRPr="00B374C1">
        <w:rPr>
          <w:lang w:val="vi-VN"/>
        </w:rPr>
        <w:t>new</w:t>
      </w:r>
      <w:proofErr w:type="spellEnd"/>
      <w:r w:rsidRPr="00B374C1">
        <w:rPr>
          <w:lang w:val="vi-VN"/>
        </w:rPr>
        <w:t xml:space="preserve"> </w:t>
      </w:r>
      <w:proofErr w:type="spellStart"/>
      <w:r w:rsidRPr="00B374C1">
        <w:rPr>
          <w:lang w:val="vi-VN"/>
        </w:rPr>
        <w:t>Rule</w:t>
      </w:r>
      <w:proofErr w:type="spellEnd"/>
      <w:r w:rsidRPr="00B374C1">
        <w:rPr>
          <w:lang w:val="vi-VN"/>
        </w:rPr>
        <w:t>”, hệ thống chuyển hướng đến trang thêm quy tắc khuyến mãi mới.</w:t>
      </w:r>
    </w:p>
    <w:p w14:paraId="28A3B8D6" w14:textId="77777777" w:rsidR="00FC6EDA" w:rsidRPr="00B374C1" w:rsidRDefault="00FC6EDA" w:rsidP="000E47FC">
      <w:pPr>
        <w:tabs>
          <w:tab w:val="clear" w:pos="8920"/>
        </w:tabs>
        <w:spacing w:before="0" w:after="100"/>
        <w:rPr>
          <w:lang w:val="vi-VN"/>
        </w:rPr>
      </w:pPr>
    </w:p>
    <w:p w14:paraId="2380CF40" w14:textId="77777777" w:rsidR="00C055E9" w:rsidRPr="00B374C1" w:rsidRDefault="00000000" w:rsidP="000E47FC">
      <w:pPr>
        <w:keepNext/>
        <w:tabs>
          <w:tab w:val="clear" w:pos="8920"/>
        </w:tabs>
        <w:spacing w:before="0" w:after="100"/>
        <w:rPr>
          <w:lang w:val="vi-VN"/>
        </w:rPr>
      </w:pPr>
      <w:r w:rsidRPr="00B374C1">
        <w:rPr>
          <w:noProof/>
          <w:lang w:val="vi-VN"/>
        </w:rPr>
        <w:drawing>
          <wp:inline distT="114300" distB="114300" distL="114300" distR="114300" wp14:anchorId="41515DEB" wp14:editId="6EB352A5">
            <wp:extent cx="5399087" cy="2466975"/>
            <wp:effectExtent l="0" t="0" r="0" b="0"/>
            <wp:docPr id="100"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171"/>
                    <a:srcRect/>
                    <a:stretch>
                      <a:fillRect/>
                    </a:stretch>
                  </pic:blipFill>
                  <pic:spPr>
                    <a:xfrm>
                      <a:off x="0" y="0"/>
                      <a:ext cx="5399087" cy="2466975"/>
                    </a:xfrm>
                    <a:prstGeom prst="rect">
                      <a:avLst/>
                    </a:prstGeom>
                    <a:ln/>
                  </pic:spPr>
                </pic:pic>
              </a:graphicData>
            </a:graphic>
          </wp:inline>
        </w:drawing>
      </w:r>
    </w:p>
    <w:p w14:paraId="42B183CD" w14:textId="5E831373" w:rsidR="00C055E9" w:rsidRPr="00B374C1" w:rsidRDefault="00C055E9" w:rsidP="000E47FC">
      <w:pPr>
        <w:pStyle w:val="Caption"/>
        <w:tabs>
          <w:tab w:val="clear" w:pos="8920"/>
        </w:tabs>
        <w:jc w:val="center"/>
        <w:rPr>
          <w:color w:val="auto"/>
          <w:sz w:val="28"/>
          <w:szCs w:val="28"/>
          <w:lang w:val="vi-VN"/>
        </w:rPr>
      </w:pPr>
      <w:bookmarkStart w:id="265" w:name="_Toc182467866"/>
      <w:r w:rsidRPr="00B374C1">
        <w:rPr>
          <w:color w:val="auto"/>
          <w:sz w:val="28"/>
          <w:szCs w:val="28"/>
          <w:lang w:val="vi-VN"/>
        </w:rPr>
        <w:t xml:space="preserve">Hình 3. </w:t>
      </w:r>
      <w:r w:rsidRPr="00B374C1">
        <w:rPr>
          <w:color w:val="auto"/>
          <w:sz w:val="28"/>
          <w:szCs w:val="28"/>
          <w:lang w:val="vi-VN"/>
        </w:rPr>
        <w:fldChar w:fldCharType="begin"/>
      </w:r>
      <w:r w:rsidRPr="00B374C1">
        <w:rPr>
          <w:color w:val="auto"/>
          <w:sz w:val="28"/>
          <w:szCs w:val="28"/>
          <w:lang w:val="vi-VN"/>
        </w:rPr>
        <w:instrText xml:space="preserve"> SEQ Hình_3. \* ARABIC </w:instrText>
      </w:r>
      <w:r w:rsidRPr="00B374C1">
        <w:rPr>
          <w:color w:val="auto"/>
          <w:sz w:val="28"/>
          <w:szCs w:val="28"/>
          <w:lang w:val="vi-VN"/>
        </w:rPr>
        <w:fldChar w:fldCharType="separate"/>
      </w:r>
      <w:r w:rsidR="008B4D3C" w:rsidRPr="00B374C1">
        <w:rPr>
          <w:noProof/>
          <w:color w:val="auto"/>
          <w:sz w:val="28"/>
          <w:szCs w:val="28"/>
          <w:lang w:val="vi-VN"/>
        </w:rPr>
        <w:t>75</w:t>
      </w:r>
      <w:r w:rsidRPr="00B374C1">
        <w:rPr>
          <w:color w:val="auto"/>
          <w:sz w:val="28"/>
          <w:szCs w:val="28"/>
          <w:lang w:val="vi-VN"/>
        </w:rPr>
        <w:fldChar w:fldCharType="end"/>
      </w:r>
      <w:r w:rsidRPr="00B374C1">
        <w:rPr>
          <w:color w:val="auto"/>
          <w:sz w:val="28"/>
          <w:szCs w:val="28"/>
          <w:lang w:val="vi-VN"/>
        </w:rPr>
        <w:t xml:space="preserve"> Giao diện thêm khuyến mãi mới (</w:t>
      </w:r>
      <w:proofErr w:type="spellStart"/>
      <w:r w:rsidRPr="00B374C1">
        <w:rPr>
          <w:color w:val="auto"/>
          <w:sz w:val="28"/>
          <w:szCs w:val="28"/>
          <w:lang w:val="vi-VN"/>
        </w:rPr>
        <w:t>Cart</w:t>
      </w:r>
      <w:proofErr w:type="spellEnd"/>
      <w:r w:rsidRPr="00B374C1">
        <w:rPr>
          <w:color w:val="auto"/>
          <w:sz w:val="28"/>
          <w:szCs w:val="28"/>
          <w:lang w:val="vi-VN"/>
        </w:rPr>
        <w:t xml:space="preserve"> </w:t>
      </w:r>
      <w:proofErr w:type="spellStart"/>
      <w:r w:rsidRPr="00B374C1">
        <w:rPr>
          <w:color w:val="auto"/>
          <w:sz w:val="28"/>
          <w:szCs w:val="28"/>
          <w:lang w:val="vi-VN"/>
        </w:rPr>
        <w:t>Price</w:t>
      </w:r>
      <w:proofErr w:type="spellEnd"/>
      <w:r w:rsidRPr="00B374C1">
        <w:rPr>
          <w:color w:val="auto"/>
          <w:sz w:val="28"/>
          <w:szCs w:val="28"/>
          <w:lang w:val="vi-VN"/>
        </w:rPr>
        <w:t xml:space="preserve"> </w:t>
      </w:r>
      <w:proofErr w:type="spellStart"/>
      <w:r w:rsidRPr="00B374C1">
        <w:rPr>
          <w:color w:val="auto"/>
          <w:sz w:val="28"/>
          <w:szCs w:val="28"/>
          <w:lang w:val="vi-VN"/>
        </w:rPr>
        <w:t>Rule</w:t>
      </w:r>
      <w:proofErr w:type="spellEnd"/>
      <w:r w:rsidRPr="00B374C1">
        <w:rPr>
          <w:color w:val="auto"/>
          <w:sz w:val="28"/>
          <w:szCs w:val="28"/>
          <w:lang w:val="vi-VN"/>
        </w:rPr>
        <w:t>)</w:t>
      </w:r>
      <w:bookmarkEnd w:id="265"/>
    </w:p>
    <w:p w14:paraId="752D3F53" w14:textId="77777777" w:rsidR="00C055E9" w:rsidRPr="00B374C1" w:rsidRDefault="00C055E9" w:rsidP="000E47FC">
      <w:pPr>
        <w:tabs>
          <w:tab w:val="clear" w:pos="8920"/>
        </w:tabs>
        <w:rPr>
          <w:lang w:val="vi-VN"/>
        </w:rPr>
      </w:pPr>
    </w:p>
    <w:p w14:paraId="02ED2EC4" w14:textId="77777777" w:rsidR="00C055E9" w:rsidRPr="00B374C1" w:rsidRDefault="00C055E9" w:rsidP="000E47FC">
      <w:pPr>
        <w:keepNext/>
        <w:tabs>
          <w:tab w:val="clear" w:pos="8920"/>
        </w:tabs>
        <w:spacing w:before="0" w:after="100"/>
        <w:rPr>
          <w:lang w:val="vi-VN"/>
        </w:rPr>
      </w:pPr>
      <w:r w:rsidRPr="00B374C1">
        <w:rPr>
          <w:noProof/>
          <w:lang w:val="vi-VN"/>
        </w:rPr>
        <w:drawing>
          <wp:inline distT="114300" distB="114300" distL="114300" distR="114300" wp14:anchorId="5DA86E99" wp14:editId="29FA0A0F">
            <wp:extent cx="5756910" cy="3088033"/>
            <wp:effectExtent l="0" t="0" r="0" b="0"/>
            <wp:docPr id="143" name="image137.png"/>
            <wp:cNvGraphicFramePr/>
            <a:graphic xmlns:a="http://schemas.openxmlformats.org/drawingml/2006/main">
              <a:graphicData uri="http://schemas.openxmlformats.org/drawingml/2006/picture">
                <pic:pic xmlns:pic="http://schemas.openxmlformats.org/drawingml/2006/picture">
                  <pic:nvPicPr>
                    <pic:cNvPr id="0" name="image137.png"/>
                    <pic:cNvPicPr preferRelativeResize="0"/>
                  </pic:nvPicPr>
                  <pic:blipFill>
                    <a:blip r:embed="rId172"/>
                    <a:srcRect/>
                    <a:stretch>
                      <a:fillRect/>
                    </a:stretch>
                  </pic:blipFill>
                  <pic:spPr>
                    <a:xfrm>
                      <a:off x="0" y="0"/>
                      <a:ext cx="5756910" cy="3088033"/>
                    </a:xfrm>
                    <a:prstGeom prst="rect">
                      <a:avLst/>
                    </a:prstGeom>
                    <a:ln/>
                  </pic:spPr>
                </pic:pic>
              </a:graphicData>
            </a:graphic>
          </wp:inline>
        </w:drawing>
      </w:r>
    </w:p>
    <w:p w14:paraId="0B1D6F32" w14:textId="1E133644" w:rsidR="00C055E9" w:rsidRPr="00B374C1" w:rsidRDefault="00C055E9" w:rsidP="000E47FC">
      <w:pPr>
        <w:pStyle w:val="Caption"/>
        <w:tabs>
          <w:tab w:val="clear" w:pos="8920"/>
        </w:tabs>
        <w:jc w:val="center"/>
        <w:rPr>
          <w:color w:val="auto"/>
          <w:sz w:val="28"/>
          <w:szCs w:val="28"/>
          <w:lang w:val="vi-VN"/>
        </w:rPr>
      </w:pPr>
      <w:bookmarkStart w:id="266" w:name="_Toc182467867"/>
      <w:r w:rsidRPr="00B374C1">
        <w:rPr>
          <w:color w:val="auto"/>
          <w:sz w:val="28"/>
          <w:szCs w:val="28"/>
          <w:lang w:val="vi-VN"/>
        </w:rPr>
        <w:t xml:space="preserve">Hình 3. </w:t>
      </w:r>
      <w:r w:rsidRPr="00B374C1">
        <w:rPr>
          <w:color w:val="auto"/>
          <w:sz w:val="28"/>
          <w:szCs w:val="28"/>
          <w:lang w:val="vi-VN"/>
        </w:rPr>
        <w:fldChar w:fldCharType="begin"/>
      </w:r>
      <w:r w:rsidRPr="00B374C1">
        <w:rPr>
          <w:color w:val="auto"/>
          <w:sz w:val="28"/>
          <w:szCs w:val="28"/>
          <w:lang w:val="vi-VN"/>
        </w:rPr>
        <w:instrText xml:space="preserve"> SEQ Hình_3. \* ARABIC </w:instrText>
      </w:r>
      <w:r w:rsidRPr="00B374C1">
        <w:rPr>
          <w:color w:val="auto"/>
          <w:sz w:val="28"/>
          <w:szCs w:val="28"/>
          <w:lang w:val="vi-VN"/>
        </w:rPr>
        <w:fldChar w:fldCharType="separate"/>
      </w:r>
      <w:r w:rsidR="008B4D3C" w:rsidRPr="00B374C1">
        <w:rPr>
          <w:noProof/>
          <w:color w:val="auto"/>
          <w:sz w:val="28"/>
          <w:szCs w:val="28"/>
          <w:lang w:val="vi-VN"/>
        </w:rPr>
        <w:t>76</w:t>
      </w:r>
      <w:r w:rsidRPr="00B374C1">
        <w:rPr>
          <w:color w:val="auto"/>
          <w:sz w:val="28"/>
          <w:szCs w:val="28"/>
          <w:lang w:val="vi-VN"/>
        </w:rPr>
        <w:fldChar w:fldCharType="end"/>
      </w:r>
      <w:r w:rsidRPr="00B374C1">
        <w:rPr>
          <w:color w:val="auto"/>
          <w:sz w:val="28"/>
          <w:szCs w:val="28"/>
          <w:lang w:val="vi-VN"/>
        </w:rPr>
        <w:t xml:space="preserve"> Chỉnh sửa thông tin khuyến mã</w:t>
      </w:r>
      <w:bookmarkEnd w:id="266"/>
    </w:p>
    <w:p w14:paraId="31D73E0A" w14:textId="77777777" w:rsidR="00FC6EDA" w:rsidRPr="00B374C1" w:rsidRDefault="00000000" w:rsidP="000E47FC">
      <w:pPr>
        <w:keepNext/>
        <w:tabs>
          <w:tab w:val="clear" w:pos="8920"/>
        </w:tabs>
        <w:spacing w:before="0" w:after="100"/>
        <w:rPr>
          <w:lang w:val="vi-VN"/>
        </w:rPr>
      </w:pPr>
      <w:r w:rsidRPr="00B374C1">
        <w:rPr>
          <w:noProof/>
          <w:lang w:val="vi-VN"/>
        </w:rPr>
        <w:lastRenderedPageBreak/>
        <w:drawing>
          <wp:inline distT="114300" distB="114300" distL="114300" distR="114300" wp14:anchorId="5D0EEA9B" wp14:editId="204B1B2C">
            <wp:extent cx="5667700" cy="3022600"/>
            <wp:effectExtent l="0" t="0" r="0" b="0"/>
            <wp:docPr id="107"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173"/>
                    <a:srcRect/>
                    <a:stretch>
                      <a:fillRect/>
                    </a:stretch>
                  </pic:blipFill>
                  <pic:spPr>
                    <a:xfrm>
                      <a:off x="0" y="0"/>
                      <a:ext cx="5667700" cy="3022600"/>
                    </a:xfrm>
                    <a:prstGeom prst="rect">
                      <a:avLst/>
                    </a:prstGeom>
                    <a:ln/>
                  </pic:spPr>
                </pic:pic>
              </a:graphicData>
            </a:graphic>
          </wp:inline>
        </w:drawing>
      </w:r>
    </w:p>
    <w:p w14:paraId="23E84AF7" w14:textId="7CDE85FB" w:rsidR="00C055E9" w:rsidRPr="00B374C1" w:rsidRDefault="00C055E9" w:rsidP="000E47FC">
      <w:pPr>
        <w:pStyle w:val="Caption"/>
        <w:tabs>
          <w:tab w:val="clear" w:pos="8920"/>
        </w:tabs>
        <w:jc w:val="center"/>
        <w:rPr>
          <w:color w:val="auto"/>
          <w:sz w:val="28"/>
          <w:szCs w:val="28"/>
          <w:lang w:val="vi-VN"/>
        </w:rPr>
      </w:pPr>
      <w:bookmarkStart w:id="267" w:name="_Toc182467868"/>
      <w:r w:rsidRPr="00B374C1">
        <w:rPr>
          <w:color w:val="auto"/>
          <w:sz w:val="28"/>
          <w:szCs w:val="28"/>
          <w:lang w:val="vi-VN"/>
        </w:rPr>
        <w:t xml:space="preserve">Hình 3. </w:t>
      </w:r>
      <w:r w:rsidRPr="00B374C1">
        <w:rPr>
          <w:color w:val="auto"/>
          <w:sz w:val="28"/>
          <w:szCs w:val="28"/>
          <w:lang w:val="vi-VN"/>
        </w:rPr>
        <w:fldChar w:fldCharType="begin"/>
      </w:r>
      <w:r w:rsidRPr="00B374C1">
        <w:rPr>
          <w:color w:val="auto"/>
          <w:sz w:val="28"/>
          <w:szCs w:val="28"/>
          <w:lang w:val="vi-VN"/>
        </w:rPr>
        <w:instrText xml:space="preserve"> SEQ Hình_3. \* ARABIC </w:instrText>
      </w:r>
      <w:r w:rsidRPr="00B374C1">
        <w:rPr>
          <w:color w:val="auto"/>
          <w:sz w:val="28"/>
          <w:szCs w:val="28"/>
          <w:lang w:val="vi-VN"/>
        </w:rPr>
        <w:fldChar w:fldCharType="separate"/>
      </w:r>
      <w:r w:rsidR="008B4D3C" w:rsidRPr="00B374C1">
        <w:rPr>
          <w:noProof/>
          <w:color w:val="auto"/>
          <w:sz w:val="28"/>
          <w:szCs w:val="28"/>
          <w:lang w:val="vi-VN"/>
        </w:rPr>
        <w:t>77</w:t>
      </w:r>
      <w:r w:rsidRPr="00B374C1">
        <w:rPr>
          <w:color w:val="auto"/>
          <w:sz w:val="28"/>
          <w:szCs w:val="28"/>
          <w:lang w:val="vi-VN"/>
        </w:rPr>
        <w:fldChar w:fldCharType="end"/>
      </w:r>
      <w:r w:rsidRPr="00B374C1">
        <w:rPr>
          <w:color w:val="auto"/>
          <w:sz w:val="28"/>
          <w:szCs w:val="28"/>
          <w:lang w:val="vi-VN"/>
        </w:rPr>
        <w:t xml:space="preserve"> Chỉnh sửa thông tin khuyến mã(2)</w:t>
      </w:r>
      <w:bookmarkEnd w:id="267"/>
    </w:p>
    <w:p w14:paraId="3AB5829D" w14:textId="77777777" w:rsidR="0025538C" w:rsidRPr="00B374C1" w:rsidRDefault="0025538C" w:rsidP="000E47FC">
      <w:pPr>
        <w:tabs>
          <w:tab w:val="clear" w:pos="8920"/>
        </w:tabs>
        <w:rPr>
          <w:lang w:val="vi-VN"/>
        </w:rPr>
      </w:pPr>
    </w:p>
    <w:p w14:paraId="424D6129" w14:textId="77777777" w:rsidR="00C055E9" w:rsidRPr="00B374C1" w:rsidRDefault="00000000" w:rsidP="000E47FC">
      <w:pPr>
        <w:keepNext/>
        <w:tabs>
          <w:tab w:val="clear" w:pos="8920"/>
        </w:tabs>
        <w:spacing w:before="0" w:after="100"/>
        <w:rPr>
          <w:lang w:val="vi-VN"/>
        </w:rPr>
      </w:pPr>
      <w:r w:rsidRPr="00B374C1">
        <w:rPr>
          <w:noProof/>
          <w:lang w:val="vi-VN"/>
        </w:rPr>
        <w:drawing>
          <wp:inline distT="114300" distB="114300" distL="114300" distR="114300" wp14:anchorId="7C5E18CF" wp14:editId="40EAB562">
            <wp:extent cx="5667700" cy="2921000"/>
            <wp:effectExtent l="0" t="0" r="0" b="0"/>
            <wp:docPr id="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74"/>
                    <a:srcRect/>
                    <a:stretch>
                      <a:fillRect/>
                    </a:stretch>
                  </pic:blipFill>
                  <pic:spPr>
                    <a:xfrm>
                      <a:off x="0" y="0"/>
                      <a:ext cx="5667700" cy="2921000"/>
                    </a:xfrm>
                    <a:prstGeom prst="rect">
                      <a:avLst/>
                    </a:prstGeom>
                    <a:ln/>
                  </pic:spPr>
                </pic:pic>
              </a:graphicData>
            </a:graphic>
          </wp:inline>
        </w:drawing>
      </w:r>
    </w:p>
    <w:p w14:paraId="2973CFF7" w14:textId="3EBDD4AB" w:rsidR="00FC6EDA" w:rsidRPr="00B374C1" w:rsidRDefault="00C055E9" w:rsidP="000E47FC">
      <w:pPr>
        <w:pStyle w:val="Caption"/>
        <w:tabs>
          <w:tab w:val="clear" w:pos="8920"/>
        </w:tabs>
        <w:jc w:val="center"/>
        <w:rPr>
          <w:color w:val="auto"/>
          <w:sz w:val="28"/>
          <w:szCs w:val="28"/>
          <w:lang w:val="vi-VN"/>
        </w:rPr>
      </w:pPr>
      <w:bookmarkStart w:id="268" w:name="_Toc182467869"/>
      <w:r w:rsidRPr="00B374C1">
        <w:rPr>
          <w:color w:val="auto"/>
          <w:sz w:val="28"/>
          <w:szCs w:val="28"/>
          <w:lang w:val="vi-VN"/>
        </w:rPr>
        <w:t xml:space="preserve">Hình 3. </w:t>
      </w:r>
      <w:r w:rsidRPr="00B374C1">
        <w:rPr>
          <w:color w:val="auto"/>
          <w:sz w:val="28"/>
          <w:szCs w:val="28"/>
          <w:lang w:val="vi-VN"/>
        </w:rPr>
        <w:fldChar w:fldCharType="begin"/>
      </w:r>
      <w:r w:rsidRPr="00B374C1">
        <w:rPr>
          <w:color w:val="auto"/>
          <w:sz w:val="28"/>
          <w:szCs w:val="28"/>
          <w:lang w:val="vi-VN"/>
        </w:rPr>
        <w:instrText xml:space="preserve"> SEQ Hình_3. \* ARABIC </w:instrText>
      </w:r>
      <w:r w:rsidRPr="00B374C1">
        <w:rPr>
          <w:color w:val="auto"/>
          <w:sz w:val="28"/>
          <w:szCs w:val="28"/>
          <w:lang w:val="vi-VN"/>
        </w:rPr>
        <w:fldChar w:fldCharType="separate"/>
      </w:r>
      <w:r w:rsidR="008B4D3C" w:rsidRPr="00B374C1">
        <w:rPr>
          <w:noProof/>
          <w:color w:val="auto"/>
          <w:sz w:val="28"/>
          <w:szCs w:val="28"/>
          <w:lang w:val="vi-VN"/>
        </w:rPr>
        <w:t>78</w:t>
      </w:r>
      <w:r w:rsidRPr="00B374C1">
        <w:rPr>
          <w:color w:val="auto"/>
          <w:sz w:val="28"/>
          <w:szCs w:val="28"/>
          <w:lang w:val="vi-VN"/>
        </w:rPr>
        <w:fldChar w:fldCharType="end"/>
      </w:r>
      <w:r w:rsidRPr="00B374C1">
        <w:rPr>
          <w:color w:val="auto"/>
          <w:sz w:val="28"/>
          <w:szCs w:val="28"/>
          <w:lang w:val="vi-VN"/>
        </w:rPr>
        <w:t xml:space="preserve"> Chỉnh sửa thông tin khuyến mã (3)</w:t>
      </w:r>
      <w:bookmarkEnd w:id="268"/>
    </w:p>
    <w:p w14:paraId="4B90BB4B" w14:textId="77777777" w:rsidR="0025538C" w:rsidRPr="00B374C1" w:rsidRDefault="0025538C" w:rsidP="000E47FC">
      <w:pPr>
        <w:tabs>
          <w:tab w:val="clear" w:pos="8920"/>
        </w:tabs>
        <w:rPr>
          <w:lang w:val="vi-VN"/>
        </w:rPr>
      </w:pPr>
    </w:p>
    <w:p w14:paraId="4E1401B2" w14:textId="77777777" w:rsidR="0025538C" w:rsidRPr="00B374C1" w:rsidRDefault="00000000" w:rsidP="000E47FC">
      <w:pPr>
        <w:keepNext/>
        <w:tabs>
          <w:tab w:val="clear" w:pos="8920"/>
        </w:tabs>
        <w:spacing w:before="0" w:after="100"/>
        <w:rPr>
          <w:lang w:val="vi-VN"/>
        </w:rPr>
      </w:pPr>
      <w:r w:rsidRPr="00B374C1">
        <w:rPr>
          <w:noProof/>
          <w:lang w:val="vi-VN"/>
        </w:rPr>
        <w:drawing>
          <wp:inline distT="114300" distB="114300" distL="114300" distR="114300" wp14:anchorId="073D57EE" wp14:editId="57630B71">
            <wp:extent cx="5667700" cy="1282700"/>
            <wp:effectExtent l="0" t="0" r="0" b="0"/>
            <wp:docPr id="64"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75"/>
                    <a:srcRect/>
                    <a:stretch>
                      <a:fillRect/>
                    </a:stretch>
                  </pic:blipFill>
                  <pic:spPr>
                    <a:xfrm>
                      <a:off x="0" y="0"/>
                      <a:ext cx="5667700" cy="1282700"/>
                    </a:xfrm>
                    <a:prstGeom prst="rect">
                      <a:avLst/>
                    </a:prstGeom>
                    <a:ln/>
                  </pic:spPr>
                </pic:pic>
              </a:graphicData>
            </a:graphic>
          </wp:inline>
        </w:drawing>
      </w:r>
    </w:p>
    <w:p w14:paraId="5AFDF166" w14:textId="7DC7E7E4" w:rsidR="00FC6EDA" w:rsidRPr="00B374C1" w:rsidRDefault="0025538C" w:rsidP="000E47FC">
      <w:pPr>
        <w:pStyle w:val="Caption"/>
        <w:tabs>
          <w:tab w:val="clear" w:pos="8920"/>
        </w:tabs>
        <w:jc w:val="center"/>
        <w:rPr>
          <w:color w:val="auto"/>
          <w:sz w:val="28"/>
          <w:szCs w:val="28"/>
          <w:lang w:val="vi-VN"/>
        </w:rPr>
      </w:pPr>
      <w:bookmarkStart w:id="269" w:name="_Toc182467870"/>
      <w:r w:rsidRPr="00B374C1">
        <w:rPr>
          <w:color w:val="auto"/>
          <w:sz w:val="28"/>
          <w:szCs w:val="28"/>
          <w:lang w:val="vi-VN"/>
        </w:rPr>
        <w:t xml:space="preserve">Hình 3. </w:t>
      </w:r>
      <w:r w:rsidRPr="00B374C1">
        <w:rPr>
          <w:color w:val="auto"/>
          <w:sz w:val="28"/>
          <w:szCs w:val="28"/>
          <w:lang w:val="vi-VN"/>
        </w:rPr>
        <w:fldChar w:fldCharType="begin"/>
      </w:r>
      <w:r w:rsidRPr="00B374C1">
        <w:rPr>
          <w:color w:val="auto"/>
          <w:sz w:val="28"/>
          <w:szCs w:val="28"/>
          <w:lang w:val="vi-VN"/>
        </w:rPr>
        <w:instrText xml:space="preserve"> SEQ Hình_3. \* ARABIC </w:instrText>
      </w:r>
      <w:r w:rsidRPr="00B374C1">
        <w:rPr>
          <w:color w:val="auto"/>
          <w:sz w:val="28"/>
          <w:szCs w:val="28"/>
          <w:lang w:val="vi-VN"/>
        </w:rPr>
        <w:fldChar w:fldCharType="separate"/>
      </w:r>
      <w:r w:rsidR="008B4D3C" w:rsidRPr="00B374C1">
        <w:rPr>
          <w:noProof/>
          <w:color w:val="auto"/>
          <w:sz w:val="28"/>
          <w:szCs w:val="28"/>
          <w:lang w:val="vi-VN"/>
        </w:rPr>
        <w:t>79</w:t>
      </w:r>
      <w:r w:rsidRPr="00B374C1">
        <w:rPr>
          <w:color w:val="auto"/>
          <w:sz w:val="28"/>
          <w:szCs w:val="28"/>
          <w:lang w:val="vi-VN"/>
        </w:rPr>
        <w:fldChar w:fldCharType="end"/>
      </w:r>
      <w:r w:rsidRPr="00B374C1">
        <w:rPr>
          <w:color w:val="auto"/>
          <w:sz w:val="28"/>
          <w:szCs w:val="28"/>
          <w:lang w:val="vi-VN"/>
        </w:rPr>
        <w:t xml:space="preserve"> Tìm kiếm nâng cao trong giao diện sản phẩm của </w:t>
      </w:r>
      <w:proofErr w:type="spellStart"/>
      <w:r w:rsidRPr="00B374C1">
        <w:rPr>
          <w:color w:val="auto"/>
          <w:sz w:val="28"/>
          <w:szCs w:val="28"/>
          <w:lang w:val="vi-VN"/>
        </w:rPr>
        <w:t>Magento</w:t>
      </w:r>
      <w:proofErr w:type="spellEnd"/>
      <w:r w:rsidRPr="00B374C1">
        <w:rPr>
          <w:color w:val="auto"/>
          <w:sz w:val="28"/>
          <w:szCs w:val="28"/>
          <w:lang w:val="vi-VN"/>
        </w:rPr>
        <w:t xml:space="preserve"> </w:t>
      </w:r>
      <w:proofErr w:type="spellStart"/>
      <w:r w:rsidRPr="00B374C1">
        <w:rPr>
          <w:color w:val="auto"/>
          <w:sz w:val="28"/>
          <w:szCs w:val="28"/>
          <w:lang w:val="vi-VN"/>
        </w:rPr>
        <w:t>Admin</w:t>
      </w:r>
      <w:bookmarkEnd w:id="269"/>
      <w:proofErr w:type="spellEnd"/>
    </w:p>
    <w:p w14:paraId="2C2B7A11" w14:textId="77777777" w:rsidR="0025538C" w:rsidRPr="00B374C1" w:rsidRDefault="0025538C" w:rsidP="000E47FC">
      <w:pPr>
        <w:tabs>
          <w:tab w:val="clear" w:pos="8920"/>
        </w:tabs>
        <w:rPr>
          <w:lang w:val="vi-VN"/>
        </w:rPr>
      </w:pPr>
    </w:p>
    <w:p w14:paraId="5B22B882" w14:textId="77777777" w:rsidR="00FC6EDA" w:rsidRPr="00B374C1" w:rsidRDefault="00000000" w:rsidP="000E47FC">
      <w:pPr>
        <w:tabs>
          <w:tab w:val="clear" w:pos="8920"/>
        </w:tabs>
        <w:spacing w:before="0" w:after="100"/>
        <w:ind w:firstLine="720"/>
        <w:rPr>
          <w:lang w:val="vi-VN"/>
        </w:rPr>
      </w:pPr>
      <w:proofErr w:type="spellStart"/>
      <w:r w:rsidRPr="00B374C1">
        <w:rPr>
          <w:lang w:val="vi-VN"/>
        </w:rPr>
        <w:t>Admin</w:t>
      </w:r>
      <w:proofErr w:type="spellEnd"/>
      <w:r w:rsidRPr="00B374C1">
        <w:rPr>
          <w:lang w:val="vi-VN"/>
        </w:rPr>
        <w:t xml:space="preserve"> nhập tên khuyến mãi, tên sẽ hiển thị, mô tả sơ bộ về mã khuyến mãi đó (nếu có).</w:t>
      </w:r>
    </w:p>
    <w:p w14:paraId="5E0D46FD" w14:textId="77777777" w:rsidR="00FC6EDA" w:rsidRPr="00B374C1" w:rsidRDefault="00000000" w:rsidP="000E47FC">
      <w:pPr>
        <w:tabs>
          <w:tab w:val="clear" w:pos="8920"/>
        </w:tabs>
        <w:spacing w:before="0" w:after="100"/>
        <w:ind w:firstLine="720"/>
        <w:rPr>
          <w:lang w:val="vi-VN"/>
        </w:rPr>
      </w:pPr>
      <w:proofErr w:type="spellStart"/>
      <w:r w:rsidRPr="00B374C1">
        <w:rPr>
          <w:lang w:val="vi-VN"/>
        </w:rPr>
        <w:t>Admin</w:t>
      </w:r>
      <w:proofErr w:type="spellEnd"/>
      <w:r w:rsidRPr="00B374C1">
        <w:rPr>
          <w:lang w:val="vi-VN"/>
        </w:rPr>
        <w:t xml:space="preserve"> chọn trạng thái bật/tắt của phiếu khuyến mãi.</w:t>
      </w:r>
    </w:p>
    <w:p w14:paraId="3E694A1A" w14:textId="77777777" w:rsidR="00FC6EDA" w:rsidRPr="00B374C1" w:rsidRDefault="00000000" w:rsidP="000E47FC">
      <w:pPr>
        <w:tabs>
          <w:tab w:val="clear" w:pos="8920"/>
        </w:tabs>
        <w:spacing w:before="0" w:after="100"/>
        <w:ind w:firstLine="720"/>
        <w:rPr>
          <w:lang w:val="vi-VN"/>
        </w:rPr>
      </w:pPr>
      <w:proofErr w:type="spellStart"/>
      <w:r w:rsidRPr="00B374C1">
        <w:rPr>
          <w:lang w:val="vi-VN"/>
        </w:rPr>
        <w:t>Admin</w:t>
      </w:r>
      <w:proofErr w:type="spellEnd"/>
      <w:r w:rsidRPr="00B374C1">
        <w:rPr>
          <w:lang w:val="vi-VN"/>
        </w:rPr>
        <w:t xml:space="preserve"> chọn </w:t>
      </w:r>
      <w:proofErr w:type="spellStart"/>
      <w:r w:rsidRPr="00B374C1">
        <w:rPr>
          <w:lang w:val="vi-VN"/>
        </w:rPr>
        <w:t>Websites</w:t>
      </w:r>
      <w:proofErr w:type="spellEnd"/>
      <w:r w:rsidRPr="00B374C1">
        <w:rPr>
          <w:lang w:val="vi-VN"/>
        </w:rPr>
        <w:t xml:space="preserve"> để hiển thị, </w:t>
      </w:r>
      <w:proofErr w:type="spellStart"/>
      <w:r w:rsidRPr="00B374C1">
        <w:rPr>
          <w:lang w:val="vi-VN"/>
        </w:rPr>
        <w:t>Customer</w:t>
      </w:r>
      <w:proofErr w:type="spellEnd"/>
      <w:r w:rsidRPr="00B374C1">
        <w:rPr>
          <w:lang w:val="vi-VN"/>
        </w:rPr>
        <w:t xml:space="preserve"> </w:t>
      </w:r>
      <w:proofErr w:type="spellStart"/>
      <w:r w:rsidRPr="00B374C1">
        <w:rPr>
          <w:lang w:val="vi-VN"/>
        </w:rPr>
        <w:t>Groups</w:t>
      </w:r>
      <w:proofErr w:type="spellEnd"/>
      <w:r w:rsidRPr="00B374C1">
        <w:rPr>
          <w:lang w:val="vi-VN"/>
        </w:rPr>
        <w:t xml:space="preserve"> (Nhóm người được áp dụng khuyến mãi).</w:t>
      </w:r>
    </w:p>
    <w:p w14:paraId="684C9A64" w14:textId="77777777" w:rsidR="00FC6EDA" w:rsidRPr="00B374C1" w:rsidRDefault="00000000" w:rsidP="000E47FC">
      <w:pPr>
        <w:tabs>
          <w:tab w:val="clear" w:pos="8920"/>
        </w:tabs>
        <w:spacing w:before="0" w:after="100"/>
        <w:ind w:firstLine="720"/>
        <w:rPr>
          <w:lang w:val="vi-VN"/>
        </w:rPr>
      </w:pPr>
      <w:proofErr w:type="spellStart"/>
      <w:r w:rsidRPr="00B374C1">
        <w:rPr>
          <w:lang w:val="vi-VN"/>
        </w:rPr>
        <w:t>Admin</w:t>
      </w:r>
      <w:proofErr w:type="spellEnd"/>
      <w:r w:rsidRPr="00B374C1">
        <w:rPr>
          <w:lang w:val="vi-VN"/>
        </w:rPr>
        <w:t xml:space="preserve"> cài đặt ngày bắt đầu và ngày kết thúc khuyến mãi.</w:t>
      </w:r>
    </w:p>
    <w:p w14:paraId="5DCBCB16" w14:textId="77777777" w:rsidR="00FC6EDA" w:rsidRPr="00B374C1" w:rsidRDefault="00000000" w:rsidP="000E47FC">
      <w:pPr>
        <w:tabs>
          <w:tab w:val="clear" w:pos="8920"/>
        </w:tabs>
        <w:spacing w:before="0" w:after="100"/>
        <w:ind w:firstLine="720"/>
        <w:rPr>
          <w:lang w:val="vi-VN"/>
        </w:rPr>
      </w:pPr>
      <w:r w:rsidRPr="00B374C1">
        <w:rPr>
          <w:lang w:val="vi-VN"/>
        </w:rPr>
        <w:t xml:space="preserve"> </w:t>
      </w:r>
      <w:proofErr w:type="spellStart"/>
      <w:r w:rsidRPr="00B374C1">
        <w:rPr>
          <w:lang w:val="vi-VN"/>
        </w:rPr>
        <w:t>Admin</w:t>
      </w:r>
      <w:proofErr w:type="spellEnd"/>
      <w:r w:rsidRPr="00B374C1">
        <w:rPr>
          <w:lang w:val="vi-VN"/>
        </w:rPr>
        <w:t xml:space="preserve"> có thể đặt một số điều kiện nhất định để áp dụng khuyến mãi.</w:t>
      </w:r>
    </w:p>
    <w:p w14:paraId="6E3B063F" w14:textId="77777777" w:rsidR="00FC6EDA" w:rsidRPr="00B374C1" w:rsidRDefault="00000000" w:rsidP="000E47FC">
      <w:pPr>
        <w:tabs>
          <w:tab w:val="clear" w:pos="8920"/>
        </w:tabs>
        <w:spacing w:before="0" w:after="100"/>
        <w:ind w:firstLine="720"/>
        <w:rPr>
          <w:lang w:val="vi-VN"/>
        </w:rPr>
      </w:pPr>
      <w:proofErr w:type="spellStart"/>
      <w:r w:rsidRPr="00B374C1">
        <w:rPr>
          <w:lang w:val="vi-VN"/>
        </w:rPr>
        <w:t>Admin</w:t>
      </w:r>
      <w:proofErr w:type="spellEnd"/>
      <w:r w:rsidRPr="00B374C1">
        <w:rPr>
          <w:lang w:val="vi-VN"/>
        </w:rPr>
        <w:t xml:space="preserve"> ấn nút “</w:t>
      </w:r>
      <w:proofErr w:type="spellStart"/>
      <w:r w:rsidRPr="00B374C1">
        <w:rPr>
          <w:lang w:val="vi-VN"/>
        </w:rPr>
        <w:t>Save</w:t>
      </w:r>
      <w:proofErr w:type="spellEnd"/>
      <w:r w:rsidRPr="00B374C1">
        <w:rPr>
          <w:lang w:val="vi-VN"/>
        </w:rPr>
        <w:t>” để lưu thông tin hoặc có thể là nút “</w:t>
      </w:r>
      <w:proofErr w:type="spellStart"/>
      <w:r w:rsidRPr="00B374C1">
        <w:rPr>
          <w:lang w:val="vi-VN"/>
        </w:rPr>
        <w:t>Save</w:t>
      </w:r>
      <w:proofErr w:type="spellEnd"/>
      <w:r w:rsidRPr="00B374C1">
        <w:rPr>
          <w:lang w:val="vi-VN"/>
        </w:rPr>
        <w:t xml:space="preserve"> </w:t>
      </w:r>
      <w:proofErr w:type="spellStart"/>
      <w:r w:rsidRPr="00B374C1">
        <w:rPr>
          <w:lang w:val="vi-VN"/>
        </w:rPr>
        <w:t>and</w:t>
      </w:r>
      <w:proofErr w:type="spellEnd"/>
      <w:r w:rsidRPr="00B374C1">
        <w:rPr>
          <w:lang w:val="vi-VN"/>
        </w:rPr>
        <w:t xml:space="preserve"> </w:t>
      </w:r>
      <w:proofErr w:type="spellStart"/>
      <w:r w:rsidRPr="00B374C1">
        <w:rPr>
          <w:lang w:val="vi-VN"/>
        </w:rPr>
        <w:t>Apply</w:t>
      </w:r>
      <w:proofErr w:type="spellEnd"/>
      <w:r w:rsidRPr="00B374C1">
        <w:rPr>
          <w:lang w:val="vi-VN"/>
        </w:rPr>
        <w:t>” để lưu và chuyển hướng đến trang thêm phiếu mã giảm giá áp dụng cho khuyến mãi hoặc “</w:t>
      </w:r>
      <w:proofErr w:type="spellStart"/>
      <w:r w:rsidRPr="00B374C1">
        <w:rPr>
          <w:lang w:val="vi-VN"/>
        </w:rPr>
        <w:t>Save</w:t>
      </w:r>
      <w:proofErr w:type="spellEnd"/>
      <w:r w:rsidRPr="00B374C1">
        <w:rPr>
          <w:lang w:val="vi-VN"/>
        </w:rPr>
        <w:t xml:space="preserve"> </w:t>
      </w:r>
      <w:proofErr w:type="spellStart"/>
      <w:r w:rsidRPr="00B374C1">
        <w:rPr>
          <w:lang w:val="vi-VN"/>
        </w:rPr>
        <w:t>and</w:t>
      </w:r>
      <w:proofErr w:type="spellEnd"/>
      <w:r w:rsidRPr="00B374C1">
        <w:rPr>
          <w:lang w:val="vi-VN"/>
        </w:rPr>
        <w:t xml:space="preserve"> </w:t>
      </w:r>
      <w:proofErr w:type="spellStart"/>
      <w:r w:rsidRPr="00B374C1">
        <w:rPr>
          <w:lang w:val="vi-VN"/>
        </w:rPr>
        <w:t>Continue</w:t>
      </w:r>
      <w:proofErr w:type="spellEnd"/>
      <w:r w:rsidRPr="00B374C1">
        <w:rPr>
          <w:lang w:val="vi-VN"/>
        </w:rPr>
        <w:t xml:space="preserve"> </w:t>
      </w:r>
      <w:proofErr w:type="spellStart"/>
      <w:r w:rsidRPr="00B374C1">
        <w:rPr>
          <w:lang w:val="vi-VN"/>
        </w:rPr>
        <w:t>Edit</w:t>
      </w:r>
      <w:proofErr w:type="spellEnd"/>
      <w:r w:rsidRPr="00B374C1">
        <w:rPr>
          <w:lang w:val="vi-VN"/>
        </w:rPr>
        <w:t>” để có thể lưu tạm dữ liệu rồi chỉnh sửa tiếp.</w:t>
      </w:r>
    </w:p>
    <w:p w14:paraId="696B975F" w14:textId="77777777" w:rsidR="00FC6EDA" w:rsidRPr="00B374C1" w:rsidRDefault="00000000" w:rsidP="000E47FC">
      <w:pPr>
        <w:tabs>
          <w:tab w:val="clear" w:pos="8920"/>
        </w:tabs>
        <w:spacing w:before="0" w:after="100"/>
        <w:ind w:firstLine="720"/>
        <w:rPr>
          <w:lang w:val="vi-VN"/>
        </w:rPr>
      </w:pPr>
      <w:r w:rsidRPr="00B374C1">
        <w:rPr>
          <w:lang w:val="vi-VN"/>
        </w:rPr>
        <w:t xml:space="preserve">Ngoài những thành phần trên thì ta có thêm một số hoạt động như là </w:t>
      </w:r>
      <w:proofErr w:type="spellStart"/>
      <w:r w:rsidRPr="00B374C1">
        <w:rPr>
          <w:lang w:val="vi-VN"/>
        </w:rPr>
        <w:t>Coupon</w:t>
      </w:r>
      <w:proofErr w:type="spellEnd"/>
      <w:r w:rsidRPr="00B374C1">
        <w:rPr>
          <w:lang w:val="vi-VN"/>
        </w:rPr>
        <w:t xml:space="preserve">, </w:t>
      </w:r>
      <w:proofErr w:type="spellStart"/>
      <w:r w:rsidRPr="00B374C1">
        <w:rPr>
          <w:lang w:val="vi-VN"/>
        </w:rPr>
        <w:t>User</w:t>
      </w:r>
      <w:proofErr w:type="spellEnd"/>
      <w:r w:rsidRPr="00B374C1">
        <w:rPr>
          <w:lang w:val="vi-VN"/>
        </w:rPr>
        <w:t xml:space="preserve"> </w:t>
      </w:r>
      <w:proofErr w:type="spellStart"/>
      <w:r w:rsidRPr="00B374C1">
        <w:rPr>
          <w:lang w:val="vi-VN"/>
        </w:rPr>
        <w:t>per</w:t>
      </w:r>
      <w:proofErr w:type="spellEnd"/>
      <w:r w:rsidRPr="00B374C1">
        <w:rPr>
          <w:lang w:val="vi-VN"/>
        </w:rPr>
        <w:t xml:space="preserve"> </w:t>
      </w:r>
      <w:proofErr w:type="spellStart"/>
      <w:r w:rsidRPr="00B374C1">
        <w:rPr>
          <w:lang w:val="vi-VN"/>
        </w:rPr>
        <w:t>Customer</w:t>
      </w:r>
      <w:proofErr w:type="spellEnd"/>
      <w:r w:rsidRPr="00B374C1">
        <w:rPr>
          <w:lang w:val="vi-VN"/>
        </w:rPr>
        <w:t xml:space="preserve">,... Khi chọn </w:t>
      </w:r>
      <w:proofErr w:type="spellStart"/>
      <w:r w:rsidRPr="00B374C1">
        <w:rPr>
          <w:lang w:val="vi-VN"/>
        </w:rPr>
        <w:t>coupon</w:t>
      </w:r>
      <w:proofErr w:type="spellEnd"/>
      <w:r w:rsidRPr="00B374C1">
        <w:rPr>
          <w:lang w:val="vi-VN"/>
        </w:rPr>
        <w:t xml:space="preserve">, </w:t>
      </w:r>
      <w:proofErr w:type="spellStart"/>
      <w:r w:rsidRPr="00B374C1">
        <w:rPr>
          <w:lang w:val="vi-VN"/>
        </w:rPr>
        <w:t>Admin</w:t>
      </w:r>
      <w:proofErr w:type="spellEnd"/>
      <w:r w:rsidRPr="00B374C1">
        <w:rPr>
          <w:lang w:val="vi-VN"/>
        </w:rPr>
        <w:t xml:space="preserve"> có thể nhập thủ công hoặc nhờ tự động tạo ra những dữ liệu mã khuyến mãi hợp lý trong bảng </w:t>
      </w:r>
      <w:proofErr w:type="spellStart"/>
      <w:r w:rsidRPr="00B374C1">
        <w:rPr>
          <w:lang w:val="vi-VN"/>
        </w:rPr>
        <w:t>Manage</w:t>
      </w:r>
      <w:proofErr w:type="spellEnd"/>
      <w:r w:rsidRPr="00B374C1">
        <w:rPr>
          <w:lang w:val="vi-VN"/>
        </w:rPr>
        <w:t xml:space="preserve"> </w:t>
      </w:r>
      <w:proofErr w:type="spellStart"/>
      <w:r w:rsidRPr="00B374C1">
        <w:rPr>
          <w:lang w:val="vi-VN"/>
        </w:rPr>
        <w:t>Coupon</w:t>
      </w:r>
      <w:proofErr w:type="spellEnd"/>
      <w:r w:rsidRPr="00B374C1">
        <w:rPr>
          <w:lang w:val="vi-VN"/>
        </w:rPr>
        <w:t xml:space="preserve"> </w:t>
      </w:r>
      <w:proofErr w:type="spellStart"/>
      <w:r w:rsidRPr="00B374C1">
        <w:rPr>
          <w:lang w:val="vi-VN"/>
        </w:rPr>
        <w:t>Codes</w:t>
      </w:r>
      <w:proofErr w:type="spellEnd"/>
      <w:r w:rsidRPr="00B374C1">
        <w:rPr>
          <w:lang w:val="vi-VN"/>
        </w:rPr>
        <w:t>.</w:t>
      </w:r>
    </w:p>
    <w:p w14:paraId="5F9AF459" w14:textId="77777777" w:rsidR="00FC6EDA" w:rsidRPr="00B374C1" w:rsidRDefault="00000000" w:rsidP="000E47FC">
      <w:pPr>
        <w:tabs>
          <w:tab w:val="clear" w:pos="8920"/>
        </w:tabs>
        <w:spacing w:before="0" w:after="100"/>
        <w:ind w:firstLine="720"/>
        <w:rPr>
          <w:lang w:val="vi-VN"/>
        </w:rPr>
      </w:pPr>
      <w:proofErr w:type="spellStart"/>
      <w:r w:rsidRPr="00B374C1">
        <w:rPr>
          <w:lang w:val="vi-VN"/>
        </w:rPr>
        <w:t>Admin</w:t>
      </w:r>
      <w:proofErr w:type="spellEnd"/>
      <w:r w:rsidRPr="00B374C1">
        <w:rPr>
          <w:lang w:val="vi-VN"/>
        </w:rPr>
        <w:t xml:space="preserve"> nhấn nút để lưu thông tin hoặc nút và chuyển hướng đến trang thêm các phiếu giảm giá áp dụng cho khuyến mãi.</w:t>
      </w:r>
    </w:p>
    <w:p w14:paraId="569CD631" w14:textId="77777777" w:rsidR="00FC6EDA" w:rsidRPr="00B374C1" w:rsidRDefault="00FC6EDA" w:rsidP="000E47FC">
      <w:pPr>
        <w:tabs>
          <w:tab w:val="clear" w:pos="8920"/>
        </w:tabs>
        <w:spacing w:before="0" w:after="100"/>
        <w:ind w:firstLine="720"/>
        <w:rPr>
          <w:lang w:val="vi-VN"/>
        </w:rPr>
      </w:pPr>
    </w:p>
    <w:p w14:paraId="59D20A2A" w14:textId="77777777" w:rsidR="00FC6EDA" w:rsidRPr="00B374C1" w:rsidRDefault="00000000" w:rsidP="000E47FC">
      <w:pPr>
        <w:tabs>
          <w:tab w:val="clear" w:pos="8920"/>
        </w:tabs>
        <w:spacing w:before="0" w:after="100"/>
        <w:ind w:left="2160"/>
        <w:rPr>
          <w:b/>
          <w:lang w:val="vi-VN"/>
        </w:rPr>
      </w:pPr>
      <w:r w:rsidRPr="00B374C1">
        <w:rPr>
          <w:b/>
          <w:lang w:val="vi-VN"/>
        </w:rPr>
        <w:t>6.2.6.2. Chỉnh sửa phiếu khuyến mãi</w:t>
      </w:r>
    </w:p>
    <w:p w14:paraId="69DCCA77" w14:textId="77777777" w:rsidR="00FC6EDA" w:rsidRPr="00B374C1" w:rsidRDefault="00000000" w:rsidP="000E47FC">
      <w:pPr>
        <w:tabs>
          <w:tab w:val="clear" w:pos="8920"/>
        </w:tabs>
        <w:spacing w:before="0" w:after="100"/>
        <w:ind w:firstLine="720"/>
        <w:rPr>
          <w:lang w:val="vi-VN"/>
        </w:rPr>
      </w:pPr>
      <w:proofErr w:type="spellStart"/>
      <w:r w:rsidRPr="00B374C1">
        <w:rPr>
          <w:lang w:val="vi-VN"/>
        </w:rPr>
        <w:t>Admin</w:t>
      </w:r>
      <w:proofErr w:type="spellEnd"/>
      <w:r w:rsidRPr="00B374C1">
        <w:rPr>
          <w:lang w:val="vi-VN"/>
        </w:rPr>
        <w:t xml:space="preserve"> chọn vào mã khuyến mãi muốn sửa để chuyển hướng đến trang chỉnh sửa thông tin. </w:t>
      </w:r>
    </w:p>
    <w:p w14:paraId="565035EF" w14:textId="77777777" w:rsidR="00FC6EDA" w:rsidRPr="00B374C1" w:rsidRDefault="00000000" w:rsidP="000E47FC">
      <w:pPr>
        <w:tabs>
          <w:tab w:val="clear" w:pos="8920"/>
        </w:tabs>
        <w:spacing w:before="0" w:after="100"/>
        <w:ind w:firstLine="720"/>
        <w:rPr>
          <w:lang w:val="vi-VN"/>
        </w:rPr>
      </w:pPr>
      <w:proofErr w:type="spellStart"/>
      <w:r w:rsidRPr="00B374C1">
        <w:rPr>
          <w:lang w:val="vi-VN"/>
        </w:rPr>
        <w:t>Admin</w:t>
      </w:r>
      <w:proofErr w:type="spellEnd"/>
      <w:r w:rsidRPr="00B374C1">
        <w:rPr>
          <w:lang w:val="vi-VN"/>
        </w:rPr>
        <w:t xml:space="preserve"> có thể chỉnh sửa tên khuyến mãi, tên hiển thị, loại mua hàng sẽ áp dụng khuyến mãi. </w:t>
      </w:r>
    </w:p>
    <w:p w14:paraId="5E31F195" w14:textId="77777777" w:rsidR="00FC6EDA" w:rsidRPr="00B374C1" w:rsidRDefault="00000000" w:rsidP="000E47FC">
      <w:pPr>
        <w:tabs>
          <w:tab w:val="clear" w:pos="8920"/>
        </w:tabs>
        <w:spacing w:before="0" w:after="100"/>
        <w:ind w:firstLine="720"/>
        <w:rPr>
          <w:lang w:val="vi-VN"/>
        </w:rPr>
      </w:pPr>
      <w:proofErr w:type="spellStart"/>
      <w:r w:rsidRPr="00B374C1">
        <w:rPr>
          <w:lang w:val="vi-VN"/>
        </w:rPr>
        <w:t>Admin</w:t>
      </w:r>
      <w:proofErr w:type="spellEnd"/>
      <w:r w:rsidRPr="00B374C1">
        <w:rPr>
          <w:lang w:val="vi-VN"/>
        </w:rPr>
        <w:t xml:space="preserve"> chỉnh sửa ngày bắt đầu khuyến mãi. </w:t>
      </w:r>
    </w:p>
    <w:p w14:paraId="3D0DC037" w14:textId="77777777" w:rsidR="00FC6EDA" w:rsidRPr="00B374C1" w:rsidRDefault="00000000" w:rsidP="000E47FC">
      <w:pPr>
        <w:tabs>
          <w:tab w:val="clear" w:pos="8920"/>
        </w:tabs>
        <w:spacing w:before="0" w:after="100"/>
        <w:ind w:firstLine="720"/>
        <w:rPr>
          <w:lang w:val="vi-VN"/>
        </w:rPr>
      </w:pPr>
      <w:proofErr w:type="spellStart"/>
      <w:r w:rsidRPr="00B374C1">
        <w:rPr>
          <w:lang w:val="vi-VN"/>
        </w:rPr>
        <w:t>Admin</w:t>
      </w:r>
      <w:proofErr w:type="spellEnd"/>
      <w:r w:rsidRPr="00B374C1">
        <w:rPr>
          <w:lang w:val="vi-VN"/>
        </w:rPr>
        <w:t xml:space="preserve"> chỉnh sửa trạng thái của phiêu khuyến mãi. </w:t>
      </w:r>
    </w:p>
    <w:p w14:paraId="5393C4B6" w14:textId="77777777" w:rsidR="00FC6EDA" w:rsidRPr="00B374C1" w:rsidRDefault="00000000" w:rsidP="000E47FC">
      <w:pPr>
        <w:tabs>
          <w:tab w:val="clear" w:pos="8920"/>
        </w:tabs>
        <w:spacing w:before="0" w:after="100"/>
        <w:ind w:firstLine="720"/>
        <w:rPr>
          <w:lang w:val="vi-VN"/>
        </w:rPr>
      </w:pPr>
      <w:proofErr w:type="spellStart"/>
      <w:r w:rsidRPr="00B374C1">
        <w:rPr>
          <w:lang w:val="vi-VN"/>
        </w:rPr>
        <w:t>Admin</w:t>
      </w:r>
      <w:proofErr w:type="spellEnd"/>
      <w:r w:rsidRPr="00B374C1">
        <w:rPr>
          <w:lang w:val="vi-VN"/>
        </w:rPr>
        <w:t xml:space="preserve"> có thể chỉnh sửa số lượng </w:t>
      </w:r>
      <w:proofErr w:type="spellStart"/>
      <w:r w:rsidRPr="00B374C1">
        <w:rPr>
          <w:lang w:val="vi-VN"/>
        </w:rPr>
        <w:t>coupon</w:t>
      </w:r>
      <w:proofErr w:type="spellEnd"/>
      <w:r w:rsidRPr="00B374C1">
        <w:rPr>
          <w:lang w:val="vi-VN"/>
        </w:rPr>
        <w:t xml:space="preserve"> nếu đang ở </w:t>
      </w:r>
      <w:proofErr w:type="spellStart"/>
      <w:r w:rsidRPr="00B374C1">
        <w:rPr>
          <w:lang w:val="vi-VN"/>
        </w:rPr>
        <w:t>Cart</w:t>
      </w:r>
      <w:proofErr w:type="spellEnd"/>
      <w:r w:rsidRPr="00B374C1">
        <w:rPr>
          <w:lang w:val="vi-VN"/>
        </w:rPr>
        <w:t xml:space="preserve"> </w:t>
      </w:r>
      <w:proofErr w:type="spellStart"/>
      <w:r w:rsidRPr="00B374C1">
        <w:rPr>
          <w:lang w:val="vi-VN"/>
        </w:rPr>
        <w:t>Price</w:t>
      </w:r>
      <w:proofErr w:type="spellEnd"/>
      <w:r w:rsidRPr="00B374C1">
        <w:rPr>
          <w:lang w:val="vi-VN"/>
        </w:rPr>
        <w:t xml:space="preserve"> </w:t>
      </w:r>
      <w:proofErr w:type="spellStart"/>
      <w:r w:rsidRPr="00B374C1">
        <w:rPr>
          <w:lang w:val="vi-VN"/>
        </w:rPr>
        <w:t>Rules</w:t>
      </w:r>
      <w:proofErr w:type="spellEnd"/>
      <w:r w:rsidRPr="00B374C1">
        <w:rPr>
          <w:lang w:val="vi-VN"/>
        </w:rPr>
        <w:t>.</w:t>
      </w:r>
    </w:p>
    <w:p w14:paraId="66EE65F0" w14:textId="77777777" w:rsidR="00FC6EDA" w:rsidRPr="00B374C1" w:rsidRDefault="00000000" w:rsidP="000E47FC">
      <w:pPr>
        <w:tabs>
          <w:tab w:val="clear" w:pos="8920"/>
        </w:tabs>
        <w:spacing w:before="0" w:after="100"/>
        <w:ind w:firstLine="720"/>
        <w:rPr>
          <w:lang w:val="vi-VN"/>
        </w:rPr>
      </w:pPr>
      <w:proofErr w:type="spellStart"/>
      <w:r w:rsidRPr="00B374C1">
        <w:rPr>
          <w:lang w:val="vi-VN"/>
        </w:rPr>
        <w:t>Admin</w:t>
      </w:r>
      <w:proofErr w:type="spellEnd"/>
      <w:r w:rsidRPr="00B374C1">
        <w:rPr>
          <w:lang w:val="vi-VN"/>
        </w:rPr>
        <w:t xml:space="preserve"> nhấn nút “</w:t>
      </w:r>
      <w:proofErr w:type="spellStart"/>
      <w:r w:rsidRPr="00B374C1">
        <w:rPr>
          <w:lang w:val="vi-VN"/>
        </w:rPr>
        <w:t>Save</w:t>
      </w:r>
      <w:proofErr w:type="spellEnd"/>
      <w:r w:rsidRPr="00B374C1">
        <w:rPr>
          <w:lang w:val="vi-VN"/>
        </w:rPr>
        <w:t>” để lưu thông tin khuyến mãi.</w:t>
      </w:r>
    </w:p>
    <w:p w14:paraId="62C990A3" w14:textId="77777777" w:rsidR="00FC6EDA" w:rsidRPr="00B374C1" w:rsidRDefault="00000000" w:rsidP="000E47FC">
      <w:pPr>
        <w:tabs>
          <w:tab w:val="clear" w:pos="8920"/>
        </w:tabs>
        <w:spacing w:before="0" w:after="100"/>
        <w:rPr>
          <w:lang w:val="vi-VN"/>
        </w:rPr>
      </w:pPr>
      <w:r w:rsidRPr="00B374C1">
        <w:rPr>
          <w:noProof/>
          <w:lang w:val="vi-VN"/>
        </w:rPr>
        <w:drawing>
          <wp:inline distT="114300" distB="114300" distL="114300" distR="114300" wp14:anchorId="0DBAE0EB" wp14:editId="55535C4E">
            <wp:extent cx="5667700" cy="520700"/>
            <wp:effectExtent l="0" t="0" r="0" b="0"/>
            <wp:docPr id="137"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176"/>
                    <a:srcRect/>
                    <a:stretch>
                      <a:fillRect/>
                    </a:stretch>
                  </pic:blipFill>
                  <pic:spPr>
                    <a:xfrm>
                      <a:off x="0" y="0"/>
                      <a:ext cx="5667700" cy="520700"/>
                    </a:xfrm>
                    <a:prstGeom prst="rect">
                      <a:avLst/>
                    </a:prstGeom>
                    <a:ln/>
                  </pic:spPr>
                </pic:pic>
              </a:graphicData>
            </a:graphic>
          </wp:inline>
        </w:drawing>
      </w:r>
    </w:p>
    <w:p w14:paraId="69BE9EFE" w14:textId="77777777" w:rsidR="00FC6EDA" w:rsidRPr="00B374C1" w:rsidRDefault="00FC6EDA" w:rsidP="000E47FC">
      <w:pPr>
        <w:tabs>
          <w:tab w:val="clear" w:pos="8920"/>
        </w:tabs>
        <w:spacing w:before="0" w:after="100"/>
        <w:ind w:firstLine="720"/>
        <w:rPr>
          <w:lang w:val="vi-VN"/>
        </w:rPr>
      </w:pPr>
    </w:p>
    <w:p w14:paraId="50E6780C" w14:textId="77777777" w:rsidR="00FC6EDA" w:rsidRPr="00B374C1" w:rsidRDefault="00000000" w:rsidP="000E47FC">
      <w:pPr>
        <w:tabs>
          <w:tab w:val="clear" w:pos="8920"/>
        </w:tabs>
        <w:spacing w:before="0" w:after="100"/>
        <w:ind w:left="2160"/>
        <w:rPr>
          <w:b/>
          <w:lang w:val="vi-VN"/>
        </w:rPr>
      </w:pPr>
      <w:r w:rsidRPr="00B374C1">
        <w:rPr>
          <w:b/>
          <w:lang w:val="vi-VN"/>
        </w:rPr>
        <w:t>6.2.6.3. Xóa phiếu khuyến mãi</w:t>
      </w:r>
    </w:p>
    <w:p w14:paraId="34985547" w14:textId="77777777" w:rsidR="00FC6EDA" w:rsidRPr="00B374C1" w:rsidRDefault="00000000" w:rsidP="000E47FC">
      <w:pPr>
        <w:tabs>
          <w:tab w:val="clear" w:pos="8920"/>
        </w:tabs>
        <w:spacing w:before="0" w:after="100"/>
        <w:ind w:firstLine="720"/>
        <w:rPr>
          <w:lang w:val="vi-VN"/>
        </w:rPr>
      </w:pPr>
      <w:proofErr w:type="spellStart"/>
      <w:r w:rsidRPr="00B374C1">
        <w:rPr>
          <w:lang w:val="vi-VN"/>
        </w:rPr>
        <w:t>Admin</w:t>
      </w:r>
      <w:proofErr w:type="spellEnd"/>
      <w:r w:rsidRPr="00B374C1">
        <w:rPr>
          <w:lang w:val="vi-VN"/>
        </w:rPr>
        <w:t xml:space="preserve"> chọn vào phiếu khuyến mãi muốn xóa. Sau đó nhấn mục “</w:t>
      </w:r>
      <w:proofErr w:type="spellStart"/>
      <w:r w:rsidRPr="00B374C1">
        <w:rPr>
          <w:lang w:val="vi-VN"/>
        </w:rPr>
        <w:t>Delete</w:t>
      </w:r>
      <w:proofErr w:type="spellEnd"/>
      <w:r w:rsidRPr="00B374C1">
        <w:rPr>
          <w:lang w:val="vi-VN"/>
        </w:rPr>
        <w:t xml:space="preserve"> </w:t>
      </w:r>
      <w:proofErr w:type="spellStart"/>
      <w:r w:rsidRPr="00B374C1">
        <w:rPr>
          <w:lang w:val="vi-VN"/>
        </w:rPr>
        <w:t>Rule</w:t>
      </w:r>
      <w:proofErr w:type="spellEnd"/>
      <w:r w:rsidRPr="00B374C1">
        <w:rPr>
          <w:lang w:val="vi-VN"/>
        </w:rPr>
        <w:t>”, hệ thống sẽ hiển thị thông báo tương ứng.</w:t>
      </w:r>
    </w:p>
    <w:p w14:paraId="530C545E" w14:textId="77777777" w:rsidR="00FC6EDA" w:rsidRPr="00B374C1" w:rsidRDefault="00000000" w:rsidP="000E47FC">
      <w:pPr>
        <w:tabs>
          <w:tab w:val="clear" w:pos="8920"/>
        </w:tabs>
        <w:spacing w:before="0" w:after="100"/>
        <w:rPr>
          <w:lang w:val="vi-VN"/>
        </w:rPr>
      </w:pPr>
      <w:r w:rsidRPr="00B374C1">
        <w:rPr>
          <w:noProof/>
          <w:lang w:val="vi-VN"/>
        </w:rPr>
        <w:drawing>
          <wp:inline distT="114300" distB="114300" distL="114300" distR="114300" wp14:anchorId="7A08FA5E" wp14:editId="4579E6C7">
            <wp:extent cx="5667700" cy="520700"/>
            <wp:effectExtent l="0" t="0" r="0" b="0"/>
            <wp:docPr id="126"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176"/>
                    <a:srcRect/>
                    <a:stretch>
                      <a:fillRect/>
                    </a:stretch>
                  </pic:blipFill>
                  <pic:spPr>
                    <a:xfrm>
                      <a:off x="0" y="0"/>
                      <a:ext cx="5667700" cy="520700"/>
                    </a:xfrm>
                    <a:prstGeom prst="rect">
                      <a:avLst/>
                    </a:prstGeom>
                    <a:ln/>
                  </pic:spPr>
                </pic:pic>
              </a:graphicData>
            </a:graphic>
          </wp:inline>
        </w:drawing>
      </w:r>
    </w:p>
    <w:p w14:paraId="1B0D703E" w14:textId="77777777" w:rsidR="00FC6EDA" w:rsidRPr="00B374C1" w:rsidRDefault="00FC6EDA" w:rsidP="000E47FC">
      <w:pPr>
        <w:tabs>
          <w:tab w:val="clear" w:pos="8920"/>
        </w:tabs>
        <w:spacing w:before="0" w:after="100"/>
        <w:rPr>
          <w:lang w:val="vi-VN"/>
        </w:rPr>
      </w:pPr>
    </w:p>
    <w:p w14:paraId="6D97C90C" w14:textId="77777777" w:rsidR="00FC6EDA" w:rsidRPr="00B374C1" w:rsidRDefault="00000000" w:rsidP="000E47FC">
      <w:pPr>
        <w:tabs>
          <w:tab w:val="clear" w:pos="8920"/>
        </w:tabs>
        <w:spacing w:before="0" w:after="100"/>
        <w:ind w:left="2160"/>
        <w:rPr>
          <w:b/>
          <w:lang w:val="vi-VN"/>
        </w:rPr>
      </w:pPr>
      <w:r w:rsidRPr="00B374C1">
        <w:rPr>
          <w:b/>
          <w:lang w:val="vi-VN"/>
        </w:rPr>
        <w:t>6.2.6.4. Tìm kiếm khuyến mãi</w:t>
      </w:r>
    </w:p>
    <w:p w14:paraId="7308B8FB" w14:textId="77777777" w:rsidR="00FC6EDA" w:rsidRPr="00B374C1" w:rsidRDefault="00FC6EDA" w:rsidP="000E47FC">
      <w:pPr>
        <w:tabs>
          <w:tab w:val="clear" w:pos="8920"/>
        </w:tabs>
        <w:spacing w:before="0" w:after="100"/>
        <w:rPr>
          <w:b/>
          <w:lang w:val="vi-VN"/>
        </w:rPr>
      </w:pPr>
    </w:p>
    <w:p w14:paraId="30AD7D7B" w14:textId="77777777" w:rsidR="00FC6EDA" w:rsidRPr="00B374C1" w:rsidRDefault="00000000" w:rsidP="000E47FC">
      <w:pPr>
        <w:numPr>
          <w:ilvl w:val="0"/>
          <w:numId w:val="125"/>
        </w:numPr>
        <w:tabs>
          <w:tab w:val="clear" w:pos="8920"/>
        </w:tabs>
        <w:spacing w:before="0" w:after="100"/>
        <w:rPr>
          <w:lang w:val="vi-VN"/>
        </w:rPr>
      </w:pPr>
      <w:r w:rsidRPr="00B374C1">
        <w:rPr>
          <w:lang w:val="vi-VN"/>
        </w:rPr>
        <w:t xml:space="preserve">Đối với </w:t>
      </w:r>
      <w:proofErr w:type="spellStart"/>
      <w:r w:rsidRPr="00B374C1">
        <w:rPr>
          <w:lang w:val="vi-VN"/>
        </w:rPr>
        <w:t>Catalog</w:t>
      </w:r>
      <w:proofErr w:type="spellEnd"/>
      <w:r w:rsidRPr="00B374C1">
        <w:rPr>
          <w:lang w:val="vi-VN"/>
        </w:rPr>
        <w:t xml:space="preserve"> </w:t>
      </w:r>
      <w:proofErr w:type="spellStart"/>
      <w:r w:rsidRPr="00B374C1">
        <w:rPr>
          <w:lang w:val="vi-VN"/>
        </w:rPr>
        <w:t>Price</w:t>
      </w:r>
      <w:proofErr w:type="spellEnd"/>
      <w:r w:rsidRPr="00B374C1">
        <w:rPr>
          <w:lang w:val="vi-VN"/>
        </w:rPr>
        <w:t xml:space="preserve"> </w:t>
      </w:r>
      <w:proofErr w:type="spellStart"/>
      <w:r w:rsidRPr="00B374C1">
        <w:rPr>
          <w:lang w:val="vi-VN"/>
        </w:rPr>
        <w:t>Rule</w:t>
      </w:r>
      <w:proofErr w:type="spellEnd"/>
      <w:r w:rsidRPr="00B374C1">
        <w:rPr>
          <w:lang w:val="vi-VN"/>
        </w:rPr>
        <w:t xml:space="preserve">: </w:t>
      </w:r>
    </w:p>
    <w:p w14:paraId="0AB39ABF" w14:textId="77777777" w:rsidR="00FC6EDA" w:rsidRPr="00B374C1" w:rsidRDefault="00000000" w:rsidP="000E47FC">
      <w:pPr>
        <w:tabs>
          <w:tab w:val="clear" w:pos="8920"/>
        </w:tabs>
        <w:spacing w:before="0" w:after="100"/>
        <w:rPr>
          <w:b/>
          <w:lang w:val="vi-VN"/>
        </w:rPr>
      </w:pPr>
      <w:r w:rsidRPr="00B374C1">
        <w:rPr>
          <w:b/>
          <w:noProof/>
          <w:lang w:val="vi-VN"/>
        </w:rPr>
        <w:drawing>
          <wp:inline distT="114300" distB="114300" distL="114300" distR="114300" wp14:anchorId="7097393B" wp14:editId="747B7D93">
            <wp:extent cx="5667700" cy="965200"/>
            <wp:effectExtent l="0" t="0" r="0" b="0"/>
            <wp:docPr id="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77"/>
                    <a:srcRect/>
                    <a:stretch>
                      <a:fillRect/>
                    </a:stretch>
                  </pic:blipFill>
                  <pic:spPr>
                    <a:xfrm>
                      <a:off x="0" y="0"/>
                      <a:ext cx="5667700" cy="965200"/>
                    </a:xfrm>
                    <a:prstGeom prst="rect">
                      <a:avLst/>
                    </a:prstGeom>
                    <a:ln/>
                  </pic:spPr>
                </pic:pic>
              </a:graphicData>
            </a:graphic>
          </wp:inline>
        </w:drawing>
      </w:r>
    </w:p>
    <w:p w14:paraId="27445AAB" w14:textId="77777777" w:rsidR="00FC6EDA" w:rsidRPr="00B374C1" w:rsidRDefault="00000000" w:rsidP="000E47FC">
      <w:pPr>
        <w:tabs>
          <w:tab w:val="clear" w:pos="8920"/>
        </w:tabs>
        <w:spacing w:before="0" w:after="100"/>
        <w:ind w:firstLine="720"/>
        <w:rPr>
          <w:lang w:val="vi-VN"/>
        </w:rPr>
      </w:pPr>
      <w:proofErr w:type="spellStart"/>
      <w:r w:rsidRPr="00B374C1">
        <w:rPr>
          <w:lang w:val="vi-VN"/>
        </w:rPr>
        <w:t>Admin</w:t>
      </w:r>
      <w:proofErr w:type="spellEnd"/>
      <w:r w:rsidRPr="00B374C1">
        <w:rPr>
          <w:lang w:val="vi-VN"/>
        </w:rPr>
        <w:t xml:space="preserve"> tìm kiếm khuyến mãi bằng hình thức nhập tên khuyến mãi. </w:t>
      </w:r>
    </w:p>
    <w:p w14:paraId="04571E54" w14:textId="77777777" w:rsidR="00FC6EDA" w:rsidRPr="00B374C1" w:rsidRDefault="00000000" w:rsidP="000E47FC">
      <w:pPr>
        <w:tabs>
          <w:tab w:val="clear" w:pos="8920"/>
        </w:tabs>
        <w:spacing w:before="0" w:after="100"/>
        <w:ind w:firstLine="720"/>
        <w:rPr>
          <w:lang w:val="vi-VN"/>
        </w:rPr>
      </w:pPr>
      <w:proofErr w:type="spellStart"/>
      <w:r w:rsidRPr="00B374C1">
        <w:rPr>
          <w:lang w:val="vi-VN"/>
        </w:rPr>
        <w:t>Admin</w:t>
      </w:r>
      <w:proofErr w:type="spellEnd"/>
      <w:r w:rsidRPr="00B374C1">
        <w:rPr>
          <w:lang w:val="vi-VN"/>
        </w:rPr>
        <w:t xml:space="preserve"> tìm kiếm khuyến mãi bằng hình thức thời gian tổ chức khuyến mãi.</w:t>
      </w:r>
    </w:p>
    <w:p w14:paraId="1D332594" w14:textId="77777777" w:rsidR="00FC6EDA" w:rsidRPr="00B374C1" w:rsidRDefault="00000000" w:rsidP="000E47FC">
      <w:pPr>
        <w:tabs>
          <w:tab w:val="clear" w:pos="8920"/>
        </w:tabs>
        <w:spacing w:before="0" w:after="100"/>
        <w:ind w:firstLine="720"/>
        <w:rPr>
          <w:lang w:val="vi-VN"/>
        </w:rPr>
      </w:pPr>
      <w:proofErr w:type="spellStart"/>
      <w:r w:rsidRPr="00B374C1">
        <w:rPr>
          <w:lang w:val="vi-VN"/>
        </w:rPr>
        <w:t>Admin</w:t>
      </w:r>
      <w:proofErr w:type="spellEnd"/>
      <w:r w:rsidRPr="00B374C1">
        <w:rPr>
          <w:lang w:val="vi-VN"/>
        </w:rPr>
        <w:t xml:space="preserve"> tìm kiếm khuyến mãi bằng cách lọc trạng thái khuyến mãi. </w:t>
      </w:r>
    </w:p>
    <w:p w14:paraId="4E3566EC" w14:textId="77777777" w:rsidR="00FC6EDA" w:rsidRPr="00B374C1" w:rsidRDefault="00000000" w:rsidP="000E47FC">
      <w:pPr>
        <w:tabs>
          <w:tab w:val="clear" w:pos="8920"/>
        </w:tabs>
        <w:spacing w:before="0" w:after="100"/>
        <w:ind w:firstLine="720"/>
        <w:rPr>
          <w:lang w:val="vi-VN"/>
        </w:rPr>
      </w:pPr>
      <w:proofErr w:type="spellStart"/>
      <w:r w:rsidRPr="00B374C1">
        <w:rPr>
          <w:lang w:val="vi-VN"/>
        </w:rPr>
        <w:t>Admin</w:t>
      </w:r>
      <w:proofErr w:type="spellEnd"/>
      <w:r w:rsidRPr="00B374C1">
        <w:rPr>
          <w:lang w:val="vi-VN"/>
        </w:rPr>
        <w:t xml:space="preserve"> nhập thông tin cần tìm kiếm và nhấn “</w:t>
      </w:r>
      <w:proofErr w:type="spellStart"/>
      <w:r w:rsidRPr="00B374C1">
        <w:rPr>
          <w:lang w:val="vi-VN"/>
        </w:rPr>
        <w:t>Search</w:t>
      </w:r>
      <w:proofErr w:type="spellEnd"/>
      <w:r w:rsidRPr="00B374C1">
        <w:rPr>
          <w:lang w:val="vi-VN"/>
        </w:rPr>
        <w:t>”, hệ thống sẽ hiển thị thông tin khuyến mãi mà khách hàng cần tìm.</w:t>
      </w:r>
    </w:p>
    <w:p w14:paraId="71BA4280" w14:textId="77777777" w:rsidR="00FC6EDA" w:rsidRPr="00B374C1" w:rsidRDefault="00FC6EDA" w:rsidP="000E47FC">
      <w:pPr>
        <w:tabs>
          <w:tab w:val="clear" w:pos="8920"/>
        </w:tabs>
        <w:spacing w:before="0" w:after="100"/>
        <w:rPr>
          <w:b/>
          <w:lang w:val="vi-VN"/>
        </w:rPr>
      </w:pPr>
    </w:p>
    <w:p w14:paraId="11960F61" w14:textId="77777777" w:rsidR="00FC6EDA" w:rsidRPr="00B374C1" w:rsidRDefault="00000000" w:rsidP="000E47FC">
      <w:pPr>
        <w:numPr>
          <w:ilvl w:val="0"/>
          <w:numId w:val="54"/>
        </w:numPr>
        <w:tabs>
          <w:tab w:val="clear" w:pos="8920"/>
        </w:tabs>
        <w:spacing w:before="0" w:after="100"/>
        <w:rPr>
          <w:lang w:val="vi-VN"/>
        </w:rPr>
      </w:pPr>
      <w:r w:rsidRPr="00B374C1">
        <w:rPr>
          <w:lang w:val="vi-VN"/>
        </w:rPr>
        <w:t xml:space="preserve">Đối với </w:t>
      </w:r>
      <w:proofErr w:type="spellStart"/>
      <w:r w:rsidRPr="00B374C1">
        <w:rPr>
          <w:lang w:val="vi-VN"/>
        </w:rPr>
        <w:t>Cart</w:t>
      </w:r>
      <w:proofErr w:type="spellEnd"/>
      <w:r w:rsidRPr="00B374C1">
        <w:rPr>
          <w:lang w:val="vi-VN"/>
        </w:rPr>
        <w:t xml:space="preserve"> </w:t>
      </w:r>
      <w:proofErr w:type="spellStart"/>
      <w:r w:rsidRPr="00B374C1">
        <w:rPr>
          <w:lang w:val="vi-VN"/>
        </w:rPr>
        <w:t>Price</w:t>
      </w:r>
      <w:proofErr w:type="spellEnd"/>
      <w:r w:rsidRPr="00B374C1">
        <w:rPr>
          <w:lang w:val="vi-VN"/>
        </w:rPr>
        <w:t xml:space="preserve"> </w:t>
      </w:r>
      <w:proofErr w:type="spellStart"/>
      <w:r w:rsidRPr="00B374C1">
        <w:rPr>
          <w:lang w:val="vi-VN"/>
        </w:rPr>
        <w:t>Rules</w:t>
      </w:r>
      <w:proofErr w:type="spellEnd"/>
      <w:r w:rsidRPr="00B374C1">
        <w:rPr>
          <w:lang w:val="vi-VN"/>
        </w:rPr>
        <w:t>:</w:t>
      </w:r>
    </w:p>
    <w:p w14:paraId="44D8BED9" w14:textId="77777777" w:rsidR="00FC6EDA" w:rsidRPr="00B374C1" w:rsidRDefault="00000000" w:rsidP="000E47FC">
      <w:pPr>
        <w:tabs>
          <w:tab w:val="clear" w:pos="8920"/>
        </w:tabs>
        <w:spacing w:before="0" w:after="100"/>
        <w:rPr>
          <w:lang w:val="vi-VN"/>
        </w:rPr>
      </w:pPr>
      <w:r w:rsidRPr="00B374C1">
        <w:rPr>
          <w:noProof/>
          <w:lang w:val="vi-VN"/>
        </w:rPr>
        <w:drawing>
          <wp:inline distT="114300" distB="114300" distL="114300" distR="114300" wp14:anchorId="408D5508" wp14:editId="0903EBA7">
            <wp:extent cx="5667700" cy="977900"/>
            <wp:effectExtent l="0" t="0" r="0" b="0"/>
            <wp:docPr id="1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78"/>
                    <a:srcRect/>
                    <a:stretch>
                      <a:fillRect/>
                    </a:stretch>
                  </pic:blipFill>
                  <pic:spPr>
                    <a:xfrm>
                      <a:off x="0" y="0"/>
                      <a:ext cx="5667700" cy="977900"/>
                    </a:xfrm>
                    <a:prstGeom prst="rect">
                      <a:avLst/>
                    </a:prstGeom>
                    <a:ln/>
                  </pic:spPr>
                </pic:pic>
              </a:graphicData>
            </a:graphic>
          </wp:inline>
        </w:drawing>
      </w:r>
    </w:p>
    <w:p w14:paraId="4A1E7707" w14:textId="77777777" w:rsidR="00FC6EDA" w:rsidRPr="00B374C1" w:rsidRDefault="00FC6EDA" w:rsidP="000E47FC">
      <w:pPr>
        <w:tabs>
          <w:tab w:val="clear" w:pos="8920"/>
        </w:tabs>
        <w:spacing w:before="0" w:after="100"/>
        <w:rPr>
          <w:lang w:val="vi-VN"/>
        </w:rPr>
      </w:pPr>
    </w:p>
    <w:p w14:paraId="0DC92C7A" w14:textId="77777777" w:rsidR="00FC6EDA" w:rsidRPr="00B374C1" w:rsidRDefault="00000000" w:rsidP="000E47FC">
      <w:pPr>
        <w:tabs>
          <w:tab w:val="clear" w:pos="8920"/>
        </w:tabs>
        <w:spacing w:before="0" w:after="100"/>
        <w:ind w:firstLine="720"/>
        <w:rPr>
          <w:lang w:val="vi-VN"/>
        </w:rPr>
      </w:pPr>
      <w:proofErr w:type="spellStart"/>
      <w:r w:rsidRPr="00B374C1">
        <w:rPr>
          <w:lang w:val="vi-VN"/>
        </w:rPr>
        <w:t>Admin</w:t>
      </w:r>
      <w:proofErr w:type="spellEnd"/>
      <w:r w:rsidRPr="00B374C1">
        <w:rPr>
          <w:lang w:val="vi-VN"/>
        </w:rPr>
        <w:t xml:space="preserve"> tìm kiếm khuyến mãi bằng hình thức nhập tên khuyến mãi hoặc </w:t>
      </w:r>
      <w:proofErr w:type="spellStart"/>
      <w:r w:rsidRPr="00B374C1">
        <w:rPr>
          <w:lang w:val="vi-VN"/>
        </w:rPr>
        <w:t>id</w:t>
      </w:r>
      <w:proofErr w:type="spellEnd"/>
      <w:r w:rsidRPr="00B374C1">
        <w:rPr>
          <w:lang w:val="vi-VN"/>
        </w:rPr>
        <w:t xml:space="preserve">. </w:t>
      </w:r>
    </w:p>
    <w:p w14:paraId="79BBEB21" w14:textId="77777777" w:rsidR="00FC6EDA" w:rsidRPr="00B374C1" w:rsidRDefault="00000000" w:rsidP="000E47FC">
      <w:pPr>
        <w:tabs>
          <w:tab w:val="clear" w:pos="8920"/>
        </w:tabs>
        <w:spacing w:before="0" w:after="100"/>
        <w:ind w:firstLine="720"/>
        <w:rPr>
          <w:lang w:val="vi-VN"/>
        </w:rPr>
      </w:pPr>
      <w:proofErr w:type="spellStart"/>
      <w:r w:rsidRPr="00B374C1">
        <w:rPr>
          <w:lang w:val="vi-VN"/>
        </w:rPr>
        <w:t>Admin</w:t>
      </w:r>
      <w:proofErr w:type="spellEnd"/>
      <w:r w:rsidRPr="00B374C1">
        <w:rPr>
          <w:lang w:val="vi-VN"/>
        </w:rPr>
        <w:t xml:space="preserve"> tìm kiếm khuyến mãi bằng hình thức lọc thời gian tổ chức khuyến mãi</w:t>
      </w:r>
    </w:p>
    <w:p w14:paraId="393854A3" w14:textId="77777777" w:rsidR="00FC6EDA" w:rsidRPr="00B374C1" w:rsidRDefault="00000000" w:rsidP="000E47FC">
      <w:pPr>
        <w:tabs>
          <w:tab w:val="clear" w:pos="8920"/>
        </w:tabs>
        <w:spacing w:before="0" w:after="100"/>
        <w:ind w:firstLine="720"/>
        <w:rPr>
          <w:lang w:val="vi-VN"/>
        </w:rPr>
      </w:pPr>
      <w:proofErr w:type="spellStart"/>
      <w:r w:rsidRPr="00B374C1">
        <w:rPr>
          <w:lang w:val="vi-VN"/>
        </w:rPr>
        <w:t>Admin</w:t>
      </w:r>
      <w:proofErr w:type="spellEnd"/>
      <w:r w:rsidRPr="00B374C1">
        <w:rPr>
          <w:lang w:val="vi-VN"/>
        </w:rPr>
        <w:t xml:space="preserve"> tìm kiếm mã giảm giá bằng hình thức nhập mã giảm giá (</w:t>
      </w:r>
      <w:proofErr w:type="spellStart"/>
      <w:r w:rsidRPr="00B374C1">
        <w:rPr>
          <w:lang w:val="vi-VN"/>
        </w:rPr>
        <w:t>coupons</w:t>
      </w:r>
      <w:proofErr w:type="spellEnd"/>
      <w:r w:rsidRPr="00B374C1">
        <w:rPr>
          <w:lang w:val="vi-VN"/>
        </w:rPr>
        <w:t xml:space="preserve"> </w:t>
      </w:r>
      <w:proofErr w:type="spellStart"/>
      <w:r w:rsidRPr="00B374C1">
        <w:rPr>
          <w:lang w:val="vi-VN"/>
        </w:rPr>
        <w:t>code</w:t>
      </w:r>
      <w:proofErr w:type="spellEnd"/>
      <w:r w:rsidRPr="00B374C1">
        <w:rPr>
          <w:lang w:val="vi-VN"/>
        </w:rPr>
        <w:t xml:space="preserve">). </w:t>
      </w:r>
    </w:p>
    <w:p w14:paraId="4113D099" w14:textId="77777777" w:rsidR="00FC6EDA" w:rsidRPr="00B374C1" w:rsidRDefault="00000000" w:rsidP="000E47FC">
      <w:pPr>
        <w:tabs>
          <w:tab w:val="clear" w:pos="8920"/>
        </w:tabs>
        <w:spacing w:before="0" w:after="100"/>
        <w:ind w:firstLine="720"/>
        <w:rPr>
          <w:lang w:val="vi-VN"/>
        </w:rPr>
      </w:pPr>
      <w:proofErr w:type="spellStart"/>
      <w:r w:rsidRPr="00B374C1">
        <w:rPr>
          <w:lang w:val="vi-VN"/>
        </w:rPr>
        <w:t>Admin</w:t>
      </w:r>
      <w:proofErr w:type="spellEnd"/>
      <w:r w:rsidRPr="00B374C1">
        <w:rPr>
          <w:lang w:val="vi-VN"/>
        </w:rPr>
        <w:t xml:space="preserve"> tìm kiếm khuyến mãi bằng cách lọc trạng thái khuyến mãi hoặc tìm kiếm thông qua </w:t>
      </w:r>
      <w:proofErr w:type="spellStart"/>
      <w:r w:rsidRPr="00B374C1">
        <w:rPr>
          <w:lang w:val="vi-VN"/>
        </w:rPr>
        <w:t>priority</w:t>
      </w:r>
      <w:proofErr w:type="spellEnd"/>
      <w:r w:rsidRPr="00B374C1">
        <w:rPr>
          <w:lang w:val="vi-VN"/>
        </w:rPr>
        <w:t>.</w:t>
      </w:r>
    </w:p>
    <w:p w14:paraId="30366030" w14:textId="77777777" w:rsidR="00FC6EDA" w:rsidRPr="00B374C1" w:rsidRDefault="00000000" w:rsidP="000E47FC">
      <w:pPr>
        <w:tabs>
          <w:tab w:val="clear" w:pos="8920"/>
        </w:tabs>
        <w:spacing w:before="0" w:after="100"/>
        <w:ind w:firstLine="720"/>
        <w:rPr>
          <w:lang w:val="vi-VN"/>
        </w:rPr>
      </w:pPr>
      <w:r w:rsidRPr="00B374C1">
        <w:rPr>
          <w:lang w:val="vi-VN"/>
        </w:rPr>
        <w:t xml:space="preserve"> </w:t>
      </w:r>
      <w:proofErr w:type="spellStart"/>
      <w:r w:rsidRPr="00B374C1">
        <w:rPr>
          <w:lang w:val="vi-VN"/>
        </w:rPr>
        <w:t>Admin</w:t>
      </w:r>
      <w:proofErr w:type="spellEnd"/>
      <w:r w:rsidRPr="00B374C1">
        <w:rPr>
          <w:lang w:val="vi-VN"/>
        </w:rPr>
        <w:t xml:space="preserve"> nhập thông tin cần tìm kiếm và nhấn “</w:t>
      </w:r>
      <w:proofErr w:type="spellStart"/>
      <w:r w:rsidRPr="00B374C1">
        <w:rPr>
          <w:lang w:val="vi-VN"/>
        </w:rPr>
        <w:t>Search</w:t>
      </w:r>
      <w:proofErr w:type="spellEnd"/>
      <w:r w:rsidRPr="00B374C1">
        <w:rPr>
          <w:lang w:val="vi-VN"/>
        </w:rPr>
        <w:t>”, hệ thống sẽ hiển thị thông tin khuyến mãi mà khách hàng cần tìm.</w:t>
      </w:r>
    </w:p>
    <w:p w14:paraId="3114ECC7" w14:textId="77777777" w:rsidR="00FC6EDA" w:rsidRPr="00B374C1" w:rsidRDefault="00FC6EDA" w:rsidP="000E47FC">
      <w:pPr>
        <w:tabs>
          <w:tab w:val="clear" w:pos="8920"/>
        </w:tabs>
        <w:spacing w:before="0" w:after="100"/>
        <w:ind w:firstLine="720"/>
        <w:rPr>
          <w:lang w:val="vi-VN"/>
        </w:rPr>
      </w:pPr>
    </w:p>
    <w:p w14:paraId="0ACC51E2" w14:textId="77777777" w:rsidR="00FC6EDA" w:rsidRPr="00B374C1" w:rsidRDefault="00000000" w:rsidP="000E47FC">
      <w:pPr>
        <w:tabs>
          <w:tab w:val="clear" w:pos="8920"/>
        </w:tabs>
        <w:spacing w:before="0" w:after="100"/>
        <w:ind w:left="720" w:firstLine="720"/>
        <w:rPr>
          <w:b/>
          <w:lang w:val="vi-VN"/>
        </w:rPr>
      </w:pPr>
      <w:r w:rsidRPr="00B374C1">
        <w:rPr>
          <w:b/>
          <w:lang w:val="vi-VN"/>
        </w:rPr>
        <w:t xml:space="preserve">6.3. Chi tiết thực hiện xây dựng </w:t>
      </w:r>
      <w:proofErr w:type="spellStart"/>
      <w:r w:rsidRPr="00B374C1">
        <w:rPr>
          <w:b/>
          <w:lang w:val="vi-VN"/>
        </w:rPr>
        <w:t>website</w:t>
      </w:r>
      <w:proofErr w:type="spellEnd"/>
    </w:p>
    <w:p w14:paraId="5B6DF86F" w14:textId="77777777" w:rsidR="00FC6EDA" w:rsidRPr="00B374C1" w:rsidRDefault="00000000" w:rsidP="000E47FC">
      <w:pPr>
        <w:tabs>
          <w:tab w:val="clear" w:pos="8920"/>
        </w:tabs>
        <w:spacing w:before="0" w:after="100"/>
        <w:ind w:left="1440" w:firstLine="720"/>
        <w:rPr>
          <w:b/>
          <w:lang w:val="vi-VN"/>
        </w:rPr>
      </w:pPr>
      <w:r w:rsidRPr="00B374C1">
        <w:rPr>
          <w:b/>
          <w:lang w:val="vi-VN"/>
        </w:rPr>
        <w:t xml:space="preserve">6.3.1 Thiết kế trang chủ cho </w:t>
      </w:r>
      <w:proofErr w:type="spellStart"/>
      <w:r w:rsidRPr="00B374C1">
        <w:rPr>
          <w:b/>
          <w:lang w:val="vi-VN"/>
        </w:rPr>
        <w:t>website</w:t>
      </w:r>
      <w:proofErr w:type="spellEnd"/>
    </w:p>
    <w:p w14:paraId="24E0900B" w14:textId="77777777" w:rsidR="00FC6EDA" w:rsidRPr="00B374C1" w:rsidRDefault="00000000" w:rsidP="000E47FC">
      <w:pPr>
        <w:tabs>
          <w:tab w:val="clear" w:pos="8920"/>
        </w:tabs>
        <w:spacing w:before="0" w:after="100"/>
        <w:ind w:firstLine="720"/>
        <w:rPr>
          <w:lang w:val="vi-VN"/>
        </w:rPr>
      </w:pPr>
      <w:r w:rsidRPr="00B374C1">
        <w:rPr>
          <w:lang w:val="vi-VN"/>
        </w:rPr>
        <w:t xml:space="preserve">Trước tiên, để thay đổi </w:t>
      </w:r>
      <w:proofErr w:type="spellStart"/>
      <w:r w:rsidRPr="00B374C1">
        <w:rPr>
          <w:lang w:val="vi-VN"/>
        </w:rPr>
        <w:t>logo</w:t>
      </w:r>
      <w:proofErr w:type="spellEnd"/>
      <w:r w:rsidRPr="00B374C1">
        <w:rPr>
          <w:lang w:val="vi-VN"/>
        </w:rPr>
        <w:t xml:space="preserve"> cho trang chủ cần truy cập vào giao diện </w:t>
      </w:r>
      <w:proofErr w:type="spellStart"/>
      <w:r w:rsidRPr="00B374C1">
        <w:rPr>
          <w:lang w:val="vi-VN"/>
        </w:rPr>
        <w:t>magento</w:t>
      </w:r>
      <w:proofErr w:type="spellEnd"/>
      <w:r w:rsidRPr="00B374C1">
        <w:rPr>
          <w:lang w:val="vi-VN"/>
        </w:rPr>
        <w:t xml:space="preserve"> </w:t>
      </w:r>
      <w:proofErr w:type="spellStart"/>
      <w:r w:rsidRPr="00B374C1">
        <w:rPr>
          <w:lang w:val="vi-VN"/>
        </w:rPr>
        <w:t>Admin</w:t>
      </w:r>
      <w:proofErr w:type="spellEnd"/>
      <w:r w:rsidRPr="00B374C1">
        <w:rPr>
          <w:lang w:val="vi-VN"/>
        </w:rPr>
        <w:t>, chọn danh mục “</w:t>
      </w:r>
      <w:proofErr w:type="spellStart"/>
      <w:r w:rsidRPr="00B374C1">
        <w:rPr>
          <w:lang w:val="vi-VN"/>
        </w:rPr>
        <w:t>Content</w:t>
      </w:r>
      <w:proofErr w:type="spellEnd"/>
      <w:r w:rsidRPr="00B374C1">
        <w:rPr>
          <w:lang w:val="vi-VN"/>
        </w:rPr>
        <w:t xml:space="preserve"> → </w:t>
      </w:r>
      <w:proofErr w:type="spellStart"/>
      <w:r w:rsidRPr="00B374C1">
        <w:rPr>
          <w:lang w:val="vi-VN"/>
        </w:rPr>
        <w:t>Configuration</w:t>
      </w:r>
      <w:proofErr w:type="spellEnd"/>
      <w:r w:rsidRPr="00B374C1">
        <w:rPr>
          <w:lang w:val="vi-VN"/>
        </w:rPr>
        <w:t>”</w:t>
      </w:r>
    </w:p>
    <w:p w14:paraId="769ABFE4" w14:textId="77777777" w:rsidR="0025538C" w:rsidRPr="00B374C1" w:rsidRDefault="00000000" w:rsidP="000E47FC">
      <w:pPr>
        <w:keepNext/>
        <w:tabs>
          <w:tab w:val="clear" w:pos="8920"/>
        </w:tabs>
        <w:spacing w:before="0" w:after="100"/>
        <w:ind w:left="1440"/>
        <w:rPr>
          <w:lang w:val="vi-VN"/>
        </w:rPr>
      </w:pPr>
      <w:r w:rsidRPr="00B374C1">
        <w:rPr>
          <w:noProof/>
          <w:lang w:val="vi-VN"/>
        </w:rPr>
        <w:lastRenderedPageBreak/>
        <w:drawing>
          <wp:inline distT="114300" distB="114300" distL="114300" distR="114300" wp14:anchorId="76740DAD" wp14:editId="5D3DA5E6">
            <wp:extent cx="4152900" cy="3114675"/>
            <wp:effectExtent l="0" t="0" r="0" b="0"/>
            <wp:docPr id="75"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179"/>
                    <a:srcRect/>
                    <a:stretch>
                      <a:fillRect/>
                    </a:stretch>
                  </pic:blipFill>
                  <pic:spPr>
                    <a:xfrm>
                      <a:off x="0" y="0"/>
                      <a:ext cx="4152900" cy="3114675"/>
                    </a:xfrm>
                    <a:prstGeom prst="rect">
                      <a:avLst/>
                    </a:prstGeom>
                    <a:ln/>
                  </pic:spPr>
                </pic:pic>
              </a:graphicData>
            </a:graphic>
          </wp:inline>
        </w:drawing>
      </w:r>
    </w:p>
    <w:p w14:paraId="5602C80B" w14:textId="793C53E2" w:rsidR="00FC6EDA" w:rsidRPr="00B374C1" w:rsidRDefault="0025538C" w:rsidP="000E47FC">
      <w:pPr>
        <w:pStyle w:val="Caption"/>
        <w:tabs>
          <w:tab w:val="clear" w:pos="8920"/>
        </w:tabs>
        <w:jc w:val="center"/>
        <w:rPr>
          <w:sz w:val="28"/>
          <w:szCs w:val="28"/>
          <w:lang w:val="vi-VN"/>
        </w:rPr>
      </w:pPr>
      <w:bookmarkStart w:id="270" w:name="_Toc182467871"/>
      <w:r w:rsidRPr="00B374C1">
        <w:rPr>
          <w:sz w:val="28"/>
          <w:szCs w:val="28"/>
          <w:lang w:val="vi-VN"/>
        </w:rPr>
        <w:t xml:space="preserve">Hình 3. </w:t>
      </w:r>
      <w:r w:rsidRPr="00B374C1">
        <w:rPr>
          <w:sz w:val="28"/>
          <w:szCs w:val="28"/>
          <w:lang w:val="vi-VN"/>
        </w:rPr>
        <w:fldChar w:fldCharType="begin"/>
      </w:r>
      <w:r w:rsidRPr="00B374C1">
        <w:rPr>
          <w:sz w:val="28"/>
          <w:szCs w:val="28"/>
          <w:lang w:val="vi-VN"/>
        </w:rPr>
        <w:instrText xml:space="preserve"> SEQ Hình_3. \* ARABIC </w:instrText>
      </w:r>
      <w:r w:rsidRPr="00B374C1">
        <w:rPr>
          <w:sz w:val="28"/>
          <w:szCs w:val="28"/>
          <w:lang w:val="vi-VN"/>
        </w:rPr>
        <w:fldChar w:fldCharType="separate"/>
      </w:r>
      <w:r w:rsidR="008B4D3C" w:rsidRPr="00B374C1">
        <w:rPr>
          <w:noProof/>
          <w:sz w:val="28"/>
          <w:szCs w:val="28"/>
          <w:lang w:val="vi-VN"/>
        </w:rPr>
        <w:t>80</w:t>
      </w:r>
      <w:r w:rsidRPr="00B374C1">
        <w:rPr>
          <w:sz w:val="28"/>
          <w:szCs w:val="28"/>
          <w:lang w:val="vi-VN"/>
        </w:rPr>
        <w:fldChar w:fldCharType="end"/>
      </w:r>
      <w:r w:rsidRPr="00B374C1">
        <w:rPr>
          <w:sz w:val="28"/>
          <w:szCs w:val="28"/>
          <w:lang w:val="vi-VN"/>
        </w:rPr>
        <w:t xml:space="preserve"> Cấu hình cho giao diện </w:t>
      </w:r>
      <w:proofErr w:type="spellStart"/>
      <w:r w:rsidRPr="00B374C1">
        <w:rPr>
          <w:sz w:val="28"/>
          <w:szCs w:val="28"/>
          <w:lang w:val="vi-VN"/>
        </w:rPr>
        <w:t>web</w:t>
      </w:r>
      <w:bookmarkEnd w:id="270"/>
      <w:proofErr w:type="spellEnd"/>
    </w:p>
    <w:p w14:paraId="43C123DD" w14:textId="77777777" w:rsidR="00FC6EDA" w:rsidRPr="00B374C1" w:rsidRDefault="00FC6EDA" w:rsidP="000E47FC">
      <w:pPr>
        <w:tabs>
          <w:tab w:val="clear" w:pos="8920"/>
        </w:tabs>
        <w:spacing w:before="0" w:after="100"/>
        <w:rPr>
          <w:lang w:val="vi-VN"/>
        </w:rPr>
      </w:pPr>
    </w:p>
    <w:p w14:paraId="13DCE42C" w14:textId="77777777" w:rsidR="008033D0" w:rsidRPr="00B374C1" w:rsidRDefault="00000000" w:rsidP="000E47FC">
      <w:pPr>
        <w:keepNext/>
        <w:tabs>
          <w:tab w:val="clear" w:pos="8920"/>
        </w:tabs>
        <w:spacing w:before="0" w:after="100"/>
        <w:ind w:firstLine="720"/>
        <w:rPr>
          <w:lang w:val="vi-VN"/>
        </w:rPr>
      </w:pPr>
      <w:r w:rsidRPr="00B374C1">
        <w:rPr>
          <w:lang w:val="vi-VN"/>
        </w:rPr>
        <w:t>Sau khi truy cập “</w:t>
      </w:r>
      <w:proofErr w:type="spellStart"/>
      <w:r w:rsidRPr="00B374C1">
        <w:rPr>
          <w:lang w:val="vi-VN"/>
        </w:rPr>
        <w:t>Configuration</w:t>
      </w:r>
      <w:proofErr w:type="spellEnd"/>
      <w:r w:rsidRPr="00B374C1">
        <w:rPr>
          <w:lang w:val="vi-VN"/>
        </w:rPr>
        <w:t>” ta có giao diện sau:</w:t>
      </w:r>
      <w:r w:rsidRPr="00B374C1">
        <w:rPr>
          <w:lang w:val="vi-VN"/>
        </w:rPr>
        <w:br/>
      </w:r>
      <w:r w:rsidRPr="00B374C1">
        <w:rPr>
          <w:noProof/>
          <w:lang w:val="vi-VN"/>
        </w:rPr>
        <w:drawing>
          <wp:inline distT="114300" distB="114300" distL="114300" distR="114300" wp14:anchorId="211252BB" wp14:editId="56FC922B">
            <wp:extent cx="5667700" cy="1752600"/>
            <wp:effectExtent l="0" t="0" r="0" b="0"/>
            <wp:docPr id="96"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180"/>
                    <a:srcRect/>
                    <a:stretch>
                      <a:fillRect/>
                    </a:stretch>
                  </pic:blipFill>
                  <pic:spPr>
                    <a:xfrm>
                      <a:off x="0" y="0"/>
                      <a:ext cx="5667700" cy="1752600"/>
                    </a:xfrm>
                    <a:prstGeom prst="rect">
                      <a:avLst/>
                    </a:prstGeom>
                    <a:ln/>
                  </pic:spPr>
                </pic:pic>
              </a:graphicData>
            </a:graphic>
          </wp:inline>
        </w:drawing>
      </w:r>
    </w:p>
    <w:p w14:paraId="6389B544" w14:textId="52886428" w:rsidR="00FC6EDA" w:rsidRPr="00B374C1" w:rsidRDefault="008033D0" w:rsidP="000E47FC">
      <w:pPr>
        <w:pStyle w:val="Caption"/>
        <w:tabs>
          <w:tab w:val="clear" w:pos="8920"/>
        </w:tabs>
        <w:jc w:val="center"/>
        <w:rPr>
          <w:color w:val="auto"/>
          <w:sz w:val="28"/>
          <w:szCs w:val="28"/>
          <w:lang w:val="vi-VN"/>
        </w:rPr>
      </w:pPr>
      <w:bookmarkStart w:id="271" w:name="_Toc182467872"/>
      <w:r w:rsidRPr="00B374C1">
        <w:rPr>
          <w:color w:val="auto"/>
          <w:sz w:val="28"/>
          <w:szCs w:val="28"/>
          <w:lang w:val="vi-VN"/>
        </w:rPr>
        <w:t xml:space="preserve">Hình 3. </w:t>
      </w:r>
      <w:r w:rsidRPr="00B374C1">
        <w:rPr>
          <w:color w:val="auto"/>
          <w:sz w:val="28"/>
          <w:szCs w:val="28"/>
          <w:lang w:val="vi-VN"/>
        </w:rPr>
        <w:fldChar w:fldCharType="begin"/>
      </w:r>
      <w:r w:rsidRPr="00B374C1">
        <w:rPr>
          <w:color w:val="auto"/>
          <w:sz w:val="28"/>
          <w:szCs w:val="28"/>
          <w:lang w:val="vi-VN"/>
        </w:rPr>
        <w:instrText xml:space="preserve"> SEQ Hình_3. \* ARABIC </w:instrText>
      </w:r>
      <w:r w:rsidRPr="00B374C1">
        <w:rPr>
          <w:color w:val="auto"/>
          <w:sz w:val="28"/>
          <w:szCs w:val="28"/>
          <w:lang w:val="vi-VN"/>
        </w:rPr>
        <w:fldChar w:fldCharType="separate"/>
      </w:r>
      <w:r w:rsidR="008B4D3C" w:rsidRPr="00B374C1">
        <w:rPr>
          <w:noProof/>
          <w:color w:val="auto"/>
          <w:sz w:val="28"/>
          <w:szCs w:val="28"/>
          <w:lang w:val="vi-VN"/>
        </w:rPr>
        <w:t>81</w:t>
      </w:r>
      <w:r w:rsidRPr="00B374C1">
        <w:rPr>
          <w:color w:val="auto"/>
          <w:sz w:val="28"/>
          <w:szCs w:val="28"/>
          <w:lang w:val="vi-VN"/>
        </w:rPr>
        <w:fldChar w:fldCharType="end"/>
      </w:r>
      <w:r w:rsidRPr="00B374C1">
        <w:rPr>
          <w:color w:val="auto"/>
          <w:sz w:val="28"/>
          <w:szCs w:val="28"/>
          <w:lang w:val="vi-VN"/>
        </w:rPr>
        <w:t xml:space="preserve"> Giao diện </w:t>
      </w:r>
      <w:proofErr w:type="spellStart"/>
      <w:r w:rsidRPr="00B374C1">
        <w:rPr>
          <w:color w:val="auto"/>
          <w:sz w:val="28"/>
          <w:szCs w:val="28"/>
          <w:lang w:val="vi-VN"/>
        </w:rPr>
        <w:t>Design</w:t>
      </w:r>
      <w:proofErr w:type="spellEnd"/>
      <w:r w:rsidRPr="00B374C1">
        <w:rPr>
          <w:color w:val="auto"/>
          <w:sz w:val="28"/>
          <w:szCs w:val="28"/>
          <w:lang w:val="vi-VN"/>
        </w:rPr>
        <w:t xml:space="preserve"> </w:t>
      </w:r>
      <w:proofErr w:type="spellStart"/>
      <w:r w:rsidRPr="00B374C1">
        <w:rPr>
          <w:color w:val="auto"/>
          <w:sz w:val="28"/>
          <w:szCs w:val="28"/>
          <w:lang w:val="vi-VN"/>
        </w:rPr>
        <w:t>Configuration</w:t>
      </w:r>
      <w:bookmarkEnd w:id="271"/>
      <w:proofErr w:type="spellEnd"/>
    </w:p>
    <w:p w14:paraId="34FBE5B1" w14:textId="77777777" w:rsidR="00FC6EDA" w:rsidRPr="00B374C1" w:rsidRDefault="00FC6EDA" w:rsidP="000E47FC">
      <w:pPr>
        <w:tabs>
          <w:tab w:val="clear" w:pos="8920"/>
        </w:tabs>
        <w:spacing w:before="0" w:after="100"/>
        <w:ind w:firstLine="720"/>
        <w:rPr>
          <w:lang w:val="vi-VN"/>
        </w:rPr>
      </w:pPr>
    </w:p>
    <w:p w14:paraId="3EA79809" w14:textId="77777777" w:rsidR="00FC6EDA" w:rsidRPr="00B374C1" w:rsidRDefault="00000000" w:rsidP="000E47FC">
      <w:pPr>
        <w:tabs>
          <w:tab w:val="clear" w:pos="8920"/>
        </w:tabs>
        <w:spacing w:before="0" w:after="100"/>
        <w:ind w:firstLine="720"/>
        <w:rPr>
          <w:lang w:val="vi-VN"/>
        </w:rPr>
      </w:pPr>
      <w:r w:rsidRPr="00B374C1">
        <w:rPr>
          <w:lang w:val="vi-VN"/>
        </w:rPr>
        <w:t>Chọn “</w:t>
      </w:r>
      <w:proofErr w:type="spellStart"/>
      <w:r w:rsidRPr="00B374C1">
        <w:rPr>
          <w:lang w:val="vi-VN"/>
        </w:rPr>
        <w:t>Edit</w:t>
      </w:r>
      <w:proofErr w:type="spellEnd"/>
      <w:r w:rsidRPr="00B374C1">
        <w:rPr>
          <w:lang w:val="vi-VN"/>
        </w:rPr>
        <w:t xml:space="preserve">” ở dòng đầu tiên để chỉnh sửa giao diện </w:t>
      </w:r>
      <w:proofErr w:type="spellStart"/>
      <w:r w:rsidRPr="00B374C1">
        <w:rPr>
          <w:lang w:val="vi-VN"/>
        </w:rPr>
        <w:t>website</w:t>
      </w:r>
      <w:proofErr w:type="spellEnd"/>
      <w:r w:rsidRPr="00B374C1">
        <w:rPr>
          <w:lang w:val="vi-VN"/>
        </w:rPr>
        <w:t>.</w:t>
      </w:r>
    </w:p>
    <w:p w14:paraId="78FFC455" w14:textId="77777777" w:rsidR="008033D0" w:rsidRPr="00B374C1" w:rsidRDefault="00000000" w:rsidP="000E47FC">
      <w:pPr>
        <w:keepNext/>
        <w:tabs>
          <w:tab w:val="clear" w:pos="8920"/>
        </w:tabs>
        <w:spacing w:before="0" w:after="100"/>
        <w:rPr>
          <w:lang w:val="vi-VN"/>
        </w:rPr>
      </w:pPr>
      <w:r w:rsidRPr="00B374C1">
        <w:rPr>
          <w:noProof/>
          <w:lang w:val="vi-VN"/>
        </w:rPr>
        <w:lastRenderedPageBreak/>
        <w:drawing>
          <wp:inline distT="114300" distB="114300" distL="114300" distR="114300" wp14:anchorId="32806B57" wp14:editId="03A2BBC8">
            <wp:extent cx="5667700" cy="3200400"/>
            <wp:effectExtent l="0" t="0" r="0" b="0"/>
            <wp:docPr id="103"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181"/>
                    <a:srcRect/>
                    <a:stretch>
                      <a:fillRect/>
                    </a:stretch>
                  </pic:blipFill>
                  <pic:spPr>
                    <a:xfrm>
                      <a:off x="0" y="0"/>
                      <a:ext cx="5667700" cy="3200400"/>
                    </a:xfrm>
                    <a:prstGeom prst="rect">
                      <a:avLst/>
                    </a:prstGeom>
                    <a:ln/>
                  </pic:spPr>
                </pic:pic>
              </a:graphicData>
            </a:graphic>
          </wp:inline>
        </w:drawing>
      </w:r>
    </w:p>
    <w:p w14:paraId="3E8057DA" w14:textId="1A9F413D" w:rsidR="00FC6EDA" w:rsidRPr="00B374C1" w:rsidRDefault="008033D0" w:rsidP="000E47FC">
      <w:pPr>
        <w:pStyle w:val="Caption"/>
        <w:tabs>
          <w:tab w:val="clear" w:pos="8920"/>
        </w:tabs>
        <w:jc w:val="center"/>
        <w:rPr>
          <w:color w:val="auto"/>
          <w:sz w:val="28"/>
          <w:szCs w:val="28"/>
          <w:lang w:val="vi-VN"/>
        </w:rPr>
      </w:pPr>
      <w:bookmarkStart w:id="272" w:name="_Toc182467873"/>
      <w:r w:rsidRPr="00B374C1">
        <w:rPr>
          <w:color w:val="auto"/>
          <w:sz w:val="28"/>
          <w:szCs w:val="28"/>
          <w:lang w:val="vi-VN"/>
        </w:rPr>
        <w:t xml:space="preserve">Hình 3. </w:t>
      </w:r>
      <w:r w:rsidRPr="00B374C1">
        <w:rPr>
          <w:color w:val="auto"/>
          <w:sz w:val="28"/>
          <w:szCs w:val="28"/>
          <w:lang w:val="vi-VN"/>
        </w:rPr>
        <w:fldChar w:fldCharType="begin"/>
      </w:r>
      <w:r w:rsidRPr="00B374C1">
        <w:rPr>
          <w:color w:val="auto"/>
          <w:sz w:val="28"/>
          <w:szCs w:val="28"/>
          <w:lang w:val="vi-VN"/>
        </w:rPr>
        <w:instrText xml:space="preserve"> SEQ Hình_3. \* ARABIC </w:instrText>
      </w:r>
      <w:r w:rsidRPr="00B374C1">
        <w:rPr>
          <w:color w:val="auto"/>
          <w:sz w:val="28"/>
          <w:szCs w:val="28"/>
          <w:lang w:val="vi-VN"/>
        </w:rPr>
        <w:fldChar w:fldCharType="separate"/>
      </w:r>
      <w:r w:rsidR="008B4D3C" w:rsidRPr="00B374C1">
        <w:rPr>
          <w:noProof/>
          <w:color w:val="auto"/>
          <w:sz w:val="28"/>
          <w:szCs w:val="28"/>
          <w:lang w:val="vi-VN"/>
        </w:rPr>
        <w:t>82</w:t>
      </w:r>
      <w:r w:rsidRPr="00B374C1">
        <w:rPr>
          <w:color w:val="auto"/>
          <w:sz w:val="28"/>
          <w:szCs w:val="28"/>
          <w:lang w:val="vi-VN"/>
        </w:rPr>
        <w:fldChar w:fldCharType="end"/>
      </w:r>
      <w:r w:rsidRPr="00B374C1">
        <w:rPr>
          <w:color w:val="auto"/>
          <w:sz w:val="28"/>
          <w:szCs w:val="28"/>
          <w:lang w:val="vi-VN"/>
        </w:rPr>
        <w:t xml:space="preserve"> Giao diện chỉnh sửa HTML </w:t>
      </w:r>
      <w:proofErr w:type="spellStart"/>
      <w:r w:rsidRPr="00B374C1">
        <w:rPr>
          <w:color w:val="auto"/>
          <w:sz w:val="28"/>
          <w:szCs w:val="28"/>
          <w:lang w:val="vi-VN"/>
        </w:rPr>
        <w:t>Head</w:t>
      </w:r>
      <w:proofErr w:type="spellEnd"/>
      <w:r w:rsidRPr="00B374C1">
        <w:rPr>
          <w:color w:val="auto"/>
          <w:sz w:val="28"/>
          <w:szCs w:val="28"/>
          <w:lang w:val="vi-VN"/>
        </w:rPr>
        <w:t xml:space="preserve"> của </w:t>
      </w:r>
      <w:proofErr w:type="spellStart"/>
      <w:r w:rsidRPr="00B374C1">
        <w:rPr>
          <w:color w:val="auto"/>
          <w:sz w:val="28"/>
          <w:szCs w:val="28"/>
          <w:lang w:val="vi-VN"/>
        </w:rPr>
        <w:t>theme</w:t>
      </w:r>
      <w:proofErr w:type="spellEnd"/>
      <w:r w:rsidRPr="00B374C1">
        <w:rPr>
          <w:color w:val="auto"/>
          <w:sz w:val="28"/>
          <w:szCs w:val="28"/>
          <w:lang w:val="vi-VN"/>
        </w:rPr>
        <w:t xml:space="preserve"> mới</w:t>
      </w:r>
      <w:bookmarkEnd w:id="272"/>
    </w:p>
    <w:p w14:paraId="5CB72414" w14:textId="77777777" w:rsidR="00FC6EDA" w:rsidRPr="00B374C1" w:rsidRDefault="00FC6EDA" w:rsidP="000E47FC">
      <w:pPr>
        <w:tabs>
          <w:tab w:val="clear" w:pos="8920"/>
        </w:tabs>
        <w:spacing w:before="0" w:after="100"/>
        <w:rPr>
          <w:lang w:val="vi-VN"/>
        </w:rPr>
      </w:pPr>
    </w:p>
    <w:p w14:paraId="78F003F4" w14:textId="77777777" w:rsidR="00FC6EDA" w:rsidRPr="00B374C1" w:rsidRDefault="00000000" w:rsidP="000E47FC">
      <w:pPr>
        <w:tabs>
          <w:tab w:val="clear" w:pos="8920"/>
        </w:tabs>
        <w:spacing w:before="0" w:after="100"/>
        <w:ind w:firstLine="720"/>
        <w:rPr>
          <w:lang w:val="vi-VN"/>
        </w:rPr>
      </w:pPr>
      <w:r w:rsidRPr="00B374C1">
        <w:rPr>
          <w:lang w:val="vi-VN"/>
        </w:rPr>
        <w:t xml:space="preserve">Lựa chọn hình </w:t>
      </w:r>
      <w:proofErr w:type="spellStart"/>
      <w:r w:rsidRPr="00B374C1">
        <w:rPr>
          <w:lang w:val="vi-VN"/>
        </w:rPr>
        <w:t>logo</w:t>
      </w:r>
      <w:proofErr w:type="spellEnd"/>
      <w:r w:rsidRPr="00B374C1">
        <w:rPr>
          <w:lang w:val="vi-VN"/>
        </w:rPr>
        <w:t xml:space="preserve"> phù hợp để vào “</w:t>
      </w:r>
      <w:proofErr w:type="spellStart"/>
      <w:r w:rsidRPr="00B374C1">
        <w:rPr>
          <w:lang w:val="vi-VN"/>
        </w:rPr>
        <w:t>Logo</w:t>
      </w:r>
      <w:proofErr w:type="spellEnd"/>
      <w:r w:rsidRPr="00B374C1">
        <w:rPr>
          <w:lang w:val="vi-VN"/>
        </w:rPr>
        <w:t xml:space="preserve"> </w:t>
      </w:r>
      <w:proofErr w:type="spellStart"/>
      <w:r w:rsidRPr="00B374C1">
        <w:rPr>
          <w:lang w:val="vi-VN"/>
        </w:rPr>
        <w:t>Image</w:t>
      </w:r>
      <w:proofErr w:type="spellEnd"/>
      <w:r w:rsidRPr="00B374C1">
        <w:rPr>
          <w:lang w:val="vi-VN"/>
        </w:rPr>
        <w:t>” ở mục “</w:t>
      </w:r>
      <w:proofErr w:type="spellStart"/>
      <w:r w:rsidRPr="00B374C1">
        <w:rPr>
          <w:lang w:val="vi-VN"/>
        </w:rPr>
        <w:t>Header</w:t>
      </w:r>
      <w:proofErr w:type="spellEnd"/>
      <w:r w:rsidRPr="00B374C1">
        <w:rPr>
          <w:lang w:val="vi-VN"/>
        </w:rPr>
        <w:t xml:space="preserve">” và “HTML </w:t>
      </w:r>
      <w:proofErr w:type="spellStart"/>
      <w:r w:rsidRPr="00B374C1">
        <w:rPr>
          <w:lang w:val="vi-VN"/>
        </w:rPr>
        <w:t>Head</w:t>
      </w:r>
      <w:proofErr w:type="spellEnd"/>
      <w:r w:rsidRPr="00B374C1">
        <w:rPr>
          <w:lang w:val="vi-VN"/>
        </w:rPr>
        <w:t xml:space="preserve">”. Sau khi chọn được </w:t>
      </w:r>
      <w:proofErr w:type="spellStart"/>
      <w:r w:rsidRPr="00B374C1">
        <w:rPr>
          <w:lang w:val="vi-VN"/>
        </w:rPr>
        <w:t>logo</w:t>
      </w:r>
      <w:proofErr w:type="spellEnd"/>
      <w:r w:rsidRPr="00B374C1">
        <w:rPr>
          <w:lang w:val="vi-VN"/>
        </w:rPr>
        <w:t xml:space="preserve"> tiếp tục chọn “</w:t>
      </w:r>
      <w:proofErr w:type="spellStart"/>
      <w:r w:rsidRPr="00B374C1">
        <w:rPr>
          <w:lang w:val="vi-VN"/>
        </w:rPr>
        <w:t>Save</w:t>
      </w:r>
      <w:proofErr w:type="spellEnd"/>
      <w:r w:rsidRPr="00B374C1">
        <w:rPr>
          <w:lang w:val="vi-VN"/>
        </w:rPr>
        <w:t xml:space="preserve"> </w:t>
      </w:r>
      <w:proofErr w:type="spellStart"/>
      <w:r w:rsidRPr="00B374C1">
        <w:rPr>
          <w:lang w:val="vi-VN"/>
        </w:rPr>
        <w:t>Configuration</w:t>
      </w:r>
      <w:proofErr w:type="spellEnd"/>
      <w:r w:rsidRPr="00B374C1">
        <w:rPr>
          <w:lang w:val="vi-VN"/>
        </w:rPr>
        <w:t>” hoặc “</w:t>
      </w:r>
      <w:proofErr w:type="spellStart"/>
      <w:r w:rsidRPr="00B374C1">
        <w:rPr>
          <w:lang w:val="vi-VN"/>
        </w:rPr>
        <w:t>Save</w:t>
      </w:r>
      <w:proofErr w:type="spellEnd"/>
      <w:r w:rsidRPr="00B374C1">
        <w:rPr>
          <w:lang w:val="vi-VN"/>
        </w:rPr>
        <w:t xml:space="preserve"> </w:t>
      </w:r>
      <w:proofErr w:type="spellStart"/>
      <w:r w:rsidRPr="00B374C1">
        <w:rPr>
          <w:lang w:val="vi-VN"/>
        </w:rPr>
        <w:t>and</w:t>
      </w:r>
      <w:proofErr w:type="spellEnd"/>
      <w:r w:rsidRPr="00B374C1">
        <w:rPr>
          <w:lang w:val="vi-VN"/>
        </w:rPr>
        <w:t xml:space="preserve"> </w:t>
      </w:r>
      <w:proofErr w:type="spellStart"/>
      <w:r w:rsidRPr="00B374C1">
        <w:rPr>
          <w:lang w:val="vi-VN"/>
        </w:rPr>
        <w:t>Continue</w:t>
      </w:r>
      <w:proofErr w:type="spellEnd"/>
      <w:r w:rsidRPr="00B374C1">
        <w:rPr>
          <w:lang w:val="vi-VN"/>
        </w:rPr>
        <w:t>”. Khi đó giao diện chính sẽ hiển thị như sau:</w:t>
      </w:r>
    </w:p>
    <w:p w14:paraId="32224EA7" w14:textId="77777777" w:rsidR="008033D0" w:rsidRPr="00B374C1" w:rsidRDefault="00000000" w:rsidP="000E47FC">
      <w:pPr>
        <w:keepNext/>
        <w:tabs>
          <w:tab w:val="clear" w:pos="8920"/>
        </w:tabs>
        <w:spacing w:before="0" w:after="100"/>
        <w:rPr>
          <w:lang w:val="vi-VN"/>
        </w:rPr>
      </w:pPr>
      <w:r w:rsidRPr="00B374C1">
        <w:rPr>
          <w:noProof/>
          <w:lang w:val="vi-VN"/>
        </w:rPr>
        <w:drawing>
          <wp:inline distT="114300" distB="114300" distL="114300" distR="114300" wp14:anchorId="150A8C99" wp14:editId="50C0921D">
            <wp:extent cx="5667375" cy="2417155"/>
            <wp:effectExtent l="0" t="0" r="0" b="0"/>
            <wp:docPr id="73"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82"/>
                    <a:srcRect b="16796"/>
                    <a:stretch>
                      <a:fillRect/>
                    </a:stretch>
                  </pic:blipFill>
                  <pic:spPr>
                    <a:xfrm>
                      <a:off x="0" y="0"/>
                      <a:ext cx="5667375" cy="2417155"/>
                    </a:xfrm>
                    <a:prstGeom prst="rect">
                      <a:avLst/>
                    </a:prstGeom>
                    <a:ln/>
                  </pic:spPr>
                </pic:pic>
              </a:graphicData>
            </a:graphic>
          </wp:inline>
        </w:drawing>
      </w:r>
    </w:p>
    <w:p w14:paraId="2AD4AF0A" w14:textId="1502185A" w:rsidR="00FC6EDA" w:rsidRPr="00B374C1" w:rsidRDefault="008033D0" w:rsidP="000E47FC">
      <w:pPr>
        <w:pStyle w:val="Caption"/>
        <w:tabs>
          <w:tab w:val="clear" w:pos="8920"/>
        </w:tabs>
        <w:jc w:val="center"/>
        <w:rPr>
          <w:color w:val="auto"/>
          <w:sz w:val="28"/>
          <w:szCs w:val="28"/>
          <w:lang w:val="vi-VN"/>
        </w:rPr>
      </w:pPr>
      <w:bookmarkStart w:id="273" w:name="_Toc182467874"/>
      <w:r w:rsidRPr="00B374C1">
        <w:rPr>
          <w:color w:val="auto"/>
          <w:sz w:val="28"/>
          <w:szCs w:val="28"/>
          <w:lang w:val="vi-VN"/>
        </w:rPr>
        <w:t xml:space="preserve">Hình 3. </w:t>
      </w:r>
      <w:r w:rsidRPr="00B374C1">
        <w:rPr>
          <w:color w:val="auto"/>
          <w:sz w:val="28"/>
          <w:szCs w:val="28"/>
          <w:lang w:val="vi-VN"/>
        </w:rPr>
        <w:fldChar w:fldCharType="begin"/>
      </w:r>
      <w:r w:rsidRPr="00B374C1">
        <w:rPr>
          <w:color w:val="auto"/>
          <w:sz w:val="28"/>
          <w:szCs w:val="28"/>
          <w:lang w:val="vi-VN"/>
        </w:rPr>
        <w:instrText xml:space="preserve"> SEQ Hình_3. \* ARABIC </w:instrText>
      </w:r>
      <w:r w:rsidRPr="00B374C1">
        <w:rPr>
          <w:color w:val="auto"/>
          <w:sz w:val="28"/>
          <w:szCs w:val="28"/>
          <w:lang w:val="vi-VN"/>
        </w:rPr>
        <w:fldChar w:fldCharType="separate"/>
      </w:r>
      <w:r w:rsidR="008B4D3C" w:rsidRPr="00B374C1">
        <w:rPr>
          <w:noProof/>
          <w:color w:val="auto"/>
          <w:sz w:val="28"/>
          <w:szCs w:val="28"/>
          <w:lang w:val="vi-VN"/>
        </w:rPr>
        <w:t>83</w:t>
      </w:r>
      <w:r w:rsidRPr="00B374C1">
        <w:rPr>
          <w:color w:val="auto"/>
          <w:sz w:val="28"/>
          <w:szCs w:val="28"/>
          <w:lang w:val="vi-VN"/>
        </w:rPr>
        <w:fldChar w:fldCharType="end"/>
      </w:r>
      <w:r w:rsidRPr="00B374C1">
        <w:rPr>
          <w:color w:val="auto"/>
          <w:sz w:val="28"/>
          <w:szCs w:val="28"/>
          <w:lang w:val="vi-VN"/>
        </w:rPr>
        <w:t xml:space="preserve"> Giao diện sau khi cấu hình HTML </w:t>
      </w:r>
      <w:proofErr w:type="spellStart"/>
      <w:r w:rsidRPr="00B374C1">
        <w:rPr>
          <w:color w:val="auto"/>
          <w:sz w:val="28"/>
          <w:szCs w:val="28"/>
          <w:lang w:val="vi-VN"/>
        </w:rPr>
        <w:t>Head</w:t>
      </w:r>
      <w:bookmarkEnd w:id="273"/>
      <w:proofErr w:type="spellEnd"/>
    </w:p>
    <w:p w14:paraId="3C4BCECD" w14:textId="77777777" w:rsidR="00FC6EDA" w:rsidRPr="00B374C1" w:rsidRDefault="00FC6EDA" w:rsidP="000E47FC">
      <w:pPr>
        <w:tabs>
          <w:tab w:val="clear" w:pos="8920"/>
        </w:tabs>
        <w:spacing w:before="0" w:after="100"/>
        <w:rPr>
          <w:lang w:val="vi-VN"/>
        </w:rPr>
      </w:pPr>
    </w:p>
    <w:p w14:paraId="434962D8" w14:textId="77777777" w:rsidR="00FC6EDA" w:rsidRPr="00B374C1" w:rsidRDefault="00000000" w:rsidP="000E47FC">
      <w:pPr>
        <w:tabs>
          <w:tab w:val="clear" w:pos="8920"/>
        </w:tabs>
        <w:spacing w:before="0" w:after="100"/>
        <w:ind w:firstLine="720"/>
        <w:rPr>
          <w:lang w:val="vi-VN"/>
        </w:rPr>
      </w:pPr>
      <w:r w:rsidRPr="00B374C1">
        <w:rPr>
          <w:rFonts w:eastAsia="Caudex"/>
          <w:lang w:val="vi-VN"/>
        </w:rPr>
        <w:t xml:space="preserve">Tiếp theo, chúng ta cần tạo danh mục cho </w:t>
      </w:r>
      <w:proofErr w:type="spellStart"/>
      <w:r w:rsidRPr="00B374C1">
        <w:rPr>
          <w:rFonts w:eastAsia="Caudex"/>
          <w:lang w:val="vi-VN"/>
        </w:rPr>
        <w:t>website</w:t>
      </w:r>
      <w:proofErr w:type="spellEnd"/>
      <w:r w:rsidRPr="00B374C1">
        <w:rPr>
          <w:rFonts w:eastAsia="Caudex"/>
          <w:lang w:val="vi-VN"/>
        </w:rPr>
        <w:t xml:space="preserve">. Vào </w:t>
      </w:r>
      <w:proofErr w:type="spellStart"/>
      <w:r w:rsidRPr="00B374C1">
        <w:rPr>
          <w:rFonts w:eastAsia="Caudex"/>
          <w:lang w:val="vi-VN"/>
        </w:rPr>
        <w:t>Magento</w:t>
      </w:r>
      <w:proofErr w:type="spellEnd"/>
      <w:r w:rsidRPr="00B374C1">
        <w:rPr>
          <w:rFonts w:eastAsia="Caudex"/>
          <w:lang w:val="vi-VN"/>
        </w:rPr>
        <w:t xml:space="preserve"> </w:t>
      </w:r>
      <w:proofErr w:type="spellStart"/>
      <w:r w:rsidRPr="00B374C1">
        <w:rPr>
          <w:rFonts w:eastAsia="Caudex"/>
          <w:lang w:val="vi-VN"/>
        </w:rPr>
        <w:t>Admin</w:t>
      </w:r>
      <w:proofErr w:type="spellEnd"/>
      <w:r w:rsidRPr="00B374C1">
        <w:rPr>
          <w:rFonts w:eastAsia="Caudex"/>
          <w:lang w:val="vi-VN"/>
        </w:rPr>
        <w:t xml:space="preserve"> chọn danh mục “</w:t>
      </w:r>
      <w:proofErr w:type="spellStart"/>
      <w:r w:rsidRPr="00B374C1">
        <w:rPr>
          <w:rFonts w:eastAsia="Caudex"/>
          <w:lang w:val="vi-VN"/>
        </w:rPr>
        <w:t>Catalog</w:t>
      </w:r>
      <w:proofErr w:type="spellEnd"/>
      <w:r w:rsidRPr="00B374C1">
        <w:rPr>
          <w:rFonts w:eastAsia="Caudex"/>
          <w:lang w:val="vi-VN"/>
        </w:rPr>
        <w:t xml:space="preserve"> → </w:t>
      </w:r>
      <w:proofErr w:type="spellStart"/>
      <w:r w:rsidRPr="00B374C1">
        <w:rPr>
          <w:rFonts w:eastAsia="Caudex"/>
          <w:lang w:val="vi-VN"/>
        </w:rPr>
        <w:t>Categories</w:t>
      </w:r>
      <w:proofErr w:type="spellEnd"/>
      <w:r w:rsidRPr="00B374C1">
        <w:rPr>
          <w:rFonts w:eastAsia="Caudex"/>
          <w:lang w:val="vi-VN"/>
        </w:rPr>
        <w:t xml:space="preserve">”  </w:t>
      </w:r>
    </w:p>
    <w:p w14:paraId="1C74676A" w14:textId="77777777" w:rsidR="008033D0" w:rsidRPr="00B374C1" w:rsidRDefault="00000000" w:rsidP="000E47FC">
      <w:pPr>
        <w:keepNext/>
        <w:tabs>
          <w:tab w:val="clear" w:pos="8920"/>
        </w:tabs>
        <w:spacing w:before="0" w:after="100"/>
        <w:ind w:left="1440" w:firstLine="720"/>
        <w:rPr>
          <w:lang w:val="vi-VN"/>
        </w:rPr>
      </w:pPr>
      <w:r w:rsidRPr="00B374C1">
        <w:rPr>
          <w:noProof/>
          <w:lang w:val="vi-VN"/>
        </w:rPr>
        <w:lastRenderedPageBreak/>
        <w:drawing>
          <wp:inline distT="114300" distB="114300" distL="114300" distR="114300" wp14:anchorId="06B235C9" wp14:editId="7DC60BED">
            <wp:extent cx="3079750" cy="3686175"/>
            <wp:effectExtent l="0" t="0" r="0" b="0"/>
            <wp:docPr id="169" name="image161.png"/>
            <wp:cNvGraphicFramePr/>
            <a:graphic xmlns:a="http://schemas.openxmlformats.org/drawingml/2006/main">
              <a:graphicData uri="http://schemas.openxmlformats.org/drawingml/2006/picture">
                <pic:pic xmlns:pic="http://schemas.openxmlformats.org/drawingml/2006/picture">
                  <pic:nvPicPr>
                    <pic:cNvPr id="0" name="image161.png"/>
                    <pic:cNvPicPr preferRelativeResize="0"/>
                  </pic:nvPicPr>
                  <pic:blipFill>
                    <a:blip r:embed="rId183"/>
                    <a:srcRect l="2316" t="4597"/>
                    <a:stretch>
                      <a:fillRect/>
                    </a:stretch>
                  </pic:blipFill>
                  <pic:spPr>
                    <a:xfrm>
                      <a:off x="0" y="0"/>
                      <a:ext cx="3079750" cy="3686175"/>
                    </a:xfrm>
                    <a:prstGeom prst="rect">
                      <a:avLst/>
                    </a:prstGeom>
                    <a:ln/>
                  </pic:spPr>
                </pic:pic>
              </a:graphicData>
            </a:graphic>
          </wp:inline>
        </w:drawing>
      </w:r>
    </w:p>
    <w:p w14:paraId="7161C02C" w14:textId="6E09F0B2" w:rsidR="00FC6EDA" w:rsidRPr="00B374C1" w:rsidRDefault="008033D0" w:rsidP="000E47FC">
      <w:pPr>
        <w:pStyle w:val="Caption"/>
        <w:tabs>
          <w:tab w:val="clear" w:pos="8920"/>
        </w:tabs>
        <w:jc w:val="center"/>
        <w:rPr>
          <w:color w:val="auto"/>
          <w:sz w:val="28"/>
          <w:szCs w:val="28"/>
          <w:lang w:val="vi-VN"/>
        </w:rPr>
      </w:pPr>
      <w:bookmarkStart w:id="274" w:name="_Toc182467875"/>
      <w:r w:rsidRPr="00B374C1">
        <w:rPr>
          <w:color w:val="auto"/>
          <w:sz w:val="28"/>
          <w:szCs w:val="28"/>
          <w:lang w:val="vi-VN"/>
        </w:rPr>
        <w:t xml:space="preserve">Hình 3. </w:t>
      </w:r>
      <w:r w:rsidRPr="00B374C1">
        <w:rPr>
          <w:color w:val="auto"/>
          <w:sz w:val="28"/>
          <w:szCs w:val="28"/>
          <w:lang w:val="vi-VN"/>
        </w:rPr>
        <w:fldChar w:fldCharType="begin"/>
      </w:r>
      <w:r w:rsidRPr="00B374C1">
        <w:rPr>
          <w:color w:val="auto"/>
          <w:sz w:val="28"/>
          <w:szCs w:val="28"/>
          <w:lang w:val="vi-VN"/>
        </w:rPr>
        <w:instrText xml:space="preserve"> SEQ Hình_3. \* ARABIC </w:instrText>
      </w:r>
      <w:r w:rsidRPr="00B374C1">
        <w:rPr>
          <w:color w:val="auto"/>
          <w:sz w:val="28"/>
          <w:szCs w:val="28"/>
          <w:lang w:val="vi-VN"/>
        </w:rPr>
        <w:fldChar w:fldCharType="separate"/>
      </w:r>
      <w:r w:rsidR="008B4D3C" w:rsidRPr="00B374C1">
        <w:rPr>
          <w:noProof/>
          <w:color w:val="auto"/>
          <w:sz w:val="28"/>
          <w:szCs w:val="28"/>
          <w:lang w:val="vi-VN"/>
        </w:rPr>
        <w:t>84</w:t>
      </w:r>
      <w:r w:rsidRPr="00B374C1">
        <w:rPr>
          <w:color w:val="auto"/>
          <w:sz w:val="28"/>
          <w:szCs w:val="28"/>
          <w:lang w:val="vi-VN"/>
        </w:rPr>
        <w:fldChar w:fldCharType="end"/>
      </w:r>
      <w:r w:rsidRPr="00B374C1">
        <w:rPr>
          <w:color w:val="auto"/>
          <w:sz w:val="28"/>
          <w:szCs w:val="28"/>
          <w:lang w:val="vi-VN"/>
        </w:rPr>
        <w:t xml:space="preserve"> Danh mục </w:t>
      </w:r>
      <w:proofErr w:type="spellStart"/>
      <w:r w:rsidRPr="00B374C1">
        <w:rPr>
          <w:color w:val="auto"/>
          <w:sz w:val="28"/>
          <w:szCs w:val="28"/>
          <w:lang w:val="vi-VN"/>
        </w:rPr>
        <w:t>Catalog</w:t>
      </w:r>
      <w:proofErr w:type="spellEnd"/>
      <w:r w:rsidRPr="00B374C1">
        <w:rPr>
          <w:color w:val="auto"/>
          <w:sz w:val="28"/>
          <w:szCs w:val="28"/>
          <w:lang w:val="vi-VN"/>
        </w:rPr>
        <w:t xml:space="preserve"> trong </w:t>
      </w:r>
      <w:proofErr w:type="spellStart"/>
      <w:r w:rsidRPr="00B374C1">
        <w:rPr>
          <w:color w:val="auto"/>
          <w:sz w:val="28"/>
          <w:szCs w:val="28"/>
          <w:lang w:val="vi-VN"/>
        </w:rPr>
        <w:t>Magento</w:t>
      </w:r>
      <w:proofErr w:type="spellEnd"/>
      <w:r w:rsidRPr="00B374C1">
        <w:rPr>
          <w:color w:val="auto"/>
          <w:sz w:val="28"/>
          <w:szCs w:val="28"/>
          <w:lang w:val="vi-VN"/>
        </w:rPr>
        <w:t xml:space="preserve"> </w:t>
      </w:r>
      <w:proofErr w:type="spellStart"/>
      <w:r w:rsidRPr="00B374C1">
        <w:rPr>
          <w:color w:val="auto"/>
          <w:sz w:val="28"/>
          <w:szCs w:val="28"/>
          <w:lang w:val="vi-VN"/>
        </w:rPr>
        <w:t>Admin</w:t>
      </w:r>
      <w:bookmarkEnd w:id="274"/>
      <w:proofErr w:type="spellEnd"/>
    </w:p>
    <w:p w14:paraId="4E1651AB" w14:textId="77777777" w:rsidR="00FC6EDA" w:rsidRPr="00B374C1" w:rsidRDefault="00FC6EDA" w:rsidP="000E47FC">
      <w:pPr>
        <w:tabs>
          <w:tab w:val="clear" w:pos="8920"/>
        </w:tabs>
        <w:spacing w:before="0" w:after="100"/>
        <w:rPr>
          <w:lang w:val="vi-VN"/>
        </w:rPr>
      </w:pPr>
    </w:p>
    <w:p w14:paraId="4947E65C" w14:textId="77777777" w:rsidR="00FC6EDA" w:rsidRPr="00B374C1" w:rsidRDefault="00000000" w:rsidP="000E47FC">
      <w:pPr>
        <w:tabs>
          <w:tab w:val="clear" w:pos="8920"/>
        </w:tabs>
        <w:spacing w:before="0" w:after="100"/>
        <w:ind w:firstLine="720"/>
        <w:rPr>
          <w:lang w:val="vi-VN"/>
        </w:rPr>
      </w:pPr>
      <w:r w:rsidRPr="00B374C1">
        <w:rPr>
          <w:lang w:val="vi-VN"/>
        </w:rPr>
        <w:t xml:space="preserve">Sau khi chọn </w:t>
      </w:r>
      <w:proofErr w:type="spellStart"/>
      <w:r w:rsidRPr="00B374C1">
        <w:rPr>
          <w:lang w:val="vi-VN"/>
        </w:rPr>
        <w:t>Categories</w:t>
      </w:r>
      <w:proofErr w:type="spellEnd"/>
      <w:r w:rsidRPr="00B374C1">
        <w:rPr>
          <w:lang w:val="vi-VN"/>
        </w:rPr>
        <w:t xml:space="preserve"> hệ thống sẽ hiển thị như sau:</w:t>
      </w:r>
    </w:p>
    <w:p w14:paraId="2FA86223" w14:textId="77777777" w:rsidR="008033D0" w:rsidRPr="00B374C1" w:rsidRDefault="00000000" w:rsidP="000E47FC">
      <w:pPr>
        <w:keepNext/>
        <w:tabs>
          <w:tab w:val="clear" w:pos="8920"/>
        </w:tabs>
        <w:spacing w:before="0" w:after="100"/>
        <w:rPr>
          <w:lang w:val="vi-VN"/>
        </w:rPr>
      </w:pPr>
      <w:r w:rsidRPr="00B374C1">
        <w:rPr>
          <w:noProof/>
          <w:lang w:val="vi-VN"/>
        </w:rPr>
        <w:drawing>
          <wp:inline distT="114300" distB="114300" distL="114300" distR="114300" wp14:anchorId="31C46DDF" wp14:editId="57B7D7B5">
            <wp:extent cx="5278438" cy="2390775"/>
            <wp:effectExtent l="0" t="0" r="0" b="0"/>
            <wp:docPr id="119"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184"/>
                    <a:srcRect/>
                    <a:stretch>
                      <a:fillRect/>
                    </a:stretch>
                  </pic:blipFill>
                  <pic:spPr>
                    <a:xfrm>
                      <a:off x="0" y="0"/>
                      <a:ext cx="5278438" cy="2390775"/>
                    </a:xfrm>
                    <a:prstGeom prst="rect">
                      <a:avLst/>
                    </a:prstGeom>
                    <a:ln/>
                  </pic:spPr>
                </pic:pic>
              </a:graphicData>
            </a:graphic>
          </wp:inline>
        </w:drawing>
      </w:r>
    </w:p>
    <w:p w14:paraId="665D3E12" w14:textId="49D131FE" w:rsidR="00FC6EDA" w:rsidRPr="00B374C1" w:rsidRDefault="008033D0" w:rsidP="000E47FC">
      <w:pPr>
        <w:pStyle w:val="Caption"/>
        <w:tabs>
          <w:tab w:val="clear" w:pos="8920"/>
        </w:tabs>
        <w:jc w:val="center"/>
        <w:rPr>
          <w:color w:val="auto"/>
          <w:sz w:val="28"/>
          <w:szCs w:val="28"/>
          <w:lang w:val="vi-VN"/>
        </w:rPr>
      </w:pPr>
      <w:bookmarkStart w:id="275" w:name="_Toc182467876"/>
      <w:r w:rsidRPr="00B374C1">
        <w:rPr>
          <w:color w:val="auto"/>
          <w:sz w:val="28"/>
          <w:szCs w:val="28"/>
          <w:lang w:val="vi-VN"/>
        </w:rPr>
        <w:t xml:space="preserve">Hình 3. </w:t>
      </w:r>
      <w:r w:rsidRPr="00B374C1">
        <w:rPr>
          <w:color w:val="auto"/>
          <w:sz w:val="28"/>
          <w:szCs w:val="28"/>
          <w:lang w:val="vi-VN"/>
        </w:rPr>
        <w:fldChar w:fldCharType="begin"/>
      </w:r>
      <w:r w:rsidRPr="00B374C1">
        <w:rPr>
          <w:color w:val="auto"/>
          <w:sz w:val="28"/>
          <w:szCs w:val="28"/>
          <w:lang w:val="vi-VN"/>
        </w:rPr>
        <w:instrText xml:space="preserve"> SEQ Hình_3. \* ARABIC </w:instrText>
      </w:r>
      <w:r w:rsidRPr="00B374C1">
        <w:rPr>
          <w:color w:val="auto"/>
          <w:sz w:val="28"/>
          <w:szCs w:val="28"/>
          <w:lang w:val="vi-VN"/>
        </w:rPr>
        <w:fldChar w:fldCharType="separate"/>
      </w:r>
      <w:r w:rsidR="008B4D3C" w:rsidRPr="00B374C1">
        <w:rPr>
          <w:noProof/>
          <w:color w:val="auto"/>
          <w:sz w:val="28"/>
          <w:szCs w:val="28"/>
          <w:lang w:val="vi-VN"/>
        </w:rPr>
        <w:t>85</w:t>
      </w:r>
      <w:r w:rsidRPr="00B374C1">
        <w:rPr>
          <w:color w:val="auto"/>
          <w:sz w:val="28"/>
          <w:szCs w:val="28"/>
          <w:lang w:val="vi-VN"/>
        </w:rPr>
        <w:fldChar w:fldCharType="end"/>
      </w:r>
      <w:r w:rsidRPr="00B374C1">
        <w:rPr>
          <w:color w:val="auto"/>
          <w:sz w:val="28"/>
          <w:szCs w:val="28"/>
          <w:lang w:val="vi-VN"/>
        </w:rPr>
        <w:t xml:space="preserve"> Giao diện </w:t>
      </w:r>
      <w:proofErr w:type="spellStart"/>
      <w:r w:rsidRPr="00B374C1">
        <w:rPr>
          <w:color w:val="auto"/>
          <w:sz w:val="28"/>
          <w:szCs w:val="28"/>
          <w:lang w:val="vi-VN"/>
        </w:rPr>
        <w:t>Category</w:t>
      </w:r>
      <w:proofErr w:type="spellEnd"/>
      <w:r w:rsidRPr="00B374C1">
        <w:rPr>
          <w:color w:val="auto"/>
          <w:sz w:val="28"/>
          <w:szCs w:val="28"/>
          <w:lang w:val="vi-VN"/>
        </w:rPr>
        <w:t xml:space="preserve"> của </w:t>
      </w:r>
      <w:proofErr w:type="spellStart"/>
      <w:r w:rsidRPr="00B374C1">
        <w:rPr>
          <w:color w:val="auto"/>
          <w:sz w:val="28"/>
          <w:szCs w:val="28"/>
          <w:lang w:val="vi-VN"/>
        </w:rPr>
        <w:t>Catalog</w:t>
      </w:r>
      <w:proofErr w:type="spellEnd"/>
      <w:r w:rsidRPr="00B374C1">
        <w:rPr>
          <w:color w:val="auto"/>
          <w:sz w:val="28"/>
          <w:szCs w:val="28"/>
          <w:lang w:val="vi-VN"/>
        </w:rPr>
        <w:t xml:space="preserve"> trong </w:t>
      </w:r>
      <w:proofErr w:type="spellStart"/>
      <w:r w:rsidRPr="00B374C1">
        <w:rPr>
          <w:color w:val="auto"/>
          <w:sz w:val="28"/>
          <w:szCs w:val="28"/>
          <w:lang w:val="vi-VN"/>
        </w:rPr>
        <w:t>Magento</w:t>
      </w:r>
      <w:proofErr w:type="spellEnd"/>
      <w:r w:rsidRPr="00B374C1">
        <w:rPr>
          <w:color w:val="auto"/>
          <w:sz w:val="28"/>
          <w:szCs w:val="28"/>
          <w:lang w:val="vi-VN"/>
        </w:rPr>
        <w:t xml:space="preserve"> </w:t>
      </w:r>
      <w:proofErr w:type="spellStart"/>
      <w:r w:rsidRPr="00B374C1">
        <w:rPr>
          <w:color w:val="auto"/>
          <w:sz w:val="28"/>
          <w:szCs w:val="28"/>
          <w:lang w:val="vi-VN"/>
        </w:rPr>
        <w:t>Admin</w:t>
      </w:r>
      <w:bookmarkEnd w:id="275"/>
      <w:proofErr w:type="spellEnd"/>
    </w:p>
    <w:p w14:paraId="4FB1C47E" w14:textId="77777777" w:rsidR="008033D0" w:rsidRPr="00B374C1" w:rsidRDefault="008033D0" w:rsidP="000E47FC">
      <w:pPr>
        <w:tabs>
          <w:tab w:val="clear" w:pos="8920"/>
        </w:tabs>
        <w:rPr>
          <w:lang w:val="vi-VN"/>
        </w:rPr>
      </w:pPr>
    </w:p>
    <w:p w14:paraId="222332E6" w14:textId="77777777" w:rsidR="00FC6EDA" w:rsidRPr="00B374C1" w:rsidRDefault="00000000" w:rsidP="000E47FC">
      <w:pPr>
        <w:tabs>
          <w:tab w:val="clear" w:pos="8920"/>
        </w:tabs>
        <w:spacing w:before="0" w:after="100"/>
        <w:ind w:firstLine="720"/>
        <w:rPr>
          <w:lang w:val="vi-VN"/>
        </w:rPr>
      </w:pPr>
      <w:r w:rsidRPr="00B374C1">
        <w:rPr>
          <w:lang w:val="vi-VN"/>
        </w:rPr>
        <w:t>Nhấn chọn “</w:t>
      </w:r>
      <w:proofErr w:type="spellStart"/>
      <w:r w:rsidRPr="00B374C1">
        <w:rPr>
          <w:lang w:val="vi-VN"/>
        </w:rPr>
        <w:t>Default</w:t>
      </w:r>
      <w:proofErr w:type="spellEnd"/>
      <w:r w:rsidRPr="00B374C1">
        <w:rPr>
          <w:lang w:val="vi-VN"/>
        </w:rPr>
        <w:t xml:space="preserve"> </w:t>
      </w:r>
      <w:proofErr w:type="spellStart"/>
      <w:r w:rsidRPr="00B374C1">
        <w:rPr>
          <w:lang w:val="vi-VN"/>
        </w:rPr>
        <w:t>Category</w:t>
      </w:r>
      <w:proofErr w:type="spellEnd"/>
      <w:r w:rsidRPr="00B374C1">
        <w:rPr>
          <w:lang w:val="vi-VN"/>
        </w:rPr>
        <w:t>”, sau đó chọn “</w:t>
      </w:r>
      <w:proofErr w:type="spellStart"/>
      <w:r w:rsidRPr="00B374C1">
        <w:rPr>
          <w:lang w:val="vi-VN"/>
        </w:rPr>
        <w:t>Add</w:t>
      </w:r>
      <w:proofErr w:type="spellEnd"/>
      <w:r w:rsidRPr="00B374C1">
        <w:rPr>
          <w:lang w:val="vi-VN"/>
        </w:rPr>
        <w:t xml:space="preserve"> </w:t>
      </w:r>
      <w:proofErr w:type="spellStart"/>
      <w:r w:rsidRPr="00B374C1">
        <w:rPr>
          <w:lang w:val="vi-VN"/>
        </w:rPr>
        <w:t>Subcategory</w:t>
      </w:r>
      <w:proofErr w:type="spellEnd"/>
      <w:r w:rsidRPr="00B374C1">
        <w:rPr>
          <w:lang w:val="vi-VN"/>
        </w:rPr>
        <w:t>” để thêm các danh mục con.</w:t>
      </w:r>
    </w:p>
    <w:p w14:paraId="3B646CC9" w14:textId="77777777" w:rsidR="00FC6EDA" w:rsidRPr="00B374C1" w:rsidRDefault="00000000" w:rsidP="000E47FC">
      <w:pPr>
        <w:tabs>
          <w:tab w:val="clear" w:pos="8920"/>
        </w:tabs>
        <w:spacing w:before="0" w:after="100"/>
        <w:ind w:firstLine="720"/>
        <w:rPr>
          <w:lang w:val="vi-VN"/>
        </w:rPr>
      </w:pPr>
      <w:r w:rsidRPr="00B374C1">
        <w:rPr>
          <w:lang w:val="vi-VN"/>
        </w:rPr>
        <w:t xml:space="preserve">Sau đó nhập </w:t>
      </w:r>
      <w:proofErr w:type="spellStart"/>
      <w:r w:rsidRPr="00B374C1">
        <w:rPr>
          <w:lang w:val="vi-VN"/>
        </w:rPr>
        <w:t>Category</w:t>
      </w:r>
      <w:proofErr w:type="spellEnd"/>
      <w:r w:rsidRPr="00B374C1">
        <w:rPr>
          <w:lang w:val="vi-VN"/>
        </w:rPr>
        <w:t xml:space="preserve"> </w:t>
      </w:r>
      <w:proofErr w:type="spellStart"/>
      <w:r w:rsidRPr="00B374C1">
        <w:rPr>
          <w:lang w:val="vi-VN"/>
        </w:rPr>
        <w:t>Name</w:t>
      </w:r>
      <w:proofErr w:type="spellEnd"/>
      <w:r w:rsidRPr="00B374C1">
        <w:rPr>
          <w:lang w:val="vi-VN"/>
        </w:rPr>
        <w:t xml:space="preserve">, có thể điều chỉnh thêm sửa ở phần </w:t>
      </w:r>
      <w:proofErr w:type="spellStart"/>
      <w:r w:rsidRPr="00B374C1">
        <w:rPr>
          <w:lang w:val="vi-VN"/>
        </w:rPr>
        <w:t>Content</w:t>
      </w:r>
      <w:proofErr w:type="spellEnd"/>
      <w:r w:rsidRPr="00B374C1">
        <w:rPr>
          <w:lang w:val="vi-VN"/>
        </w:rPr>
        <w:t xml:space="preserve">, </w:t>
      </w:r>
      <w:proofErr w:type="spellStart"/>
      <w:r w:rsidRPr="00B374C1">
        <w:rPr>
          <w:lang w:val="vi-VN"/>
        </w:rPr>
        <w:t>Display</w:t>
      </w:r>
      <w:proofErr w:type="spellEnd"/>
      <w:r w:rsidRPr="00B374C1">
        <w:rPr>
          <w:lang w:val="vi-VN"/>
        </w:rPr>
        <w:t xml:space="preserve"> </w:t>
      </w:r>
      <w:proofErr w:type="spellStart"/>
      <w:r w:rsidRPr="00B374C1">
        <w:rPr>
          <w:lang w:val="vi-VN"/>
        </w:rPr>
        <w:t>Settings</w:t>
      </w:r>
      <w:proofErr w:type="spellEnd"/>
      <w:r w:rsidRPr="00B374C1">
        <w:rPr>
          <w:lang w:val="vi-VN"/>
        </w:rPr>
        <w:t xml:space="preserve"> và </w:t>
      </w:r>
      <w:proofErr w:type="spellStart"/>
      <w:r w:rsidRPr="00B374C1">
        <w:rPr>
          <w:lang w:val="vi-VN"/>
        </w:rPr>
        <w:t>Design</w:t>
      </w:r>
      <w:proofErr w:type="spellEnd"/>
      <w:r w:rsidRPr="00B374C1">
        <w:rPr>
          <w:lang w:val="vi-VN"/>
        </w:rPr>
        <w:t>.</w:t>
      </w:r>
    </w:p>
    <w:p w14:paraId="16AE1C96" w14:textId="77777777" w:rsidR="00FC6EDA" w:rsidRPr="00B374C1" w:rsidRDefault="00000000" w:rsidP="000E47FC">
      <w:pPr>
        <w:tabs>
          <w:tab w:val="clear" w:pos="8920"/>
        </w:tabs>
        <w:spacing w:before="0" w:after="100"/>
        <w:ind w:firstLine="720"/>
        <w:rPr>
          <w:lang w:val="vi-VN"/>
        </w:rPr>
      </w:pPr>
      <w:r w:rsidRPr="00B374C1">
        <w:rPr>
          <w:rFonts w:ascii="Caudex" w:eastAsia="Caudex" w:hAnsi="Caudex" w:cs="Caudex"/>
          <w:lang w:val="vi-VN"/>
        </w:rPr>
        <w:t xml:space="preserve">Sau khi chúng ta tạo các danh mục, trong </w:t>
      </w:r>
      <w:proofErr w:type="spellStart"/>
      <w:r w:rsidRPr="00B374C1">
        <w:rPr>
          <w:rFonts w:ascii="Caudex" w:eastAsia="Caudex" w:hAnsi="Caudex" w:cs="Caudex"/>
          <w:lang w:val="vi-VN"/>
        </w:rPr>
        <w:t>dashboard</w:t>
      </w:r>
      <w:proofErr w:type="spellEnd"/>
      <w:r w:rsidRPr="00B374C1">
        <w:rPr>
          <w:rFonts w:ascii="Caudex" w:eastAsia="Caudex" w:hAnsi="Caudex" w:cs="Caudex"/>
          <w:lang w:val="vi-VN"/>
        </w:rPr>
        <w:t xml:space="preserve"> của </w:t>
      </w:r>
      <w:proofErr w:type="spellStart"/>
      <w:r w:rsidRPr="00B374C1">
        <w:rPr>
          <w:rFonts w:ascii="Caudex" w:eastAsia="Caudex" w:hAnsi="Caudex" w:cs="Caudex"/>
          <w:lang w:val="vi-VN"/>
        </w:rPr>
        <w:t>admin</w:t>
      </w:r>
      <w:proofErr w:type="spellEnd"/>
      <w:r w:rsidRPr="00B374C1">
        <w:rPr>
          <w:rFonts w:ascii="Caudex" w:eastAsia="Caudex" w:hAnsi="Caudex" w:cs="Caudex"/>
          <w:lang w:val="vi-VN"/>
        </w:rPr>
        <w:t xml:space="preserve">, </w:t>
      </w:r>
      <w:r w:rsidRPr="00B374C1">
        <w:rPr>
          <w:rFonts w:ascii="Caudex" w:eastAsia="Caudex" w:hAnsi="Caudex" w:cs="Caudex"/>
          <w:lang w:val="vi-VN"/>
        </w:rPr>
        <w:lastRenderedPageBreak/>
        <w:t xml:space="preserve">mục </w:t>
      </w:r>
      <w:proofErr w:type="spellStart"/>
      <w:r w:rsidRPr="00B374C1">
        <w:rPr>
          <w:rFonts w:ascii="Caudex" w:eastAsia="Caudex" w:hAnsi="Caudex" w:cs="Caudex"/>
          <w:lang w:val="vi-VN"/>
        </w:rPr>
        <w:t>Catalog</w:t>
      </w:r>
      <w:proofErr w:type="spellEnd"/>
      <w:r w:rsidRPr="00B374C1">
        <w:rPr>
          <w:rFonts w:ascii="Caudex" w:eastAsia="Caudex" w:hAnsi="Caudex" w:cs="Caudex"/>
          <w:lang w:val="vi-VN"/>
        </w:rPr>
        <w:t xml:space="preserve"> → </w:t>
      </w:r>
      <w:proofErr w:type="spellStart"/>
      <w:r w:rsidRPr="00B374C1">
        <w:rPr>
          <w:rFonts w:ascii="Caudex" w:eastAsia="Caudex" w:hAnsi="Caudex" w:cs="Caudex"/>
          <w:lang w:val="vi-VN"/>
        </w:rPr>
        <w:t>Categories</w:t>
      </w:r>
      <w:proofErr w:type="spellEnd"/>
      <w:r w:rsidRPr="00B374C1">
        <w:rPr>
          <w:rFonts w:ascii="Caudex" w:eastAsia="Caudex" w:hAnsi="Caudex" w:cs="Caudex"/>
          <w:lang w:val="vi-VN"/>
        </w:rPr>
        <w:t xml:space="preserve"> sẽ có các danh mục hiển thị như thế này:</w:t>
      </w:r>
    </w:p>
    <w:p w14:paraId="17C1D9AA" w14:textId="77777777" w:rsidR="008033D0" w:rsidRPr="00B374C1" w:rsidRDefault="00000000" w:rsidP="000E47FC">
      <w:pPr>
        <w:keepNext/>
        <w:tabs>
          <w:tab w:val="clear" w:pos="8920"/>
        </w:tabs>
        <w:spacing w:before="0" w:after="100"/>
        <w:ind w:left="1440"/>
        <w:rPr>
          <w:lang w:val="vi-VN"/>
        </w:rPr>
      </w:pPr>
      <w:r w:rsidRPr="00B374C1">
        <w:rPr>
          <w:noProof/>
          <w:lang w:val="vi-VN"/>
        </w:rPr>
        <w:drawing>
          <wp:inline distT="114300" distB="114300" distL="114300" distR="114300" wp14:anchorId="42DB1079" wp14:editId="6913C400">
            <wp:extent cx="3533775" cy="3457575"/>
            <wp:effectExtent l="0" t="0" r="0" b="0"/>
            <wp:docPr id="167" name="image167.png"/>
            <wp:cNvGraphicFramePr/>
            <a:graphic xmlns:a="http://schemas.openxmlformats.org/drawingml/2006/main">
              <a:graphicData uri="http://schemas.openxmlformats.org/drawingml/2006/picture">
                <pic:pic xmlns:pic="http://schemas.openxmlformats.org/drawingml/2006/picture">
                  <pic:nvPicPr>
                    <pic:cNvPr id="0" name="image167.png"/>
                    <pic:cNvPicPr preferRelativeResize="0"/>
                  </pic:nvPicPr>
                  <pic:blipFill>
                    <a:blip r:embed="rId185"/>
                    <a:srcRect/>
                    <a:stretch>
                      <a:fillRect/>
                    </a:stretch>
                  </pic:blipFill>
                  <pic:spPr>
                    <a:xfrm>
                      <a:off x="0" y="0"/>
                      <a:ext cx="3533775" cy="3457575"/>
                    </a:xfrm>
                    <a:prstGeom prst="rect">
                      <a:avLst/>
                    </a:prstGeom>
                    <a:ln/>
                  </pic:spPr>
                </pic:pic>
              </a:graphicData>
            </a:graphic>
          </wp:inline>
        </w:drawing>
      </w:r>
    </w:p>
    <w:p w14:paraId="308B577F" w14:textId="690DF507" w:rsidR="00FC6EDA" w:rsidRPr="00B374C1" w:rsidRDefault="008033D0" w:rsidP="000E47FC">
      <w:pPr>
        <w:pStyle w:val="Caption"/>
        <w:tabs>
          <w:tab w:val="clear" w:pos="8920"/>
        </w:tabs>
        <w:jc w:val="center"/>
        <w:rPr>
          <w:color w:val="auto"/>
          <w:sz w:val="28"/>
          <w:szCs w:val="28"/>
          <w:lang w:val="vi-VN"/>
        </w:rPr>
      </w:pPr>
      <w:bookmarkStart w:id="276" w:name="_Toc182467877"/>
      <w:r w:rsidRPr="00B374C1">
        <w:rPr>
          <w:color w:val="auto"/>
          <w:sz w:val="28"/>
          <w:szCs w:val="28"/>
          <w:lang w:val="vi-VN"/>
        </w:rPr>
        <w:t xml:space="preserve">Hình 3. </w:t>
      </w:r>
      <w:r w:rsidRPr="00B374C1">
        <w:rPr>
          <w:color w:val="auto"/>
          <w:sz w:val="28"/>
          <w:szCs w:val="28"/>
          <w:lang w:val="vi-VN"/>
        </w:rPr>
        <w:fldChar w:fldCharType="begin"/>
      </w:r>
      <w:r w:rsidRPr="00B374C1">
        <w:rPr>
          <w:color w:val="auto"/>
          <w:sz w:val="28"/>
          <w:szCs w:val="28"/>
          <w:lang w:val="vi-VN"/>
        </w:rPr>
        <w:instrText xml:space="preserve"> SEQ Hình_3. \* ARABIC </w:instrText>
      </w:r>
      <w:r w:rsidRPr="00B374C1">
        <w:rPr>
          <w:color w:val="auto"/>
          <w:sz w:val="28"/>
          <w:szCs w:val="28"/>
          <w:lang w:val="vi-VN"/>
        </w:rPr>
        <w:fldChar w:fldCharType="separate"/>
      </w:r>
      <w:r w:rsidR="008B4D3C" w:rsidRPr="00B374C1">
        <w:rPr>
          <w:noProof/>
          <w:color w:val="auto"/>
          <w:sz w:val="28"/>
          <w:szCs w:val="28"/>
          <w:lang w:val="vi-VN"/>
        </w:rPr>
        <w:t>86</w:t>
      </w:r>
      <w:r w:rsidRPr="00B374C1">
        <w:rPr>
          <w:color w:val="auto"/>
          <w:sz w:val="28"/>
          <w:szCs w:val="28"/>
          <w:lang w:val="vi-VN"/>
        </w:rPr>
        <w:fldChar w:fldCharType="end"/>
      </w:r>
      <w:r w:rsidRPr="00B374C1">
        <w:rPr>
          <w:color w:val="auto"/>
          <w:sz w:val="28"/>
          <w:szCs w:val="28"/>
          <w:lang w:val="vi-VN"/>
        </w:rPr>
        <w:t xml:space="preserve"> Tất cả danh mục được tạo trên </w:t>
      </w:r>
      <w:proofErr w:type="spellStart"/>
      <w:r w:rsidRPr="00B374C1">
        <w:rPr>
          <w:color w:val="auto"/>
          <w:sz w:val="28"/>
          <w:szCs w:val="28"/>
          <w:lang w:val="vi-VN"/>
        </w:rPr>
        <w:t>website</w:t>
      </w:r>
      <w:bookmarkEnd w:id="276"/>
      <w:proofErr w:type="spellEnd"/>
    </w:p>
    <w:p w14:paraId="229CA39F" w14:textId="77777777" w:rsidR="008033D0" w:rsidRPr="00B374C1" w:rsidRDefault="008033D0" w:rsidP="000E47FC">
      <w:pPr>
        <w:tabs>
          <w:tab w:val="clear" w:pos="8920"/>
        </w:tabs>
        <w:rPr>
          <w:lang w:val="vi-VN"/>
        </w:rPr>
      </w:pPr>
    </w:p>
    <w:p w14:paraId="53530956" w14:textId="77777777" w:rsidR="008033D0" w:rsidRPr="00B374C1" w:rsidRDefault="00000000" w:rsidP="000E47FC">
      <w:pPr>
        <w:tabs>
          <w:tab w:val="clear" w:pos="8920"/>
        </w:tabs>
        <w:spacing w:before="0" w:after="100"/>
        <w:ind w:firstLine="720"/>
        <w:rPr>
          <w:lang w:val="vi-VN"/>
        </w:rPr>
      </w:pPr>
      <w:r w:rsidRPr="00B374C1">
        <w:rPr>
          <w:lang w:val="vi-VN"/>
        </w:rPr>
        <w:t xml:space="preserve">Sau khi thêm các danh mục này, trang </w:t>
      </w:r>
      <w:proofErr w:type="spellStart"/>
      <w:r w:rsidRPr="00B374C1">
        <w:rPr>
          <w:lang w:val="vi-VN"/>
        </w:rPr>
        <w:t>website</w:t>
      </w:r>
      <w:proofErr w:type="spellEnd"/>
      <w:r w:rsidRPr="00B374C1">
        <w:rPr>
          <w:lang w:val="vi-VN"/>
        </w:rPr>
        <w:t xml:space="preserve"> sẽ hiển thị:</w:t>
      </w:r>
    </w:p>
    <w:p w14:paraId="6CA87508" w14:textId="6E3DC8F3" w:rsidR="00FC6EDA" w:rsidRPr="00B374C1" w:rsidRDefault="00000000" w:rsidP="000E47FC">
      <w:pPr>
        <w:tabs>
          <w:tab w:val="clear" w:pos="8920"/>
        </w:tabs>
        <w:spacing w:before="0" w:after="100"/>
        <w:ind w:firstLine="720"/>
        <w:rPr>
          <w:lang w:val="vi-VN"/>
        </w:rPr>
      </w:pPr>
      <w:r w:rsidRPr="00B374C1">
        <w:rPr>
          <w:lang w:val="vi-VN"/>
        </w:rPr>
        <w:br/>
      </w:r>
      <w:r w:rsidRPr="00B374C1">
        <w:rPr>
          <w:noProof/>
          <w:lang w:val="vi-VN"/>
        </w:rPr>
        <w:drawing>
          <wp:inline distT="114300" distB="114300" distL="114300" distR="114300" wp14:anchorId="3653303B" wp14:editId="306E276B">
            <wp:extent cx="5667375" cy="500087"/>
            <wp:effectExtent l="0" t="0" r="0" b="0"/>
            <wp:docPr id="166" name="image155.png"/>
            <wp:cNvGraphicFramePr/>
            <a:graphic xmlns:a="http://schemas.openxmlformats.org/drawingml/2006/main">
              <a:graphicData uri="http://schemas.openxmlformats.org/drawingml/2006/picture">
                <pic:pic xmlns:pic="http://schemas.openxmlformats.org/drawingml/2006/picture">
                  <pic:nvPicPr>
                    <pic:cNvPr id="0" name="image155.png"/>
                    <pic:cNvPicPr preferRelativeResize="0"/>
                  </pic:nvPicPr>
                  <pic:blipFill>
                    <a:blip r:embed="rId186"/>
                    <a:srcRect t="24540" b="9378"/>
                    <a:stretch>
                      <a:fillRect/>
                    </a:stretch>
                  </pic:blipFill>
                  <pic:spPr>
                    <a:xfrm>
                      <a:off x="0" y="0"/>
                      <a:ext cx="5667375" cy="500087"/>
                    </a:xfrm>
                    <a:prstGeom prst="rect">
                      <a:avLst/>
                    </a:prstGeom>
                    <a:ln/>
                  </pic:spPr>
                </pic:pic>
              </a:graphicData>
            </a:graphic>
          </wp:inline>
        </w:drawing>
      </w:r>
    </w:p>
    <w:p w14:paraId="159EA234" w14:textId="77777777" w:rsidR="00FC6EDA" w:rsidRPr="00B374C1" w:rsidRDefault="00FC6EDA" w:rsidP="000E47FC">
      <w:pPr>
        <w:tabs>
          <w:tab w:val="clear" w:pos="8920"/>
        </w:tabs>
        <w:spacing w:before="0" w:after="100"/>
        <w:ind w:firstLine="720"/>
        <w:rPr>
          <w:lang w:val="vi-VN"/>
        </w:rPr>
      </w:pPr>
    </w:p>
    <w:p w14:paraId="01C166C2" w14:textId="77777777" w:rsidR="00FC6EDA" w:rsidRPr="00B374C1" w:rsidRDefault="00000000" w:rsidP="000E47FC">
      <w:pPr>
        <w:tabs>
          <w:tab w:val="clear" w:pos="8920"/>
        </w:tabs>
        <w:spacing w:before="0" w:after="100"/>
        <w:ind w:firstLine="720"/>
        <w:rPr>
          <w:lang w:val="vi-VN"/>
        </w:rPr>
      </w:pPr>
      <w:r w:rsidRPr="00B374C1">
        <w:rPr>
          <w:lang w:val="vi-VN"/>
        </w:rPr>
        <w:t xml:space="preserve">Tiếp tục đến thiết kế các </w:t>
      </w:r>
      <w:proofErr w:type="spellStart"/>
      <w:r w:rsidRPr="00B374C1">
        <w:rPr>
          <w:lang w:val="vi-VN"/>
        </w:rPr>
        <w:t>block</w:t>
      </w:r>
      <w:proofErr w:type="spellEnd"/>
      <w:r w:rsidRPr="00B374C1">
        <w:rPr>
          <w:lang w:val="vi-VN"/>
        </w:rPr>
        <w:t xml:space="preserve"> có trên trang chủ. Các khối trang được hiển thị trong mục “</w:t>
      </w:r>
      <w:proofErr w:type="spellStart"/>
      <w:r w:rsidRPr="00B374C1">
        <w:rPr>
          <w:lang w:val="vi-VN"/>
        </w:rPr>
        <w:t>Content</w:t>
      </w:r>
      <w:proofErr w:type="spellEnd"/>
      <w:r w:rsidRPr="00B374C1">
        <w:rPr>
          <w:lang w:val="vi-VN"/>
        </w:rPr>
        <w:t xml:space="preserve"> → </w:t>
      </w:r>
      <w:proofErr w:type="spellStart"/>
      <w:r w:rsidRPr="00B374C1">
        <w:rPr>
          <w:lang w:val="vi-VN"/>
        </w:rPr>
        <w:t>Blocks</w:t>
      </w:r>
      <w:proofErr w:type="spellEnd"/>
      <w:r w:rsidRPr="00B374C1">
        <w:rPr>
          <w:lang w:val="vi-VN"/>
        </w:rPr>
        <w:t>”.</w:t>
      </w:r>
    </w:p>
    <w:p w14:paraId="1F04954C" w14:textId="77777777" w:rsidR="008033D0" w:rsidRPr="00B374C1" w:rsidRDefault="00000000" w:rsidP="000E47FC">
      <w:pPr>
        <w:keepNext/>
        <w:tabs>
          <w:tab w:val="clear" w:pos="8920"/>
        </w:tabs>
        <w:spacing w:before="0" w:after="100"/>
        <w:ind w:left="1440"/>
        <w:rPr>
          <w:lang w:val="vi-VN"/>
        </w:rPr>
      </w:pPr>
      <w:r w:rsidRPr="00B374C1">
        <w:rPr>
          <w:noProof/>
          <w:lang w:val="vi-VN"/>
        </w:rPr>
        <w:lastRenderedPageBreak/>
        <w:drawing>
          <wp:inline distT="114300" distB="114300" distL="114300" distR="114300" wp14:anchorId="0CEB0180" wp14:editId="2EA545DF">
            <wp:extent cx="3238500" cy="5257800"/>
            <wp:effectExtent l="0" t="0" r="0" b="0"/>
            <wp:docPr id="60"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87"/>
                    <a:srcRect/>
                    <a:stretch>
                      <a:fillRect/>
                    </a:stretch>
                  </pic:blipFill>
                  <pic:spPr>
                    <a:xfrm>
                      <a:off x="0" y="0"/>
                      <a:ext cx="3238500" cy="5257800"/>
                    </a:xfrm>
                    <a:prstGeom prst="rect">
                      <a:avLst/>
                    </a:prstGeom>
                    <a:ln/>
                  </pic:spPr>
                </pic:pic>
              </a:graphicData>
            </a:graphic>
          </wp:inline>
        </w:drawing>
      </w:r>
    </w:p>
    <w:p w14:paraId="738FC6FD" w14:textId="754C439C" w:rsidR="00FC6EDA" w:rsidRPr="00B374C1" w:rsidRDefault="008033D0" w:rsidP="000E47FC">
      <w:pPr>
        <w:pStyle w:val="Caption"/>
        <w:tabs>
          <w:tab w:val="clear" w:pos="8920"/>
        </w:tabs>
        <w:jc w:val="center"/>
        <w:rPr>
          <w:color w:val="auto"/>
          <w:sz w:val="28"/>
          <w:szCs w:val="28"/>
          <w:lang w:val="vi-VN"/>
        </w:rPr>
      </w:pPr>
      <w:bookmarkStart w:id="277" w:name="_Toc182467878"/>
      <w:r w:rsidRPr="00B374C1">
        <w:rPr>
          <w:color w:val="auto"/>
          <w:sz w:val="28"/>
          <w:szCs w:val="28"/>
          <w:lang w:val="vi-VN"/>
        </w:rPr>
        <w:t xml:space="preserve">Hình 3. </w:t>
      </w:r>
      <w:r w:rsidRPr="00B374C1">
        <w:rPr>
          <w:color w:val="auto"/>
          <w:sz w:val="28"/>
          <w:szCs w:val="28"/>
          <w:lang w:val="vi-VN"/>
        </w:rPr>
        <w:fldChar w:fldCharType="begin"/>
      </w:r>
      <w:r w:rsidRPr="00B374C1">
        <w:rPr>
          <w:color w:val="auto"/>
          <w:sz w:val="28"/>
          <w:szCs w:val="28"/>
          <w:lang w:val="vi-VN"/>
        </w:rPr>
        <w:instrText xml:space="preserve"> SEQ Hình_3. \* ARABIC </w:instrText>
      </w:r>
      <w:r w:rsidRPr="00B374C1">
        <w:rPr>
          <w:color w:val="auto"/>
          <w:sz w:val="28"/>
          <w:szCs w:val="28"/>
          <w:lang w:val="vi-VN"/>
        </w:rPr>
        <w:fldChar w:fldCharType="separate"/>
      </w:r>
      <w:r w:rsidR="008B4D3C" w:rsidRPr="00B374C1">
        <w:rPr>
          <w:noProof/>
          <w:color w:val="auto"/>
          <w:sz w:val="28"/>
          <w:szCs w:val="28"/>
          <w:lang w:val="vi-VN"/>
        </w:rPr>
        <w:t>87</w:t>
      </w:r>
      <w:r w:rsidRPr="00B374C1">
        <w:rPr>
          <w:color w:val="auto"/>
          <w:sz w:val="28"/>
          <w:szCs w:val="28"/>
          <w:lang w:val="vi-VN"/>
        </w:rPr>
        <w:fldChar w:fldCharType="end"/>
      </w:r>
      <w:r w:rsidRPr="00B374C1">
        <w:rPr>
          <w:color w:val="auto"/>
          <w:sz w:val="28"/>
          <w:szCs w:val="28"/>
          <w:lang w:val="vi-VN"/>
        </w:rPr>
        <w:t xml:space="preserve"> Danh mục </w:t>
      </w:r>
      <w:proofErr w:type="spellStart"/>
      <w:r w:rsidRPr="00B374C1">
        <w:rPr>
          <w:color w:val="auto"/>
          <w:sz w:val="28"/>
          <w:szCs w:val="28"/>
          <w:lang w:val="vi-VN"/>
        </w:rPr>
        <w:t>Content</w:t>
      </w:r>
      <w:proofErr w:type="spellEnd"/>
      <w:r w:rsidRPr="00B374C1">
        <w:rPr>
          <w:color w:val="auto"/>
          <w:sz w:val="28"/>
          <w:szCs w:val="28"/>
          <w:lang w:val="vi-VN"/>
        </w:rPr>
        <w:t xml:space="preserve"> trong </w:t>
      </w:r>
      <w:proofErr w:type="spellStart"/>
      <w:r w:rsidRPr="00B374C1">
        <w:rPr>
          <w:color w:val="auto"/>
          <w:sz w:val="28"/>
          <w:szCs w:val="28"/>
          <w:lang w:val="vi-VN"/>
        </w:rPr>
        <w:t>Magento</w:t>
      </w:r>
      <w:proofErr w:type="spellEnd"/>
      <w:r w:rsidRPr="00B374C1">
        <w:rPr>
          <w:color w:val="auto"/>
          <w:sz w:val="28"/>
          <w:szCs w:val="28"/>
          <w:lang w:val="vi-VN"/>
        </w:rPr>
        <w:t xml:space="preserve"> </w:t>
      </w:r>
      <w:proofErr w:type="spellStart"/>
      <w:r w:rsidRPr="00B374C1">
        <w:rPr>
          <w:color w:val="auto"/>
          <w:sz w:val="28"/>
          <w:szCs w:val="28"/>
          <w:lang w:val="vi-VN"/>
        </w:rPr>
        <w:t>Admin</w:t>
      </w:r>
      <w:bookmarkEnd w:id="277"/>
      <w:proofErr w:type="spellEnd"/>
    </w:p>
    <w:p w14:paraId="6DD1BFB0" w14:textId="77777777" w:rsidR="00FC6EDA" w:rsidRPr="00B374C1" w:rsidRDefault="00FC6EDA" w:rsidP="000E47FC">
      <w:pPr>
        <w:tabs>
          <w:tab w:val="clear" w:pos="8920"/>
        </w:tabs>
        <w:spacing w:before="0" w:after="100"/>
        <w:ind w:left="1440"/>
        <w:rPr>
          <w:lang w:val="vi-VN"/>
        </w:rPr>
      </w:pPr>
    </w:p>
    <w:p w14:paraId="40A1763E" w14:textId="77777777" w:rsidR="008033D0" w:rsidRPr="00B374C1" w:rsidRDefault="00000000" w:rsidP="000E47FC">
      <w:pPr>
        <w:tabs>
          <w:tab w:val="clear" w:pos="8920"/>
        </w:tabs>
        <w:spacing w:before="0" w:after="100"/>
        <w:ind w:firstLine="720"/>
        <w:rPr>
          <w:lang w:val="vi-VN"/>
        </w:rPr>
      </w:pPr>
      <w:r w:rsidRPr="00B374C1">
        <w:rPr>
          <w:lang w:val="vi-VN"/>
        </w:rPr>
        <w:t>Sau khi chọn “</w:t>
      </w:r>
      <w:proofErr w:type="spellStart"/>
      <w:r w:rsidRPr="00B374C1">
        <w:rPr>
          <w:lang w:val="vi-VN"/>
        </w:rPr>
        <w:t>Blocks</w:t>
      </w:r>
      <w:proofErr w:type="spellEnd"/>
      <w:r w:rsidRPr="00B374C1">
        <w:rPr>
          <w:lang w:val="vi-VN"/>
        </w:rPr>
        <w:t>” sẽ có giao diện như sau:</w:t>
      </w:r>
    </w:p>
    <w:p w14:paraId="0ED5E2EB" w14:textId="77777777" w:rsidR="008033D0" w:rsidRPr="00B374C1" w:rsidRDefault="00000000" w:rsidP="000E47FC">
      <w:pPr>
        <w:keepNext/>
        <w:tabs>
          <w:tab w:val="clear" w:pos="8920"/>
        </w:tabs>
        <w:spacing w:before="0" w:after="100"/>
        <w:ind w:firstLine="720"/>
        <w:rPr>
          <w:lang w:val="vi-VN"/>
        </w:rPr>
      </w:pPr>
      <w:r w:rsidRPr="00B374C1">
        <w:rPr>
          <w:lang w:val="vi-VN"/>
        </w:rPr>
        <w:br/>
      </w:r>
      <w:r w:rsidRPr="00B374C1">
        <w:rPr>
          <w:noProof/>
          <w:lang w:val="vi-VN"/>
        </w:rPr>
        <w:lastRenderedPageBreak/>
        <w:drawing>
          <wp:inline distT="114300" distB="114300" distL="114300" distR="114300" wp14:anchorId="15764299" wp14:editId="74E59F1A">
            <wp:extent cx="5667700" cy="2781300"/>
            <wp:effectExtent l="0" t="0" r="0" b="0"/>
            <wp:docPr id="2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88"/>
                    <a:srcRect/>
                    <a:stretch>
                      <a:fillRect/>
                    </a:stretch>
                  </pic:blipFill>
                  <pic:spPr>
                    <a:xfrm>
                      <a:off x="0" y="0"/>
                      <a:ext cx="5667700" cy="2781300"/>
                    </a:xfrm>
                    <a:prstGeom prst="rect">
                      <a:avLst/>
                    </a:prstGeom>
                    <a:ln/>
                  </pic:spPr>
                </pic:pic>
              </a:graphicData>
            </a:graphic>
          </wp:inline>
        </w:drawing>
      </w:r>
    </w:p>
    <w:p w14:paraId="22B3A35F" w14:textId="166008F6" w:rsidR="00FC6EDA" w:rsidRPr="00B374C1" w:rsidRDefault="008033D0" w:rsidP="000E47FC">
      <w:pPr>
        <w:pStyle w:val="Caption"/>
        <w:tabs>
          <w:tab w:val="clear" w:pos="8920"/>
        </w:tabs>
        <w:jc w:val="center"/>
        <w:rPr>
          <w:color w:val="auto"/>
          <w:sz w:val="28"/>
          <w:szCs w:val="28"/>
          <w:lang w:val="vi-VN"/>
        </w:rPr>
      </w:pPr>
      <w:bookmarkStart w:id="278" w:name="_Toc182467879"/>
      <w:r w:rsidRPr="00B374C1">
        <w:rPr>
          <w:color w:val="auto"/>
          <w:sz w:val="28"/>
          <w:szCs w:val="28"/>
          <w:lang w:val="vi-VN"/>
        </w:rPr>
        <w:t xml:space="preserve">Hình 3. </w:t>
      </w:r>
      <w:r w:rsidRPr="00B374C1">
        <w:rPr>
          <w:color w:val="auto"/>
          <w:sz w:val="28"/>
          <w:szCs w:val="28"/>
          <w:lang w:val="vi-VN"/>
        </w:rPr>
        <w:fldChar w:fldCharType="begin"/>
      </w:r>
      <w:r w:rsidRPr="00B374C1">
        <w:rPr>
          <w:color w:val="auto"/>
          <w:sz w:val="28"/>
          <w:szCs w:val="28"/>
          <w:lang w:val="vi-VN"/>
        </w:rPr>
        <w:instrText xml:space="preserve"> SEQ Hình_3. \* ARABIC </w:instrText>
      </w:r>
      <w:r w:rsidRPr="00B374C1">
        <w:rPr>
          <w:color w:val="auto"/>
          <w:sz w:val="28"/>
          <w:szCs w:val="28"/>
          <w:lang w:val="vi-VN"/>
        </w:rPr>
        <w:fldChar w:fldCharType="separate"/>
      </w:r>
      <w:r w:rsidR="008B4D3C" w:rsidRPr="00B374C1">
        <w:rPr>
          <w:noProof/>
          <w:color w:val="auto"/>
          <w:sz w:val="28"/>
          <w:szCs w:val="28"/>
          <w:lang w:val="vi-VN"/>
        </w:rPr>
        <w:t>88</w:t>
      </w:r>
      <w:r w:rsidRPr="00B374C1">
        <w:rPr>
          <w:color w:val="auto"/>
          <w:sz w:val="28"/>
          <w:szCs w:val="28"/>
          <w:lang w:val="vi-VN"/>
        </w:rPr>
        <w:fldChar w:fldCharType="end"/>
      </w:r>
      <w:r w:rsidRPr="00B374C1">
        <w:rPr>
          <w:color w:val="auto"/>
          <w:sz w:val="28"/>
          <w:szCs w:val="28"/>
          <w:lang w:val="vi-VN"/>
        </w:rPr>
        <w:t xml:space="preserve"> Danh sách các </w:t>
      </w:r>
      <w:proofErr w:type="spellStart"/>
      <w:r w:rsidRPr="00B374C1">
        <w:rPr>
          <w:color w:val="auto"/>
          <w:sz w:val="28"/>
          <w:szCs w:val="28"/>
          <w:lang w:val="vi-VN"/>
        </w:rPr>
        <w:t>Block</w:t>
      </w:r>
      <w:proofErr w:type="spellEnd"/>
      <w:r w:rsidRPr="00B374C1">
        <w:rPr>
          <w:color w:val="auto"/>
          <w:sz w:val="28"/>
          <w:szCs w:val="28"/>
          <w:lang w:val="vi-VN"/>
        </w:rPr>
        <w:t xml:space="preserve"> được hiển thị trong giao diện </w:t>
      </w:r>
      <w:proofErr w:type="spellStart"/>
      <w:r w:rsidRPr="00B374C1">
        <w:rPr>
          <w:color w:val="auto"/>
          <w:sz w:val="28"/>
          <w:szCs w:val="28"/>
          <w:lang w:val="vi-VN"/>
        </w:rPr>
        <w:t>website</w:t>
      </w:r>
      <w:proofErr w:type="spellEnd"/>
      <w:r w:rsidRPr="00B374C1">
        <w:rPr>
          <w:color w:val="auto"/>
          <w:sz w:val="28"/>
          <w:szCs w:val="28"/>
          <w:lang w:val="vi-VN"/>
        </w:rPr>
        <w:t xml:space="preserve"> chính</w:t>
      </w:r>
      <w:bookmarkEnd w:id="278"/>
    </w:p>
    <w:p w14:paraId="23F9C93A" w14:textId="77777777" w:rsidR="008033D0" w:rsidRPr="00B374C1" w:rsidRDefault="008033D0" w:rsidP="000E47FC">
      <w:pPr>
        <w:tabs>
          <w:tab w:val="clear" w:pos="8920"/>
        </w:tabs>
        <w:spacing w:before="0" w:after="100"/>
        <w:ind w:firstLine="720"/>
        <w:rPr>
          <w:lang w:val="vi-VN"/>
        </w:rPr>
      </w:pPr>
    </w:p>
    <w:p w14:paraId="608F44A8" w14:textId="77777777" w:rsidR="00FC6EDA" w:rsidRPr="00B374C1" w:rsidRDefault="00FC6EDA" w:rsidP="000E47FC">
      <w:pPr>
        <w:tabs>
          <w:tab w:val="clear" w:pos="8920"/>
        </w:tabs>
        <w:spacing w:before="0" w:after="100"/>
        <w:ind w:firstLine="720"/>
        <w:rPr>
          <w:lang w:val="vi-VN"/>
        </w:rPr>
      </w:pPr>
    </w:p>
    <w:p w14:paraId="7349D65E" w14:textId="77777777" w:rsidR="00FC6EDA" w:rsidRPr="00B374C1" w:rsidRDefault="00000000" w:rsidP="000E47FC">
      <w:pPr>
        <w:tabs>
          <w:tab w:val="clear" w:pos="8920"/>
        </w:tabs>
        <w:spacing w:before="0" w:after="100"/>
        <w:rPr>
          <w:lang w:val="vi-VN"/>
        </w:rPr>
      </w:pPr>
      <w:r w:rsidRPr="00B374C1">
        <w:rPr>
          <w:lang w:val="vi-VN"/>
        </w:rPr>
        <w:t xml:space="preserve">Các </w:t>
      </w:r>
      <w:proofErr w:type="spellStart"/>
      <w:r w:rsidRPr="00B374C1">
        <w:rPr>
          <w:lang w:val="vi-VN"/>
        </w:rPr>
        <w:t>Blocks</w:t>
      </w:r>
      <w:proofErr w:type="spellEnd"/>
      <w:r w:rsidRPr="00B374C1">
        <w:rPr>
          <w:lang w:val="vi-VN"/>
        </w:rPr>
        <w:t xml:space="preserve"> tương ứng với từng phần trong giao diện chính của </w:t>
      </w:r>
      <w:proofErr w:type="spellStart"/>
      <w:r w:rsidRPr="00B374C1">
        <w:rPr>
          <w:lang w:val="vi-VN"/>
        </w:rPr>
        <w:t>website</w:t>
      </w:r>
      <w:proofErr w:type="spellEnd"/>
      <w:r w:rsidRPr="00B374C1">
        <w:rPr>
          <w:lang w:val="vi-VN"/>
        </w:rPr>
        <w:t xml:space="preserve">. Với </w:t>
      </w:r>
      <w:proofErr w:type="spellStart"/>
      <w:r w:rsidRPr="00B374C1">
        <w:rPr>
          <w:lang w:val="vi-VN"/>
        </w:rPr>
        <w:t>blocks</w:t>
      </w:r>
      <w:proofErr w:type="spellEnd"/>
      <w:r w:rsidRPr="00B374C1">
        <w:rPr>
          <w:lang w:val="vi-VN"/>
        </w:rPr>
        <w:t xml:space="preserve"> đầu tiên ứng với </w:t>
      </w:r>
      <w:proofErr w:type="spellStart"/>
      <w:r w:rsidRPr="00B374C1">
        <w:rPr>
          <w:lang w:val="vi-VN"/>
        </w:rPr>
        <w:t>Title</w:t>
      </w:r>
      <w:proofErr w:type="spellEnd"/>
      <w:r w:rsidRPr="00B374C1">
        <w:rPr>
          <w:lang w:val="vi-VN"/>
        </w:rPr>
        <w:t xml:space="preserve"> “</w:t>
      </w:r>
      <w:proofErr w:type="spellStart"/>
      <w:r w:rsidRPr="00B374C1">
        <w:rPr>
          <w:lang w:val="vi-VN"/>
        </w:rPr>
        <w:t>Home</w:t>
      </w:r>
      <w:proofErr w:type="spellEnd"/>
      <w:r w:rsidRPr="00B374C1">
        <w:rPr>
          <w:lang w:val="vi-VN"/>
        </w:rPr>
        <w:t xml:space="preserve"> </w:t>
      </w:r>
      <w:proofErr w:type="spellStart"/>
      <w:r w:rsidRPr="00B374C1">
        <w:rPr>
          <w:lang w:val="vi-VN"/>
        </w:rPr>
        <w:t>slider</w:t>
      </w:r>
      <w:proofErr w:type="spellEnd"/>
      <w:r w:rsidRPr="00B374C1">
        <w:rPr>
          <w:lang w:val="vi-VN"/>
        </w:rPr>
        <w:t xml:space="preserve">”. Tiến hành </w:t>
      </w:r>
      <w:proofErr w:type="spellStart"/>
      <w:r w:rsidRPr="00B374C1">
        <w:rPr>
          <w:lang w:val="vi-VN"/>
        </w:rPr>
        <w:t>edit</w:t>
      </w:r>
      <w:proofErr w:type="spellEnd"/>
      <w:r w:rsidRPr="00B374C1">
        <w:rPr>
          <w:lang w:val="vi-VN"/>
        </w:rPr>
        <w:t xml:space="preserve"> </w:t>
      </w:r>
      <w:proofErr w:type="spellStart"/>
      <w:r w:rsidRPr="00B374C1">
        <w:rPr>
          <w:lang w:val="vi-VN"/>
        </w:rPr>
        <w:t>Block</w:t>
      </w:r>
      <w:proofErr w:type="spellEnd"/>
      <w:r w:rsidRPr="00B374C1">
        <w:rPr>
          <w:lang w:val="vi-VN"/>
        </w:rPr>
        <w:t xml:space="preserve"> để sửa hình ảnh thay nội dung:</w:t>
      </w:r>
      <w:r w:rsidRPr="00B374C1">
        <w:rPr>
          <w:lang w:val="vi-VN"/>
        </w:rPr>
        <w:br/>
      </w:r>
    </w:p>
    <w:p w14:paraId="525F9B3E" w14:textId="77777777" w:rsidR="008033D0" w:rsidRPr="00B374C1" w:rsidRDefault="00000000" w:rsidP="000E47FC">
      <w:pPr>
        <w:keepNext/>
        <w:tabs>
          <w:tab w:val="clear" w:pos="8920"/>
        </w:tabs>
        <w:spacing w:before="0" w:after="100"/>
        <w:rPr>
          <w:lang w:val="vi-VN"/>
        </w:rPr>
      </w:pPr>
      <w:r w:rsidRPr="00B374C1">
        <w:rPr>
          <w:noProof/>
          <w:lang w:val="vi-VN"/>
        </w:rPr>
        <w:drawing>
          <wp:inline distT="114300" distB="114300" distL="114300" distR="114300" wp14:anchorId="28159924" wp14:editId="5FA0B4BF">
            <wp:extent cx="5667700" cy="2527300"/>
            <wp:effectExtent l="0" t="0" r="0" b="0"/>
            <wp:docPr id="123"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189"/>
                    <a:srcRect/>
                    <a:stretch>
                      <a:fillRect/>
                    </a:stretch>
                  </pic:blipFill>
                  <pic:spPr>
                    <a:xfrm>
                      <a:off x="0" y="0"/>
                      <a:ext cx="5667700" cy="2527300"/>
                    </a:xfrm>
                    <a:prstGeom prst="rect">
                      <a:avLst/>
                    </a:prstGeom>
                    <a:ln/>
                  </pic:spPr>
                </pic:pic>
              </a:graphicData>
            </a:graphic>
          </wp:inline>
        </w:drawing>
      </w:r>
    </w:p>
    <w:p w14:paraId="72B1BF38" w14:textId="750386D2" w:rsidR="00FC6EDA" w:rsidRPr="00B374C1" w:rsidRDefault="008033D0" w:rsidP="000E47FC">
      <w:pPr>
        <w:pStyle w:val="Caption"/>
        <w:tabs>
          <w:tab w:val="clear" w:pos="8920"/>
        </w:tabs>
        <w:jc w:val="center"/>
        <w:rPr>
          <w:color w:val="auto"/>
          <w:sz w:val="28"/>
          <w:szCs w:val="28"/>
          <w:lang w:val="vi-VN"/>
        </w:rPr>
      </w:pPr>
      <w:bookmarkStart w:id="279" w:name="_Toc182467880"/>
      <w:r w:rsidRPr="00B374C1">
        <w:rPr>
          <w:color w:val="auto"/>
          <w:sz w:val="28"/>
          <w:szCs w:val="28"/>
          <w:lang w:val="vi-VN"/>
        </w:rPr>
        <w:t xml:space="preserve">Hình 3. </w:t>
      </w:r>
      <w:r w:rsidRPr="00B374C1">
        <w:rPr>
          <w:color w:val="auto"/>
          <w:sz w:val="28"/>
          <w:szCs w:val="28"/>
          <w:lang w:val="vi-VN"/>
        </w:rPr>
        <w:fldChar w:fldCharType="begin"/>
      </w:r>
      <w:r w:rsidRPr="00B374C1">
        <w:rPr>
          <w:color w:val="auto"/>
          <w:sz w:val="28"/>
          <w:szCs w:val="28"/>
          <w:lang w:val="vi-VN"/>
        </w:rPr>
        <w:instrText xml:space="preserve"> SEQ Hình_3. \* ARABIC </w:instrText>
      </w:r>
      <w:r w:rsidRPr="00B374C1">
        <w:rPr>
          <w:color w:val="auto"/>
          <w:sz w:val="28"/>
          <w:szCs w:val="28"/>
          <w:lang w:val="vi-VN"/>
        </w:rPr>
        <w:fldChar w:fldCharType="separate"/>
      </w:r>
      <w:r w:rsidR="008B4D3C" w:rsidRPr="00B374C1">
        <w:rPr>
          <w:noProof/>
          <w:color w:val="auto"/>
          <w:sz w:val="28"/>
          <w:szCs w:val="28"/>
          <w:lang w:val="vi-VN"/>
        </w:rPr>
        <w:t>89</w:t>
      </w:r>
      <w:r w:rsidRPr="00B374C1">
        <w:rPr>
          <w:color w:val="auto"/>
          <w:sz w:val="28"/>
          <w:szCs w:val="28"/>
          <w:lang w:val="vi-VN"/>
        </w:rPr>
        <w:fldChar w:fldCharType="end"/>
      </w:r>
      <w:r w:rsidRPr="00B374C1">
        <w:rPr>
          <w:color w:val="auto"/>
          <w:sz w:val="28"/>
          <w:szCs w:val="28"/>
          <w:lang w:val="vi-VN"/>
        </w:rPr>
        <w:t xml:space="preserve"> Chi tiết </w:t>
      </w:r>
      <w:r w:rsidR="00A804D3" w:rsidRPr="00B374C1">
        <w:rPr>
          <w:color w:val="auto"/>
          <w:sz w:val="28"/>
          <w:szCs w:val="28"/>
          <w:lang w:val="vi-VN"/>
        </w:rPr>
        <w:t xml:space="preserve">một </w:t>
      </w:r>
      <w:proofErr w:type="spellStart"/>
      <w:r w:rsidR="00A804D3" w:rsidRPr="00B374C1">
        <w:rPr>
          <w:color w:val="auto"/>
          <w:sz w:val="28"/>
          <w:szCs w:val="28"/>
          <w:lang w:val="vi-VN"/>
        </w:rPr>
        <w:t>Blocks</w:t>
      </w:r>
      <w:proofErr w:type="spellEnd"/>
      <w:r w:rsidR="00A804D3" w:rsidRPr="00B374C1">
        <w:rPr>
          <w:color w:val="auto"/>
          <w:sz w:val="28"/>
          <w:szCs w:val="28"/>
          <w:lang w:val="vi-VN"/>
        </w:rPr>
        <w:t xml:space="preserve"> ví dụ trong của “</w:t>
      </w:r>
      <w:proofErr w:type="spellStart"/>
      <w:r w:rsidR="00A804D3" w:rsidRPr="00B374C1">
        <w:rPr>
          <w:color w:val="auto"/>
          <w:sz w:val="28"/>
          <w:szCs w:val="28"/>
          <w:lang w:val="vi-VN"/>
        </w:rPr>
        <w:t>Home</w:t>
      </w:r>
      <w:proofErr w:type="spellEnd"/>
      <w:r w:rsidR="00A804D3" w:rsidRPr="00B374C1">
        <w:rPr>
          <w:color w:val="auto"/>
          <w:sz w:val="28"/>
          <w:szCs w:val="28"/>
          <w:lang w:val="vi-VN"/>
        </w:rPr>
        <w:t xml:space="preserve"> </w:t>
      </w:r>
      <w:proofErr w:type="spellStart"/>
      <w:r w:rsidR="00A804D3" w:rsidRPr="00B374C1">
        <w:rPr>
          <w:color w:val="auto"/>
          <w:sz w:val="28"/>
          <w:szCs w:val="28"/>
          <w:lang w:val="vi-VN"/>
        </w:rPr>
        <w:t>Slider</w:t>
      </w:r>
      <w:proofErr w:type="spellEnd"/>
      <w:r w:rsidR="00A804D3" w:rsidRPr="00B374C1">
        <w:rPr>
          <w:color w:val="auto"/>
          <w:sz w:val="28"/>
          <w:szCs w:val="28"/>
          <w:lang w:val="vi-VN"/>
        </w:rPr>
        <w:t>”</w:t>
      </w:r>
      <w:bookmarkEnd w:id="279"/>
    </w:p>
    <w:p w14:paraId="2801B6EA" w14:textId="77777777" w:rsidR="00FC6EDA" w:rsidRPr="00B374C1" w:rsidRDefault="00000000" w:rsidP="000E47FC">
      <w:pPr>
        <w:tabs>
          <w:tab w:val="clear" w:pos="8920"/>
        </w:tabs>
        <w:spacing w:before="0" w:after="100"/>
        <w:rPr>
          <w:lang w:val="vi-VN"/>
        </w:rPr>
      </w:pPr>
      <w:r w:rsidRPr="00B374C1">
        <w:rPr>
          <w:lang w:val="vi-VN"/>
        </w:rPr>
        <w:t xml:space="preserve">Các hình ảnh của </w:t>
      </w:r>
      <w:proofErr w:type="spellStart"/>
      <w:r w:rsidRPr="00B374C1">
        <w:rPr>
          <w:lang w:val="vi-VN"/>
        </w:rPr>
        <w:t>Blocks</w:t>
      </w:r>
      <w:proofErr w:type="spellEnd"/>
      <w:r w:rsidRPr="00B374C1">
        <w:rPr>
          <w:lang w:val="vi-VN"/>
        </w:rPr>
        <w:t xml:space="preserve"> này được hiển thị trong </w:t>
      </w:r>
      <w:proofErr w:type="spellStart"/>
      <w:r w:rsidRPr="00B374C1">
        <w:rPr>
          <w:lang w:val="vi-VN"/>
        </w:rPr>
        <w:t>folder</w:t>
      </w:r>
      <w:proofErr w:type="spellEnd"/>
      <w:r w:rsidRPr="00B374C1">
        <w:rPr>
          <w:lang w:val="vi-VN"/>
        </w:rPr>
        <w:t xml:space="preserve"> “..\</w:t>
      </w:r>
      <w:proofErr w:type="spellStart"/>
      <w:r w:rsidRPr="00B374C1">
        <w:rPr>
          <w:lang w:val="vi-VN"/>
        </w:rPr>
        <w:t>pub</w:t>
      </w:r>
      <w:proofErr w:type="spellEnd"/>
      <w:r w:rsidRPr="00B374C1">
        <w:rPr>
          <w:lang w:val="vi-VN"/>
        </w:rPr>
        <w:t>\</w:t>
      </w:r>
      <w:proofErr w:type="spellStart"/>
      <w:r w:rsidRPr="00B374C1">
        <w:rPr>
          <w:lang w:val="vi-VN"/>
        </w:rPr>
        <w:t>media</w:t>
      </w:r>
      <w:proofErr w:type="spellEnd"/>
      <w:r w:rsidRPr="00B374C1">
        <w:rPr>
          <w:lang w:val="vi-VN"/>
        </w:rPr>
        <w:t>\</w:t>
      </w:r>
      <w:proofErr w:type="spellStart"/>
      <w:r w:rsidRPr="00B374C1">
        <w:rPr>
          <w:lang w:val="vi-VN"/>
        </w:rPr>
        <w:t>bannerslider</w:t>
      </w:r>
      <w:proofErr w:type="spellEnd"/>
      <w:r w:rsidRPr="00B374C1">
        <w:rPr>
          <w:lang w:val="vi-VN"/>
        </w:rPr>
        <w:t>\</w:t>
      </w:r>
      <w:proofErr w:type="spellStart"/>
      <w:r w:rsidRPr="00B374C1">
        <w:rPr>
          <w:lang w:val="vi-VN"/>
        </w:rPr>
        <w:t>image</w:t>
      </w:r>
      <w:proofErr w:type="spellEnd"/>
      <w:r w:rsidRPr="00B374C1">
        <w:rPr>
          <w:lang w:val="vi-VN"/>
        </w:rPr>
        <w:t>”:</w:t>
      </w:r>
    </w:p>
    <w:p w14:paraId="0C651460" w14:textId="77777777" w:rsidR="00A804D3" w:rsidRPr="00B374C1" w:rsidRDefault="00000000" w:rsidP="000E47FC">
      <w:pPr>
        <w:keepNext/>
        <w:tabs>
          <w:tab w:val="clear" w:pos="8920"/>
        </w:tabs>
        <w:spacing w:before="0" w:after="100"/>
        <w:rPr>
          <w:lang w:val="vi-VN"/>
        </w:rPr>
      </w:pPr>
      <w:r w:rsidRPr="00B374C1">
        <w:rPr>
          <w:noProof/>
          <w:lang w:val="vi-VN"/>
        </w:rPr>
        <w:lastRenderedPageBreak/>
        <w:drawing>
          <wp:inline distT="114300" distB="114300" distL="114300" distR="114300" wp14:anchorId="3342E5D8" wp14:editId="28785CDF">
            <wp:extent cx="5667700" cy="1905000"/>
            <wp:effectExtent l="0" t="0" r="0" b="0"/>
            <wp:docPr id="163" name="image165.png"/>
            <wp:cNvGraphicFramePr/>
            <a:graphic xmlns:a="http://schemas.openxmlformats.org/drawingml/2006/main">
              <a:graphicData uri="http://schemas.openxmlformats.org/drawingml/2006/picture">
                <pic:pic xmlns:pic="http://schemas.openxmlformats.org/drawingml/2006/picture">
                  <pic:nvPicPr>
                    <pic:cNvPr id="0" name="image165.png"/>
                    <pic:cNvPicPr preferRelativeResize="0"/>
                  </pic:nvPicPr>
                  <pic:blipFill>
                    <a:blip r:embed="rId190"/>
                    <a:srcRect/>
                    <a:stretch>
                      <a:fillRect/>
                    </a:stretch>
                  </pic:blipFill>
                  <pic:spPr>
                    <a:xfrm>
                      <a:off x="0" y="0"/>
                      <a:ext cx="5667700" cy="1905000"/>
                    </a:xfrm>
                    <a:prstGeom prst="rect">
                      <a:avLst/>
                    </a:prstGeom>
                    <a:ln/>
                  </pic:spPr>
                </pic:pic>
              </a:graphicData>
            </a:graphic>
          </wp:inline>
        </w:drawing>
      </w:r>
    </w:p>
    <w:p w14:paraId="64D2F451" w14:textId="6D3FC5BA" w:rsidR="00FC6EDA" w:rsidRPr="00B374C1" w:rsidRDefault="00A804D3" w:rsidP="000E47FC">
      <w:pPr>
        <w:pStyle w:val="Caption"/>
        <w:tabs>
          <w:tab w:val="clear" w:pos="8920"/>
        </w:tabs>
        <w:jc w:val="center"/>
        <w:rPr>
          <w:color w:val="auto"/>
          <w:sz w:val="28"/>
          <w:szCs w:val="28"/>
          <w:lang w:val="vi-VN"/>
        </w:rPr>
      </w:pPr>
      <w:bookmarkStart w:id="280" w:name="_Toc182467881"/>
      <w:r w:rsidRPr="00B374C1">
        <w:rPr>
          <w:color w:val="auto"/>
          <w:sz w:val="28"/>
          <w:szCs w:val="28"/>
          <w:lang w:val="vi-VN"/>
        </w:rPr>
        <w:t xml:space="preserve">Hình 3. </w:t>
      </w:r>
      <w:r w:rsidRPr="00B374C1">
        <w:rPr>
          <w:color w:val="auto"/>
          <w:sz w:val="28"/>
          <w:szCs w:val="28"/>
          <w:lang w:val="vi-VN"/>
        </w:rPr>
        <w:fldChar w:fldCharType="begin"/>
      </w:r>
      <w:r w:rsidRPr="00B374C1">
        <w:rPr>
          <w:color w:val="auto"/>
          <w:sz w:val="28"/>
          <w:szCs w:val="28"/>
          <w:lang w:val="vi-VN"/>
        </w:rPr>
        <w:instrText xml:space="preserve"> SEQ Hình_3. \* ARABIC </w:instrText>
      </w:r>
      <w:r w:rsidRPr="00B374C1">
        <w:rPr>
          <w:color w:val="auto"/>
          <w:sz w:val="28"/>
          <w:szCs w:val="28"/>
          <w:lang w:val="vi-VN"/>
        </w:rPr>
        <w:fldChar w:fldCharType="separate"/>
      </w:r>
      <w:r w:rsidR="008B4D3C" w:rsidRPr="00B374C1">
        <w:rPr>
          <w:noProof/>
          <w:color w:val="auto"/>
          <w:sz w:val="28"/>
          <w:szCs w:val="28"/>
          <w:lang w:val="vi-VN"/>
        </w:rPr>
        <w:t>90</w:t>
      </w:r>
      <w:r w:rsidRPr="00B374C1">
        <w:rPr>
          <w:color w:val="auto"/>
          <w:sz w:val="28"/>
          <w:szCs w:val="28"/>
          <w:lang w:val="vi-VN"/>
        </w:rPr>
        <w:fldChar w:fldCharType="end"/>
      </w:r>
      <w:r w:rsidRPr="00B374C1">
        <w:rPr>
          <w:color w:val="auto"/>
          <w:sz w:val="28"/>
          <w:szCs w:val="28"/>
          <w:lang w:val="vi-VN"/>
        </w:rPr>
        <w:t xml:space="preserve"> </w:t>
      </w:r>
      <w:proofErr w:type="spellStart"/>
      <w:r w:rsidRPr="00B374C1">
        <w:rPr>
          <w:color w:val="auto"/>
          <w:sz w:val="28"/>
          <w:szCs w:val="28"/>
          <w:lang w:val="vi-VN"/>
        </w:rPr>
        <w:t>folder</w:t>
      </w:r>
      <w:proofErr w:type="spellEnd"/>
      <w:r w:rsidRPr="00B374C1">
        <w:rPr>
          <w:color w:val="auto"/>
          <w:sz w:val="28"/>
          <w:szCs w:val="28"/>
          <w:lang w:val="vi-VN"/>
        </w:rPr>
        <w:t xml:space="preserve"> chứa ảnh của </w:t>
      </w:r>
      <w:proofErr w:type="spellStart"/>
      <w:r w:rsidRPr="00B374C1">
        <w:rPr>
          <w:color w:val="auto"/>
          <w:sz w:val="28"/>
          <w:szCs w:val="28"/>
          <w:lang w:val="vi-VN"/>
        </w:rPr>
        <w:t>website</w:t>
      </w:r>
      <w:proofErr w:type="spellEnd"/>
      <w:r w:rsidRPr="00B374C1">
        <w:rPr>
          <w:color w:val="auto"/>
          <w:sz w:val="28"/>
          <w:szCs w:val="28"/>
          <w:lang w:val="vi-VN"/>
        </w:rPr>
        <w:t xml:space="preserve"> chính</w:t>
      </w:r>
      <w:bookmarkEnd w:id="280"/>
    </w:p>
    <w:p w14:paraId="0F0B16FB" w14:textId="77777777" w:rsidR="00A804D3" w:rsidRPr="00B374C1" w:rsidRDefault="00A804D3" w:rsidP="000E47FC">
      <w:pPr>
        <w:tabs>
          <w:tab w:val="clear" w:pos="8920"/>
        </w:tabs>
        <w:rPr>
          <w:lang w:val="vi-VN"/>
        </w:rPr>
      </w:pPr>
    </w:p>
    <w:p w14:paraId="0BF3A1F1" w14:textId="77777777" w:rsidR="00FC6EDA" w:rsidRPr="00B374C1" w:rsidRDefault="00000000" w:rsidP="000E47FC">
      <w:pPr>
        <w:tabs>
          <w:tab w:val="clear" w:pos="8920"/>
        </w:tabs>
        <w:spacing w:before="0" w:after="100"/>
        <w:ind w:firstLine="720"/>
        <w:rPr>
          <w:lang w:val="vi-VN"/>
        </w:rPr>
      </w:pPr>
      <w:r w:rsidRPr="00B374C1">
        <w:rPr>
          <w:lang w:val="vi-VN"/>
        </w:rPr>
        <w:t xml:space="preserve">Đến với </w:t>
      </w:r>
      <w:proofErr w:type="spellStart"/>
      <w:r w:rsidRPr="00B374C1">
        <w:rPr>
          <w:lang w:val="vi-VN"/>
        </w:rPr>
        <w:t>Block</w:t>
      </w:r>
      <w:proofErr w:type="spellEnd"/>
      <w:r w:rsidRPr="00B374C1">
        <w:rPr>
          <w:lang w:val="vi-VN"/>
        </w:rPr>
        <w:t xml:space="preserve"> hiển thị trong giao diện chính thứ 2 “</w:t>
      </w:r>
      <w:proofErr w:type="spellStart"/>
      <w:r w:rsidRPr="00B374C1">
        <w:rPr>
          <w:lang w:val="vi-VN"/>
        </w:rPr>
        <w:t>Home</w:t>
      </w:r>
      <w:proofErr w:type="spellEnd"/>
      <w:r w:rsidRPr="00B374C1">
        <w:rPr>
          <w:lang w:val="vi-VN"/>
        </w:rPr>
        <w:t xml:space="preserve"> </w:t>
      </w:r>
      <w:proofErr w:type="spellStart"/>
      <w:r w:rsidRPr="00B374C1">
        <w:rPr>
          <w:lang w:val="vi-VN"/>
        </w:rPr>
        <w:t>services</w:t>
      </w:r>
      <w:proofErr w:type="spellEnd"/>
      <w:r w:rsidRPr="00B374C1">
        <w:rPr>
          <w:lang w:val="vi-VN"/>
        </w:rPr>
        <w:t>”:</w:t>
      </w:r>
    </w:p>
    <w:p w14:paraId="142E4237" w14:textId="77777777" w:rsidR="00A804D3" w:rsidRPr="00B374C1" w:rsidRDefault="00000000" w:rsidP="000E47FC">
      <w:pPr>
        <w:keepNext/>
        <w:tabs>
          <w:tab w:val="clear" w:pos="8920"/>
        </w:tabs>
        <w:spacing w:before="0" w:after="100"/>
        <w:rPr>
          <w:lang w:val="vi-VN"/>
        </w:rPr>
      </w:pPr>
      <w:r w:rsidRPr="00B374C1">
        <w:rPr>
          <w:noProof/>
          <w:lang w:val="vi-VN"/>
        </w:rPr>
        <w:drawing>
          <wp:inline distT="114300" distB="114300" distL="114300" distR="114300" wp14:anchorId="2C8FA2D7" wp14:editId="1D66E50E">
            <wp:extent cx="5667700" cy="2374900"/>
            <wp:effectExtent l="0" t="0" r="0" b="0"/>
            <wp:docPr id="79"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191"/>
                    <a:srcRect/>
                    <a:stretch>
                      <a:fillRect/>
                    </a:stretch>
                  </pic:blipFill>
                  <pic:spPr>
                    <a:xfrm>
                      <a:off x="0" y="0"/>
                      <a:ext cx="5667700" cy="2374900"/>
                    </a:xfrm>
                    <a:prstGeom prst="rect">
                      <a:avLst/>
                    </a:prstGeom>
                    <a:ln/>
                  </pic:spPr>
                </pic:pic>
              </a:graphicData>
            </a:graphic>
          </wp:inline>
        </w:drawing>
      </w:r>
    </w:p>
    <w:p w14:paraId="1C985E37" w14:textId="673AEE0C" w:rsidR="00FC6EDA" w:rsidRPr="00B374C1" w:rsidRDefault="00A804D3" w:rsidP="000E47FC">
      <w:pPr>
        <w:pStyle w:val="Caption"/>
        <w:tabs>
          <w:tab w:val="clear" w:pos="8920"/>
        </w:tabs>
        <w:jc w:val="center"/>
        <w:rPr>
          <w:sz w:val="28"/>
          <w:szCs w:val="28"/>
          <w:lang w:val="vi-VN"/>
        </w:rPr>
      </w:pPr>
      <w:bookmarkStart w:id="281" w:name="_Toc182467882"/>
      <w:r w:rsidRPr="00B374C1">
        <w:rPr>
          <w:color w:val="auto"/>
          <w:sz w:val="28"/>
          <w:szCs w:val="28"/>
          <w:lang w:val="vi-VN"/>
        </w:rPr>
        <w:t xml:space="preserve">Hình 3. </w:t>
      </w:r>
      <w:r w:rsidRPr="00B374C1">
        <w:rPr>
          <w:color w:val="auto"/>
          <w:sz w:val="28"/>
          <w:szCs w:val="28"/>
          <w:lang w:val="vi-VN"/>
        </w:rPr>
        <w:fldChar w:fldCharType="begin"/>
      </w:r>
      <w:r w:rsidRPr="00B374C1">
        <w:rPr>
          <w:color w:val="auto"/>
          <w:sz w:val="28"/>
          <w:szCs w:val="28"/>
          <w:lang w:val="vi-VN"/>
        </w:rPr>
        <w:instrText xml:space="preserve"> SEQ Hình_3. \* ARABIC </w:instrText>
      </w:r>
      <w:r w:rsidRPr="00B374C1">
        <w:rPr>
          <w:color w:val="auto"/>
          <w:sz w:val="28"/>
          <w:szCs w:val="28"/>
          <w:lang w:val="vi-VN"/>
        </w:rPr>
        <w:fldChar w:fldCharType="separate"/>
      </w:r>
      <w:r w:rsidR="008B4D3C" w:rsidRPr="00B374C1">
        <w:rPr>
          <w:noProof/>
          <w:color w:val="auto"/>
          <w:sz w:val="28"/>
          <w:szCs w:val="28"/>
          <w:lang w:val="vi-VN"/>
        </w:rPr>
        <w:t>91</w:t>
      </w:r>
      <w:r w:rsidRPr="00B374C1">
        <w:rPr>
          <w:color w:val="auto"/>
          <w:sz w:val="28"/>
          <w:szCs w:val="28"/>
          <w:lang w:val="vi-VN"/>
        </w:rPr>
        <w:fldChar w:fldCharType="end"/>
      </w:r>
      <w:r w:rsidRPr="00B374C1">
        <w:rPr>
          <w:color w:val="auto"/>
          <w:sz w:val="28"/>
          <w:szCs w:val="28"/>
          <w:lang w:val="vi-VN"/>
        </w:rPr>
        <w:t xml:space="preserve"> Giao diện chứa hình ảnh đó trong </w:t>
      </w:r>
      <w:proofErr w:type="spellStart"/>
      <w:r w:rsidRPr="00B374C1">
        <w:rPr>
          <w:color w:val="auto"/>
          <w:sz w:val="28"/>
          <w:szCs w:val="28"/>
          <w:lang w:val="vi-VN"/>
        </w:rPr>
        <w:t>website</w:t>
      </w:r>
      <w:bookmarkEnd w:id="281"/>
      <w:proofErr w:type="spellEnd"/>
    </w:p>
    <w:p w14:paraId="1C631848" w14:textId="77777777" w:rsidR="00FC6EDA" w:rsidRPr="00B374C1" w:rsidRDefault="00FC6EDA" w:rsidP="000E47FC">
      <w:pPr>
        <w:tabs>
          <w:tab w:val="clear" w:pos="8920"/>
        </w:tabs>
        <w:spacing w:before="0" w:after="100"/>
        <w:rPr>
          <w:lang w:val="vi-VN"/>
        </w:rPr>
      </w:pPr>
    </w:p>
    <w:p w14:paraId="20A753C1" w14:textId="77777777" w:rsidR="00FC6EDA" w:rsidRPr="00B374C1" w:rsidRDefault="00000000" w:rsidP="000E47FC">
      <w:pPr>
        <w:tabs>
          <w:tab w:val="clear" w:pos="8920"/>
        </w:tabs>
        <w:spacing w:before="0" w:after="100"/>
        <w:ind w:firstLine="720"/>
        <w:rPr>
          <w:lang w:val="vi-VN"/>
        </w:rPr>
      </w:pPr>
      <w:proofErr w:type="spellStart"/>
      <w:r w:rsidRPr="00B374C1">
        <w:rPr>
          <w:lang w:val="vi-VN"/>
        </w:rPr>
        <w:t>Block</w:t>
      </w:r>
      <w:proofErr w:type="spellEnd"/>
      <w:r w:rsidRPr="00B374C1">
        <w:rPr>
          <w:lang w:val="vi-VN"/>
        </w:rPr>
        <w:t xml:space="preserve"> thứ 3 có trong giao diện cả chúng tôi sẽ là “</w:t>
      </w:r>
      <w:proofErr w:type="spellStart"/>
      <w:r w:rsidRPr="00B374C1">
        <w:rPr>
          <w:lang w:val="vi-VN"/>
        </w:rPr>
        <w:t>New</w:t>
      </w:r>
      <w:proofErr w:type="spellEnd"/>
      <w:r w:rsidRPr="00B374C1">
        <w:rPr>
          <w:lang w:val="vi-VN"/>
        </w:rPr>
        <w:t xml:space="preserve"> </w:t>
      </w:r>
      <w:proofErr w:type="spellStart"/>
      <w:r w:rsidRPr="00B374C1">
        <w:rPr>
          <w:lang w:val="vi-VN"/>
        </w:rPr>
        <w:t>Product</w:t>
      </w:r>
      <w:proofErr w:type="spellEnd"/>
      <w:r w:rsidRPr="00B374C1">
        <w:rPr>
          <w:lang w:val="vi-VN"/>
        </w:rPr>
        <w:t>”, Sản phẩm sẽ hiển thị khi bạn tạo sản phẩm cập nhật “</w:t>
      </w:r>
      <w:proofErr w:type="spellStart"/>
      <w:r w:rsidRPr="00B374C1">
        <w:rPr>
          <w:lang w:val="vi-VN"/>
        </w:rPr>
        <w:t>Set</w:t>
      </w:r>
      <w:proofErr w:type="spellEnd"/>
      <w:r w:rsidRPr="00B374C1">
        <w:rPr>
          <w:lang w:val="vi-VN"/>
        </w:rPr>
        <w:t xml:space="preserve"> </w:t>
      </w:r>
      <w:proofErr w:type="spellStart"/>
      <w:r w:rsidRPr="00B374C1">
        <w:rPr>
          <w:lang w:val="vi-VN"/>
        </w:rPr>
        <w:t>Product</w:t>
      </w:r>
      <w:proofErr w:type="spellEnd"/>
      <w:r w:rsidRPr="00B374C1">
        <w:rPr>
          <w:lang w:val="vi-VN"/>
        </w:rPr>
        <w:t xml:space="preserve"> </w:t>
      </w:r>
      <w:proofErr w:type="spellStart"/>
      <w:r w:rsidRPr="00B374C1">
        <w:rPr>
          <w:lang w:val="vi-VN"/>
        </w:rPr>
        <w:t>New</w:t>
      </w:r>
      <w:proofErr w:type="spellEnd"/>
      <w:r w:rsidRPr="00B374C1">
        <w:rPr>
          <w:lang w:val="vi-VN"/>
        </w:rPr>
        <w:t xml:space="preserve"> </w:t>
      </w:r>
      <w:proofErr w:type="spellStart"/>
      <w:r w:rsidRPr="00B374C1">
        <w:rPr>
          <w:lang w:val="vi-VN"/>
        </w:rPr>
        <w:t>From</w:t>
      </w:r>
      <w:proofErr w:type="spellEnd"/>
      <w:r w:rsidRPr="00B374C1">
        <w:rPr>
          <w:lang w:val="vi-VN"/>
        </w:rPr>
        <w:t>”.</w:t>
      </w:r>
    </w:p>
    <w:p w14:paraId="4E44E589" w14:textId="77777777" w:rsidR="00FC6EDA" w:rsidRPr="00B374C1" w:rsidRDefault="00000000" w:rsidP="000E47FC">
      <w:pPr>
        <w:tabs>
          <w:tab w:val="clear" w:pos="8920"/>
        </w:tabs>
        <w:spacing w:before="0" w:after="100"/>
        <w:rPr>
          <w:lang w:val="vi-VN"/>
        </w:rPr>
      </w:pPr>
      <w:r w:rsidRPr="00B374C1">
        <w:rPr>
          <w:noProof/>
          <w:lang w:val="vi-VN"/>
        </w:rPr>
        <w:drawing>
          <wp:inline distT="114300" distB="114300" distL="114300" distR="114300" wp14:anchorId="0F6E007D" wp14:editId="0A1569F2">
            <wp:extent cx="5667700" cy="736600"/>
            <wp:effectExtent l="0" t="0" r="0" b="0"/>
            <wp:docPr id="10"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92"/>
                    <a:srcRect/>
                    <a:stretch>
                      <a:fillRect/>
                    </a:stretch>
                  </pic:blipFill>
                  <pic:spPr>
                    <a:xfrm>
                      <a:off x="0" y="0"/>
                      <a:ext cx="5667700" cy="736600"/>
                    </a:xfrm>
                    <a:prstGeom prst="rect">
                      <a:avLst/>
                    </a:prstGeom>
                    <a:ln/>
                  </pic:spPr>
                </pic:pic>
              </a:graphicData>
            </a:graphic>
          </wp:inline>
        </w:drawing>
      </w:r>
    </w:p>
    <w:p w14:paraId="44268B1E" w14:textId="77777777" w:rsidR="00FC6EDA" w:rsidRPr="00B374C1" w:rsidRDefault="00000000" w:rsidP="000E47FC">
      <w:pPr>
        <w:tabs>
          <w:tab w:val="clear" w:pos="8920"/>
        </w:tabs>
        <w:spacing w:before="0" w:after="100"/>
        <w:ind w:firstLine="720"/>
        <w:rPr>
          <w:lang w:val="vi-VN"/>
        </w:rPr>
      </w:pPr>
      <w:r w:rsidRPr="00B374C1">
        <w:rPr>
          <w:lang w:val="vi-VN"/>
        </w:rPr>
        <w:t xml:space="preserve">Sản phẩm sau khi được cập nhật sẽ được hiển thị ở trang chủ </w:t>
      </w:r>
      <w:proofErr w:type="spellStart"/>
      <w:r w:rsidRPr="00B374C1">
        <w:rPr>
          <w:lang w:val="vi-VN"/>
        </w:rPr>
        <w:t>website</w:t>
      </w:r>
      <w:proofErr w:type="spellEnd"/>
      <w:r w:rsidRPr="00B374C1">
        <w:rPr>
          <w:lang w:val="vi-VN"/>
        </w:rPr>
        <w:t xml:space="preserve"> như sau:</w:t>
      </w:r>
    </w:p>
    <w:p w14:paraId="2BD70CBD" w14:textId="77777777" w:rsidR="00A804D3" w:rsidRPr="00B374C1" w:rsidRDefault="00000000" w:rsidP="000E47FC">
      <w:pPr>
        <w:keepNext/>
        <w:tabs>
          <w:tab w:val="clear" w:pos="8920"/>
        </w:tabs>
        <w:spacing w:before="0" w:after="100"/>
        <w:rPr>
          <w:lang w:val="vi-VN"/>
        </w:rPr>
      </w:pPr>
      <w:r w:rsidRPr="00B374C1">
        <w:rPr>
          <w:noProof/>
          <w:lang w:val="vi-VN"/>
        </w:rPr>
        <w:lastRenderedPageBreak/>
        <w:drawing>
          <wp:inline distT="114300" distB="114300" distL="114300" distR="114300" wp14:anchorId="728E14AB" wp14:editId="4FBBE752">
            <wp:extent cx="5667700" cy="2628900"/>
            <wp:effectExtent l="0" t="0" r="0" b="0"/>
            <wp:docPr id="5"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93"/>
                    <a:srcRect/>
                    <a:stretch>
                      <a:fillRect/>
                    </a:stretch>
                  </pic:blipFill>
                  <pic:spPr>
                    <a:xfrm>
                      <a:off x="0" y="0"/>
                      <a:ext cx="5667700" cy="2628900"/>
                    </a:xfrm>
                    <a:prstGeom prst="rect">
                      <a:avLst/>
                    </a:prstGeom>
                    <a:ln/>
                  </pic:spPr>
                </pic:pic>
              </a:graphicData>
            </a:graphic>
          </wp:inline>
        </w:drawing>
      </w:r>
    </w:p>
    <w:p w14:paraId="15B3C947" w14:textId="408A1D64" w:rsidR="00FC6EDA" w:rsidRPr="00B374C1" w:rsidRDefault="00A804D3" w:rsidP="000E47FC">
      <w:pPr>
        <w:pStyle w:val="Caption"/>
        <w:tabs>
          <w:tab w:val="clear" w:pos="8920"/>
        </w:tabs>
        <w:jc w:val="center"/>
        <w:rPr>
          <w:color w:val="auto"/>
          <w:sz w:val="28"/>
          <w:szCs w:val="28"/>
          <w:lang w:val="vi-VN"/>
        </w:rPr>
      </w:pPr>
      <w:bookmarkStart w:id="282" w:name="_Toc182467883"/>
      <w:r w:rsidRPr="00B374C1">
        <w:rPr>
          <w:color w:val="auto"/>
          <w:sz w:val="28"/>
          <w:szCs w:val="28"/>
          <w:lang w:val="vi-VN"/>
        </w:rPr>
        <w:t xml:space="preserve">Hình 3. </w:t>
      </w:r>
      <w:r w:rsidRPr="00B374C1">
        <w:rPr>
          <w:color w:val="auto"/>
          <w:sz w:val="28"/>
          <w:szCs w:val="28"/>
          <w:lang w:val="vi-VN"/>
        </w:rPr>
        <w:fldChar w:fldCharType="begin"/>
      </w:r>
      <w:r w:rsidRPr="00B374C1">
        <w:rPr>
          <w:color w:val="auto"/>
          <w:sz w:val="28"/>
          <w:szCs w:val="28"/>
          <w:lang w:val="vi-VN"/>
        </w:rPr>
        <w:instrText xml:space="preserve"> SEQ Hình_3. \* ARABIC </w:instrText>
      </w:r>
      <w:r w:rsidRPr="00B374C1">
        <w:rPr>
          <w:color w:val="auto"/>
          <w:sz w:val="28"/>
          <w:szCs w:val="28"/>
          <w:lang w:val="vi-VN"/>
        </w:rPr>
        <w:fldChar w:fldCharType="separate"/>
      </w:r>
      <w:r w:rsidR="008B4D3C" w:rsidRPr="00B374C1">
        <w:rPr>
          <w:noProof/>
          <w:color w:val="auto"/>
          <w:sz w:val="28"/>
          <w:szCs w:val="28"/>
          <w:lang w:val="vi-VN"/>
        </w:rPr>
        <w:t>92</w:t>
      </w:r>
      <w:r w:rsidRPr="00B374C1">
        <w:rPr>
          <w:color w:val="auto"/>
          <w:sz w:val="28"/>
          <w:szCs w:val="28"/>
          <w:lang w:val="vi-VN"/>
        </w:rPr>
        <w:fldChar w:fldCharType="end"/>
      </w:r>
      <w:r w:rsidRPr="00B374C1">
        <w:rPr>
          <w:color w:val="auto"/>
          <w:sz w:val="28"/>
          <w:szCs w:val="28"/>
          <w:lang w:val="vi-VN"/>
        </w:rPr>
        <w:t xml:space="preserve"> Khối “</w:t>
      </w:r>
      <w:proofErr w:type="spellStart"/>
      <w:r w:rsidRPr="00B374C1">
        <w:rPr>
          <w:color w:val="auto"/>
          <w:sz w:val="28"/>
          <w:szCs w:val="28"/>
          <w:lang w:val="vi-VN"/>
        </w:rPr>
        <w:t>New</w:t>
      </w:r>
      <w:proofErr w:type="spellEnd"/>
      <w:r w:rsidRPr="00B374C1">
        <w:rPr>
          <w:color w:val="auto"/>
          <w:sz w:val="28"/>
          <w:szCs w:val="28"/>
          <w:lang w:val="vi-VN"/>
        </w:rPr>
        <w:t xml:space="preserve"> </w:t>
      </w:r>
      <w:proofErr w:type="spellStart"/>
      <w:r w:rsidRPr="00B374C1">
        <w:rPr>
          <w:color w:val="auto"/>
          <w:sz w:val="28"/>
          <w:szCs w:val="28"/>
          <w:lang w:val="vi-VN"/>
        </w:rPr>
        <w:t>Products</w:t>
      </w:r>
      <w:proofErr w:type="spellEnd"/>
      <w:r w:rsidRPr="00B374C1">
        <w:rPr>
          <w:color w:val="auto"/>
          <w:sz w:val="28"/>
          <w:szCs w:val="28"/>
          <w:lang w:val="vi-VN"/>
        </w:rPr>
        <w:t>”</w:t>
      </w:r>
      <w:bookmarkEnd w:id="282"/>
    </w:p>
    <w:p w14:paraId="2D3D784B" w14:textId="77777777" w:rsidR="00FC6EDA" w:rsidRPr="00B374C1" w:rsidRDefault="00FC6EDA" w:rsidP="000E47FC">
      <w:pPr>
        <w:tabs>
          <w:tab w:val="clear" w:pos="8920"/>
        </w:tabs>
        <w:spacing w:before="0" w:after="100"/>
        <w:ind w:firstLine="720"/>
        <w:rPr>
          <w:lang w:val="vi-VN"/>
        </w:rPr>
      </w:pPr>
    </w:p>
    <w:p w14:paraId="2A3CA45F" w14:textId="77777777" w:rsidR="00FC6EDA" w:rsidRPr="00B374C1" w:rsidRDefault="00000000" w:rsidP="000E47FC">
      <w:pPr>
        <w:tabs>
          <w:tab w:val="clear" w:pos="8920"/>
        </w:tabs>
        <w:spacing w:before="0" w:after="100"/>
        <w:ind w:firstLine="720"/>
        <w:rPr>
          <w:lang w:val="vi-VN"/>
        </w:rPr>
      </w:pPr>
      <w:proofErr w:type="spellStart"/>
      <w:r w:rsidRPr="00B374C1">
        <w:rPr>
          <w:lang w:val="vi-VN"/>
        </w:rPr>
        <w:t>Block</w:t>
      </w:r>
      <w:proofErr w:type="spellEnd"/>
      <w:r w:rsidRPr="00B374C1">
        <w:rPr>
          <w:lang w:val="vi-VN"/>
        </w:rPr>
        <w:t xml:space="preserve"> tiếp theo được hiển thị như sau:</w:t>
      </w:r>
    </w:p>
    <w:p w14:paraId="737AA328" w14:textId="77777777" w:rsidR="00FC6EDA" w:rsidRPr="00B374C1" w:rsidRDefault="00000000" w:rsidP="000E47FC">
      <w:pPr>
        <w:tabs>
          <w:tab w:val="clear" w:pos="8920"/>
        </w:tabs>
        <w:spacing w:before="0" w:after="100"/>
        <w:rPr>
          <w:lang w:val="vi-VN"/>
        </w:rPr>
      </w:pPr>
      <w:r w:rsidRPr="00B374C1">
        <w:rPr>
          <w:noProof/>
          <w:lang w:val="vi-VN"/>
        </w:rPr>
        <w:drawing>
          <wp:inline distT="114300" distB="114300" distL="114300" distR="114300" wp14:anchorId="76A610B9" wp14:editId="5BDC848A">
            <wp:extent cx="5667700" cy="1473200"/>
            <wp:effectExtent l="0" t="0" r="0" b="0"/>
            <wp:docPr id="142" name="image163.png"/>
            <wp:cNvGraphicFramePr/>
            <a:graphic xmlns:a="http://schemas.openxmlformats.org/drawingml/2006/main">
              <a:graphicData uri="http://schemas.openxmlformats.org/drawingml/2006/picture">
                <pic:pic xmlns:pic="http://schemas.openxmlformats.org/drawingml/2006/picture">
                  <pic:nvPicPr>
                    <pic:cNvPr id="0" name="image163.png"/>
                    <pic:cNvPicPr preferRelativeResize="0"/>
                  </pic:nvPicPr>
                  <pic:blipFill>
                    <a:blip r:embed="rId194"/>
                    <a:srcRect/>
                    <a:stretch>
                      <a:fillRect/>
                    </a:stretch>
                  </pic:blipFill>
                  <pic:spPr>
                    <a:xfrm>
                      <a:off x="0" y="0"/>
                      <a:ext cx="5667700" cy="1473200"/>
                    </a:xfrm>
                    <a:prstGeom prst="rect">
                      <a:avLst/>
                    </a:prstGeom>
                    <a:ln/>
                  </pic:spPr>
                </pic:pic>
              </a:graphicData>
            </a:graphic>
          </wp:inline>
        </w:drawing>
      </w:r>
    </w:p>
    <w:p w14:paraId="42D21CC8" w14:textId="77777777" w:rsidR="00FC6EDA" w:rsidRPr="00B374C1" w:rsidRDefault="00FC6EDA" w:rsidP="000E47FC">
      <w:pPr>
        <w:tabs>
          <w:tab w:val="clear" w:pos="8920"/>
        </w:tabs>
        <w:spacing w:before="0" w:after="100"/>
        <w:rPr>
          <w:lang w:val="vi-VN"/>
        </w:rPr>
      </w:pPr>
    </w:p>
    <w:p w14:paraId="11A70A30" w14:textId="77777777" w:rsidR="00FC6EDA" w:rsidRPr="00B374C1" w:rsidRDefault="00000000" w:rsidP="000E47FC">
      <w:pPr>
        <w:tabs>
          <w:tab w:val="clear" w:pos="8920"/>
        </w:tabs>
        <w:spacing w:before="0" w:after="100"/>
        <w:ind w:firstLine="720"/>
        <w:rPr>
          <w:lang w:val="vi-VN"/>
        </w:rPr>
      </w:pPr>
      <w:r w:rsidRPr="00B374C1">
        <w:rPr>
          <w:lang w:val="vi-VN"/>
        </w:rPr>
        <w:t xml:space="preserve">Khi muốn thay đổi hình ảnh hay nội dung phía trong </w:t>
      </w:r>
      <w:proofErr w:type="spellStart"/>
      <w:r w:rsidRPr="00B374C1">
        <w:rPr>
          <w:lang w:val="vi-VN"/>
        </w:rPr>
        <w:t>block</w:t>
      </w:r>
      <w:proofErr w:type="spellEnd"/>
      <w:r w:rsidRPr="00B374C1">
        <w:rPr>
          <w:lang w:val="vi-VN"/>
        </w:rPr>
        <w:t xml:space="preserve"> này, </w:t>
      </w:r>
      <w:proofErr w:type="spellStart"/>
      <w:r w:rsidRPr="00B374C1">
        <w:rPr>
          <w:lang w:val="vi-VN"/>
        </w:rPr>
        <w:t>Admin</w:t>
      </w:r>
      <w:proofErr w:type="spellEnd"/>
      <w:r w:rsidRPr="00B374C1">
        <w:rPr>
          <w:lang w:val="vi-VN"/>
        </w:rPr>
        <w:t xml:space="preserve"> có thể truy cập bằng </w:t>
      </w:r>
      <w:proofErr w:type="spellStart"/>
      <w:r w:rsidRPr="00B374C1">
        <w:rPr>
          <w:lang w:val="vi-VN"/>
        </w:rPr>
        <w:t>Magento</w:t>
      </w:r>
      <w:proofErr w:type="spellEnd"/>
      <w:r w:rsidRPr="00B374C1">
        <w:rPr>
          <w:lang w:val="vi-VN"/>
        </w:rPr>
        <w:t xml:space="preserve"> </w:t>
      </w:r>
      <w:proofErr w:type="spellStart"/>
      <w:r w:rsidRPr="00B374C1">
        <w:rPr>
          <w:lang w:val="vi-VN"/>
        </w:rPr>
        <w:t>Admin</w:t>
      </w:r>
      <w:proofErr w:type="spellEnd"/>
      <w:r w:rsidRPr="00B374C1">
        <w:rPr>
          <w:lang w:val="vi-VN"/>
        </w:rPr>
        <w:t xml:space="preserve">, chọn </w:t>
      </w:r>
      <w:proofErr w:type="spellStart"/>
      <w:r w:rsidRPr="00B374C1">
        <w:rPr>
          <w:lang w:val="vi-VN"/>
        </w:rPr>
        <w:t>Content</w:t>
      </w:r>
      <w:proofErr w:type="spellEnd"/>
      <w:r w:rsidRPr="00B374C1">
        <w:rPr>
          <w:lang w:val="vi-VN"/>
        </w:rPr>
        <w:t xml:space="preserve"> -&gt; </w:t>
      </w:r>
      <w:proofErr w:type="spellStart"/>
      <w:r w:rsidRPr="00B374C1">
        <w:rPr>
          <w:lang w:val="vi-VN"/>
        </w:rPr>
        <w:t>Blocks</w:t>
      </w:r>
      <w:proofErr w:type="spellEnd"/>
      <w:r w:rsidRPr="00B374C1">
        <w:rPr>
          <w:lang w:val="vi-VN"/>
        </w:rPr>
        <w:t xml:space="preserve"> và chọn “</w:t>
      </w:r>
      <w:proofErr w:type="spellStart"/>
      <w:r w:rsidRPr="00B374C1">
        <w:rPr>
          <w:lang w:val="vi-VN"/>
        </w:rPr>
        <w:t>Promotion</w:t>
      </w:r>
      <w:proofErr w:type="spellEnd"/>
      <w:r w:rsidRPr="00B374C1">
        <w:rPr>
          <w:lang w:val="vi-VN"/>
        </w:rPr>
        <w:t xml:space="preserve"> </w:t>
      </w:r>
      <w:proofErr w:type="spellStart"/>
      <w:r w:rsidRPr="00B374C1">
        <w:rPr>
          <w:lang w:val="vi-VN"/>
        </w:rPr>
        <w:t>Block</w:t>
      </w:r>
      <w:proofErr w:type="spellEnd"/>
      <w:r w:rsidRPr="00B374C1">
        <w:rPr>
          <w:lang w:val="vi-VN"/>
        </w:rPr>
        <w:t xml:space="preserve"> </w:t>
      </w:r>
      <w:proofErr w:type="spellStart"/>
      <w:r w:rsidRPr="00B374C1">
        <w:rPr>
          <w:lang w:val="vi-VN"/>
        </w:rPr>
        <w:t>Two</w:t>
      </w:r>
      <w:proofErr w:type="spellEnd"/>
      <w:r w:rsidRPr="00B374C1">
        <w:rPr>
          <w:lang w:val="vi-VN"/>
        </w:rPr>
        <w:t>” để sửa.</w:t>
      </w:r>
    </w:p>
    <w:p w14:paraId="44CA7419" w14:textId="77777777" w:rsidR="00A804D3" w:rsidRPr="00B374C1" w:rsidRDefault="00000000" w:rsidP="000E47FC">
      <w:pPr>
        <w:keepNext/>
        <w:tabs>
          <w:tab w:val="clear" w:pos="8920"/>
        </w:tabs>
        <w:spacing w:before="0" w:after="100"/>
        <w:rPr>
          <w:lang w:val="vi-VN"/>
        </w:rPr>
      </w:pPr>
      <w:r w:rsidRPr="00B374C1">
        <w:rPr>
          <w:noProof/>
          <w:lang w:val="vi-VN"/>
        </w:rPr>
        <w:lastRenderedPageBreak/>
        <w:drawing>
          <wp:inline distT="114300" distB="114300" distL="114300" distR="114300" wp14:anchorId="35D57B60" wp14:editId="59EAD22A">
            <wp:extent cx="5667700" cy="3390900"/>
            <wp:effectExtent l="0" t="0" r="0" b="0"/>
            <wp:docPr id="139" name="image143.png"/>
            <wp:cNvGraphicFramePr/>
            <a:graphic xmlns:a="http://schemas.openxmlformats.org/drawingml/2006/main">
              <a:graphicData uri="http://schemas.openxmlformats.org/drawingml/2006/picture">
                <pic:pic xmlns:pic="http://schemas.openxmlformats.org/drawingml/2006/picture">
                  <pic:nvPicPr>
                    <pic:cNvPr id="0" name="image143.png"/>
                    <pic:cNvPicPr preferRelativeResize="0"/>
                  </pic:nvPicPr>
                  <pic:blipFill>
                    <a:blip r:embed="rId195"/>
                    <a:srcRect/>
                    <a:stretch>
                      <a:fillRect/>
                    </a:stretch>
                  </pic:blipFill>
                  <pic:spPr>
                    <a:xfrm>
                      <a:off x="0" y="0"/>
                      <a:ext cx="5667700" cy="3390900"/>
                    </a:xfrm>
                    <a:prstGeom prst="rect">
                      <a:avLst/>
                    </a:prstGeom>
                    <a:ln/>
                  </pic:spPr>
                </pic:pic>
              </a:graphicData>
            </a:graphic>
          </wp:inline>
        </w:drawing>
      </w:r>
    </w:p>
    <w:p w14:paraId="503E8BA2" w14:textId="617F25AB" w:rsidR="00FC6EDA" w:rsidRPr="00B374C1" w:rsidRDefault="00A804D3" w:rsidP="000E47FC">
      <w:pPr>
        <w:pStyle w:val="Caption"/>
        <w:tabs>
          <w:tab w:val="clear" w:pos="8920"/>
        </w:tabs>
        <w:jc w:val="center"/>
        <w:rPr>
          <w:color w:val="auto"/>
          <w:sz w:val="28"/>
          <w:szCs w:val="28"/>
          <w:lang w:val="vi-VN"/>
        </w:rPr>
      </w:pPr>
      <w:bookmarkStart w:id="283" w:name="_Toc182467884"/>
      <w:r w:rsidRPr="00B374C1">
        <w:rPr>
          <w:color w:val="auto"/>
          <w:sz w:val="28"/>
          <w:szCs w:val="28"/>
          <w:lang w:val="vi-VN"/>
        </w:rPr>
        <w:t xml:space="preserve">Hình 3. </w:t>
      </w:r>
      <w:r w:rsidRPr="00B374C1">
        <w:rPr>
          <w:color w:val="auto"/>
          <w:sz w:val="28"/>
          <w:szCs w:val="28"/>
          <w:lang w:val="vi-VN"/>
        </w:rPr>
        <w:fldChar w:fldCharType="begin"/>
      </w:r>
      <w:r w:rsidRPr="00B374C1">
        <w:rPr>
          <w:color w:val="auto"/>
          <w:sz w:val="28"/>
          <w:szCs w:val="28"/>
          <w:lang w:val="vi-VN"/>
        </w:rPr>
        <w:instrText xml:space="preserve"> SEQ Hình_3. \* ARABIC </w:instrText>
      </w:r>
      <w:r w:rsidRPr="00B374C1">
        <w:rPr>
          <w:color w:val="auto"/>
          <w:sz w:val="28"/>
          <w:szCs w:val="28"/>
          <w:lang w:val="vi-VN"/>
        </w:rPr>
        <w:fldChar w:fldCharType="separate"/>
      </w:r>
      <w:r w:rsidR="008B4D3C" w:rsidRPr="00B374C1">
        <w:rPr>
          <w:noProof/>
          <w:color w:val="auto"/>
          <w:sz w:val="28"/>
          <w:szCs w:val="28"/>
          <w:lang w:val="vi-VN"/>
        </w:rPr>
        <w:t>93</w:t>
      </w:r>
      <w:r w:rsidRPr="00B374C1">
        <w:rPr>
          <w:color w:val="auto"/>
          <w:sz w:val="28"/>
          <w:szCs w:val="28"/>
          <w:lang w:val="vi-VN"/>
        </w:rPr>
        <w:fldChar w:fldCharType="end"/>
      </w:r>
      <w:r w:rsidRPr="00B374C1">
        <w:rPr>
          <w:color w:val="auto"/>
          <w:sz w:val="28"/>
          <w:szCs w:val="28"/>
          <w:lang w:val="vi-VN"/>
        </w:rPr>
        <w:t xml:space="preserve"> Chi tiết </w:t>
      </w:r>
      <w:proofErr w:type="spellStart"/>
      <w:r w:rsidRPr="00B374C1">
        <w:rPr>
          <w:color w:val="auto"/>
          <w:sz w:val="28"/>
          <w:szCs w:val="28"/>
          <w:lang w:val="vi-VN"/>
        </w:rPr>
        <w:t>Block</w:t>
      </w:r>
      <w:proofErr w:type="spellEnd"/>
      <w:r w:rsidRPr="00B374C1">
        <w:rPr>
          <w:color w:val="auto"/>
          <w:sz w:val="28"/>
          <w:szCs w:val="28"/>
          <w:lang w:val="vi-VN"/>
        </w:rPr>
        <w:t xml:space="preserve"> “</w:t>
      </w:r>
      <w:proofErr w:type="spellStart"/>
      <w:r w:rsidRPr="00B374C1">
        <w:rPr>
          <w:color w:val="auto"/>
          <w:sz w:val="28"/>
          <w:szCs w:val="28"/>
          <w:lang w:val="vi-VN"/>
        </w:rPr>
        <w:t>Promotion</w:t>
      </w:r>
      <w:proofErr w:type="spellEnd"/>
      <w:r w:rsidRPr="00B374C1">
        <w:rPr>
          <w:color w:val="auto"/>
          <w:sz w:val="28"/>
          <w:szCs w:val="28"/>
          <w:lang w:val="vi-VN"/>
        </w:rPr>
        <w:t xml:space="preserve"> </w:t>
      </w:r>
      <w:proofErr w:type="spellStart"/>
      <w:r w:rsidRPr="00B374C1">
        <w:rPr>
          <w:color w:val="auto"/>
          <w:sz w:val="28"/>
          <w:szCs w:val="28"/>
          <w:lang w:val="vi-VN"/>
        </w:rPr>
        <w:t>Block</w:t>
      </w:r>
      <w:proofErr w:type="spellEnd"/>
      <w:r w:rsidRPr="00B374C1">
        <w:rPr>
          <w:color w:val="auto"/>
          <w:sz w:val="28"/>
          <w:szCs w:val="28"/>
          <w:lang w:val="vi-VN"/>
        </w:rPr>
        <w:t xml:space="preserve"> </w:t>
      </w:r>
      <w:proofErr w:type="spellStart"/>
      <w:r w:rsidRPr="00B374C1">
        <w:rPr>
          <w:color w:val="auto"/>
          <w:sz w:val="28"/>
          <w:szCs w:val="28"/>
          <w:lang w:val="vi-VN"/>
        </w:rPr>
        <w:t>Two</w:t>
      </w:r>
      <w:proofErr w:type="spellEnd"/>
      <w:r w:rsidRPr="00B374C1">
        <w:rPr>
          <w:color w:val="auto"/>
          <w:sz w:val="28"/>
          <w:szCs w:val="28"/>
          <w:lang w:val="vi-VN"/>
        </w:rPr>
        <w:t>”</w:t>
      </w:r>
      <w:bookmarkEnd w:id="283"/>
    </w:p>
    <w:p w14:paraId="0A7FA889" w14:textId="77777777" w:rsidR="00FC6EDA" w:rsidRPr="00B374C1" w:rsidRDefault="00FC6EDA" w:rsidP="000E47FC">
      <w:pPr>
        <w:tabs>
          <w:tab w:val="clear" w:pos="8920"/>
        </w:tabs>
        <w:spacing w:before="0" w:after="100"/>
        <w:rPr>
          <w:lang w:val="vi-VN"/>
        </w:rPr>
      </w:pPr>
    </w:p>
    <w:p w14:paraId="6B91BB90" w14:textId="77777777" w:rsidR="00A804D3" w:rsidRPr="00B374C1" w:rsidRDefault="00000000" w:rsidP="000E47FC">
      <w:pPr>
        <w:keepNext/>
        <w:tabs>
          <w:tab w:val="clear" w:pos="8920"/>
        </w:tabs>
        <w:spacing w:before="0" w:after="100"/>
        <w:rPr>
          <w:lang w:val="vi-VN"/>
        </w:rPr>
      </w:pPr>
      <w:proofErr w:type="spellStart"/>
      <w:r w:rsidRPr="00B374C1">
        <w:rPr>
          <w:lang w:val="vi-VN"/>
        </w:rPr>
        <w:t>Block</w:t>
      </w:r>
      <w:proofErr w:type="spellEnd"/>
      <w:r w:rsidRPr="00B374C1">
        <w:rPr>
          <w:lang w:val="vi-VN"/>
        </w:rPr>
        <w:t xml:space="preserve"> tiếp theo được hiển thị trên giao diện chính của màn hình:</w:t>
      </w:r>
      <w:r w:rsidRPr="00B374C1">
        <w:rPr>
          <w:noProof/>
          <w:lang w:val="vi-VN"/>
        </w:rPr>
        <w:drawing>
          <wp:inline distT="114300" distB="114300" distL="114300" distR="114300" wp14:anchorId="208D6941" wp14:editId="6C0BADD7">
            <wp:extent cx="5667700" cy="2806700"/>
            <wp:effectExtent l="0" t="0" r="0" b="0"/>
            <wp:docPr id="108"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196"/>
                    <a:srcRect/>
                    <a:stretch>
                      <a:fillRect/>
                    </a:stretch>
                  </pic:blipFill>
                  <pic:spPr>
                    <a:xfrm>
                      <a:off x="0" y="0"/>
                      <a:ext cx="5667700" cy="2806700"/>
                    </a:xfrm>
                    <a:prstGeom prst="rect">
                      <a:avLst/>
                    </a:prstGeom>
                    <a:ln/>
                  </pic:spPr>
                </pic:pic>
              </a:graphicData>
            </a:graphic>
          </wp:inline>
        </w:drawing>
      </w:r>
    </w:p>
    <w:p w14:paraId="5E714BB6" w14:textId="70871AC5" w:rsidR="00FC6EDA" w:rsidRPr="00B374C1" w:rsidRDefault="00A804D3" w:rsidP="000E47FC">
      <w:pPr>
        <w:pStyle w:val="Caption"/>
        <w:tabs>
          <w:tab w:val="clear" w:pos="8920"/>
        </w:tabs>
        <w:jc w:val="center"/>
        <w:rPr>
          <w:color w:val="auto"/>
          <w:sz w:val="28"/>
          <w:szCs w:val="28"/>
          <w:lang w:val="vi-VN"/>
        </w:rPr>
      </w:pPr>
      <w:bookmarkStart w:id="284" w:name="_Toc182467885"/>
      <w:r w:rsidRPr="00B374C1">
        <w:rPr>
          <w:color w:val="auto"/>
          <w:sz w:val="28"/>
          <w:szCs w:val="28"/>
          <w:lang w:val="vi-VN"/>
        </w:rPr>
        <w:t xml:space="preserve">Hình 3. </w:t>
      </w:r>
      <w:r w:rsidRPr="00B374C1">
        <w:rPr>
          <w:color w:val="auto"/>
          <w:sz w:val="28"/>
          <w:szCs w:val="28"/>
          <w:lang w:val="vi-VN"/>
        </w:rPr>
        <w:fldChar w:fldCharType="begin"/>
      </w:r>
      <w:r w:rsidRPr="00B374C1">
        <w:rPr>
          <w:color w:val="auto"/>
          <w:sz w:val="28"/>
          <w:szCs w:val="28"/>
          <w:lang w:val="vi-VN"/>
        </w:rPr>
        <w:instrText xml:space="preserve"> SEQ Hình_3. \* ARABIC </w:instrText>
      </w:r>
      <w:r w:rsidRPr="00B374C1">
        <w:rPr>
          <w:color w:val="auto"/>
          <w:sz w:val="28"/>
          <w:szCs w:val="28"/>
          <w:lang w:val="vi-VN"/>
        </w:rPr>
        <w:fldChar w:fldCharType="separate"/>
      </w:r>
      <w:r w:rsidR="008B4D3C" w:rsidRPr="00B374C1">
        <w:rPr>
          <w:noProof/>
          <w:color w:val="auto"/>
          <w:sz w:val="28"/>
          <w:szCs w:val="28"/>
          <w:lang w:val="vi-VN"/>
        </w:rPr>
        <w:t>94</w:t>
      </w:r>
      <w:r w:rsidRPr="00B374C1">
        <w:rPr>
          <w:color w:val="auto"/>
          <w:sz w:val="28"/>
          <w:szCs w:val="28"/>
          <w:lang w:val="vi-VN"/>
        </w:rPr>
        <w:fldChar w:fldCharType="end"/>
      </w:r>
      <w:r w:rsidRPr="00B374C1">
        <w:rPr>
          <w:color w:val="auto"/>
          <w:sz w:val="28"/>
          <w:szCs w:val="28"/>
          <w:lang w:val="vi-VN"/>
        </w:rPr>
        <w:t xml:space="preserve"> Chi tiết </w:t>
      </w:r>
      <w:proofErr w:type="spellStart"/>
      <w:r w:rsidRPr="00B374C1">
        <w:rPr>
          <w:color w:val="auto"/>
          <w:sz w:val="28"/>
          <w:szCs w:val="28"/>
          <w:lang w:val="vi-VN"/>
        </w:rPr>
        <w:t>Block</w:t>
      </w:r>
      <w:proofErr w:type="spellEnd"/>
      <w:r w:rsidRPr="00B374C1">
        <w:rPr>
          <w:color w:val="auto"/>
          <w:sz w:val="28"/>
          <w:szCs w:val="28"/>
          <w:lang w:val="vi-VN"/>
        </w:rPr>
        <w:t xml:space="preserve"> “</w:t>
      </w:r>
      <w:proofErr w:type="spellStart"/>
      <w:r w:rsidRPr="00B374C1">
        <w:rPr>
          <w:color w:val="auto"/>
          <w:sz w:val="28"/>
          <w:szCs w:val="28"/>
          <w:lang w:val="vi-VN"/>
        </w:rPr>
        <w:t>Featured</w:t>
      </w:r>
      <w:proofErr w:type="spellEnd"/>
      <w:r w:rsidRPr="00B374C1">
        <w:rPr>
          <w:color w:val="auto"/>
          <w:sz w:val="28"/>
          <w:szCs w:val="28"/>
          <w:lang w:val="vi-VN"/>
        </w:rPr>
        <w:t xml:space="preserve"> </w:t>
      </w:r>
      <w:proofErr w:type="spellStart"/>
      <w:r w:rsidRPr="00B374C1">
        <w:rPr>
          <w:color w:val="auto"/>
          <w:sz w:val="28"/>
          <w:szCs w:val="28"/>
          <w:lang w:val="vi-VN"/>
        </w:rPr>
        <w:t>Collection</w:t>
      </w:r>
      <w:proofErr w:type="spellEnd"/>
      <w:r w:rsidRPr="00B374C1">
        <w:rPr>
          <w:color w:val="auto"/>
          <w:sz w:val="28"/>
          <w:szCs w:val="28"/>
          <w:lang w:val="vi-VN"/>
        </w:rPr>
        <w:t>”</w:t>
      </w:r>
      <w:bookmarkEnd w:id="284"/>
    </w:p>
    <w:p w14:paraId="3B726AF2" w14:textId="77777777" w:rsidR="00FC6EDA" w:rsidRPr="00B374C1" w:rsidRDefault="00FC6EDA" w:rsidP="000E47FC">
      <w:pPr>
        <w:tabs>
          <w:tab w:val="clear" w:pos="8920"/>
        </w:tabs>
        <w:spacing w:before="0" w:after="100"/>
        <w:rPr>
          <w:lang w:val="vi-VN"/>
        </w:rPr>
      </w:pPr>
    </w:p>
    <w:p w14:paraId="2F7D99FC" w14:textId="77777777" w:rsidR="00FC6EDA" w:rsidRPr="00B374C1" w:rsidRDefault="00000000" w:rsidP="000E47FC">
      <w:pPr>
        <w:tabs>
          <w:tab w:val="clear" w:pos="8920"/>
        </w:tabs>
        <w:spacing w:before="0" w:after="100"/>
        <w:ind w:firstLine="720"/>
        <w:rPr>
          <w:lang w:val="vi-VN"/>
        </w:rPr>
      </w:pPr>
      <w:r w:rsidRPr="00B374C1">
        <w:rPr>
          <w:lang w:val="vi-VN"/>
        </w:rPr>
        <w:t>Đây là giao diện hiển thị những sản phẩm nổi bật và được thêm khi tạo sản phẩm mới có bật tính năng này:</w:t>
      </w:r>
    </w:p>
    <w:p w14:paraId="00892ABF" w14:textId="77777777" w:rsidR="00FC6EDA" w:rsidRPr="00B374C1" w:rsidRDefault="00000000" w:rsidP="000E47FC">
      <w:pPr>
        <w:tabs>
          <w:tab w:val="clear" w:pos="8920"/>
        </w:tabs>
        <w:spacing w:before="0" w:after="100"/>
        <w:ind w:left="720" w:firstLine="720"/>
        <w:rPr>
          <w:lang w:val="vi-VN"/>
        </w:rPr>
      </w:pPr>
      <w:r w:rsidRPr="00B374C1">
        <w:rPr>
          <w:noProof/>
          <w:lang w:val="vi-VN"/>
        </w:rPr>
        <w:lastRenderedPageBreak/>
        <w:drawing>
          <wp:inline distT="114300" distB="114300" distL="114300" distR="114300" wp14:anchorId="1718F909" wp14:editId="34167F59">
            <wp:extent cx="3219450" cy="1019175"/>
            <wp:effectExtent l="0" t="0" r="0" b="0"/>
            <wp:docPr id="85"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197"/>
                    <a:srcRect/>
                    <a:stretch>
                      <a:fillRect/>
                    </a:stretch>
                  </pic:blipFill>
                  <pic:spPr>
                    <a:xfrm>
                      <a:off x="0" y="0"/>
                      <a:ext cx="3219450" cy="1019175"/>
                    </a:xfrm>
                    <a:prstGeom prst="rect">
                      <a:avLst/>
                    </a:prstGeom>
                    <a:ln/>
                  </pic:spPr>
                </pic:pic>
              </a:graphicData>
            </a:graphic>
          </wp:inline>
        </w:drawing>
      </w:r>
    </w:p>
    <w:p w14:paraId="29399ED4" w14:textId="77777777" w:rsidR="00FC6EDA" w:rsidRPr="00B374C1" w:rsidRDefault="00FC6EDA" w:rsidP="000E47FC">
      <w:pPr>
        <w:tabs>
          <w:tab w:val="clear" w:pos="8920"/>
        </w:tabs>
        <w:spacing w:before="0" w:after="100"/>
        <w:ind w:left="720" w:firstLine="720"/>
        <w:rPr>
          <w:lang w:val="vi-VN"/>
        </w:rPr>
      </w:pPr>
    </w:p>
    <w:p w14:paraId="228F02C3" w14:textId="77777777" w:rsidR="00FC6EDA" w:rsidRPr="00B374C1" w:rsidRDefault="00FC6EDA" w:rsidP="000E47FC">
      <w:pPr>
        <w:tabs>
          <w:tab w:val="clear" w:pos="8920"/>
        </w:tabs>
        <w:spacing w:before="0" w:after="100"/>
        <w:rPr>
          <w:lang w:val="vi-VN"/>
        </w:rPr>
      </w:pPr>
    </w:p>
    <w:p w14:paraId="6369A65A" w14:textId="77777777" w:rsidR="00FC6EDA" w:rsidRPr="00B374C1" w:rsidRDefault="00000000" w:rsidP="000E47FC">
      <w:pPr>
        <w:tabs>
          <w:tab w:val="clear" w:pos="8920"/>
        </w:tabs>
        <w:spacing w:before="0" w:after="100"/>
        <w:rPr>
          <w:lang w:val="vi-VN"/>
        </w:rPr>
      </w:pPr>
      <w:r w:rsidRPr="00B374C1">
        <w:rPr>
          <w:lang w:val="vi-VN"/>
        </w:rPr>
        <w:br/>
        <w:t xml:space="preserve"> Giao diện tiếp theo được hiển thị ở trang chính </w:t>
      </w:r>
      <w:proofErr w:type="spellStart"/>
      <w:r w:rsidRPr="00B374C1">
        <w:rPr>
          <w:lang w:val="vi-VN"/>
        </w:rPr>
        <w:t>website</w:t>
      </w:r>
      <w:proofErr w:type="spellEnd"/>
      <w:r w:rsidRPr="00B374C1">
        <w:rPr>
          <w:lang w:val="vi-VN"/>
        </w:rPr>
        <w:t>:</w:t>
      </w:r>
    </w:p>
    <w:p w14:paraId="003B4E8F" w14:textId="77777777" w:rsidR="00A804D3" w:rsidRPr="00B374C1" w:rsidRDefault="00000000" w:rsidP="000E47FC">
      <w:pPr>
        <w:keepNext/>
        <w:tabs>
          <w:tab w:val="clear" w:pos="8920"/>
        </w:tabs>
        <w:spacing w:before="0" w:after="100"/>
        <w:rPr>
          <w:lang w:val="vi-VN"/>
        </w:rPr>
      </w:pPr>
      <w:r w:rsidRPr="00B374C1">
        <w:rPr>
          <w:noProof/>
          <w:lang w:val="vi-VN"/>
        </w:rPr>
        <w:drawing>
          <wp:inline distT="114300" distB="114300" distL="114300" distR="114300" wp14:anchorId="5E205232" wp14:editId="18FE3257">
            <wp:extent cx="5667700" cy="2832100"/>
            <wp:effectExtent l="0" t="0" r="0" b="0"/>
            <wp:docPr id="45"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198"/>
                    <a:srcRect/>
                    <a:stretch>
                      <a:fillRect/>
                    </a:stretch>
                  </pic:blipFill>
                  <pic:spPr>
                    <a:xfrm>
                      <a:off x="0" y="0"/>
                      <a:ext cx="5667700" cy="2832100"/>
                    </a:xfrm>
                    <a:prstGeom prst="rect">
                      <a:avLst/>
                    </a:prstGeom>
                    <a:ln/>
                  </pic:spPr>
                </pic:pic>
              </a:graphicData>
            </a:graphic>
          </wp:inline>
        </w:drawing>
      </w:r>
    </w:p>
    <w:p w14:paraId="671FB308" w14:textId="3B359019" w:rsidR="00FC6EDA" w:rsidRPr="00B374C1" w:rsidRDefault="00A804D3" w:rsidP="000E47FC">
      <w:pPr>
        <w:pStyle w:val="Caption"/>
        <w:tabs>
          <w:tab w:val="clear" w:pos="8920"/>
        </w:tabs>
        <w:jc w:val="center"/>
        <w:rPr>
          <w:color w:val="auto"/>
          <w:sz w:val="28"/>
          <w:szCs w:val="28"/>
          <w:lang w:val="vi-VN"/>
        </w:rPr>
      </w:pPr>
      <w:bookmarkStart w:id="285" w:name="_Toc182467886"/>
      <w:r w:rsidRPr="00B374C1">
        <w:rPr>
          <w:color w:val="auto"/>
          <w:sz w:val="28"/>
          <w:szCs w:val="28"/>
          <w:lang w:val="vi-VN"/>
        </w:rPr>
        <w:t xml:space="preserve">Hình 3. </w:t>
      </w:r>
      <w:r w:rsidRPr="00B374C1">
        <w:rPr>
          <w:color w:val="auto"/>
          <w:sz w:val="28"/>
          <w:szCs w:val="28"/>
          <w:lang w:val="vi-VN"/>
        </w:rPr>
        <w:fldChar w:fldCharType="begin"/>
      </w:r>
      <w:r w:rsidRPr="00B374C1">
        <w:rPr>
          <w:color w:val="auto"/>
          <w:sz w:val="28"/>
          <w:szCs w:val="28"/>
          <w:lang w:val="vi-VN"/>
        </w:rPr>
        <w:instrText xml:space="preserve"> SEQ Hình_3. \* ARABIC </w:instrText>
      </w:r>
      <w:r w:rsidRPr="00B374C1">
        <w:rPr>
          <w:color w:val="auto"/>
          <w:sz w:val="28"/>
          <w:szCs w:val="28"/>
          <w:lang w:val="vi-VN"/>
        </w:rPr>
        <w:fldChar w:fldCharType="separate"/>
      </w:r>
      <w:r w:rsidR="008B4D3C" w:rsidRPr="00B374C1">
        <w:rPr>
          <w:noProof/>
          <w:color w:val="auto"/>
          <w:sz w:val="28"/>
          <w:szCs w:val="28"/>
          <w:lang w:val="vi-VN"/>
        </w:rPr>
        <w:t>95</w:t>
      </w:r>
      <w:r w:rsidRPr="00B374C1">
        <w:rPr>
          <w:color w:val="auto"/>
          <w:sz w:val="28"/>
          <w:szCs w:val="28"/>
          <w:lang w:val="vi-VN"/>
        </w:rPr>
        <w:fldChar w:fldCharType="end"/>
      </w:r>
      <w:r w:rsidRPr="00B374C1">
        <w:rPr>
          <w:color w:val="auto"/>
          <w:sz w:val="28"/>
          <w:szCs w:val="28"/>
          <w:lang w:val="vi-VN"/>
        </w:rPr>
        <w:t xml:space="preserve"> Giao diện </w:t>
      </w:r>
      <w:proofErr w:type="spellStart"/>
      <w:r w:rsidRPr="00B374C1">
        <w:rPr>
          <w:color w:val="auto"/>
          <w:sz w:val="28"/>
          <w:szCs w:val="28"/>
          <w:lang w:val="vi-VN"/>
        </w:rPr>
        <w:t>Blocks</w:t>
      </w:r>
      <w:proofErr w:type="spellEnd"/>
      <w:r w:rsidRPr="00B374C1">
        <w:rPr>
          <w:color w:val="auto"/>
          <w:sz w:val="28"/>
          <w:szCs w:val="28"/>
          <w:lang w:val="vi-VN"/>
        </w:rPr>
        <w:t xml:space="preserve"> trên </w:t>
      </w:r>
      <w:proofErr w:type="spellStart"/>
      <w:r w:rsidRPr="00B374C1">
        <w:rPr>
          <w:color w:val="auto"/>
          <w:sz w:val="28"/>
          <w:szCs w:val="28"/>
          <w:lang w:val="vi-VN"/>
        </w:rPr>
        <w:t>website</w:t>
      </w:r>
      <w:bookmarkEnd w:id="285"/>
      <w:proofErr w:type="spellEnd"/>
    </w:p>
    <w:p w14:paraId="1684D1CC" w14:textId="77777777" w:rsidR="00A804D3" w:rsidRPr="00B374C1" w:rsidRDefault="00A804D3" w:rsidP="000E47FC">
      <w:pPr>
        <w:tabs>
          <w:tab w:val="clear" w:pos="8920"/>
        </w:tabs>
        <w:rPr>
          <w:lang w:val="vi-VN"/>
        </w:rPr>
      </w:pPr>
    </w:p>
    <w:p w14:paraId="46242474" w14:textId="77777777" w:rsidR="00FC6EDA" w:rsidRPr="00B374C1" w:rsidRDefault="00000000" w:rsidP="000E47FC">
      <w:pPr>
        <w:tabs>
          <w:tab w:val="clear" w:pos="8920"/>
        </w:tabs>
        <w:spacing w:before="0" w:after="100"/>
        <w:ind w:firstLine="720"/>
        <w:rPr>
          <w:lang w:val="vi-VN"/>
        </w:rPr>
      </w:pPr>
      <w:r w:rsidRPr="00B374C1">
        <w:rPr>
          <w:lang w:val="vi-VN"/>
        </w:rPr>
        <w:t xml:space="preserve">Để thay đổi nội dung, hình ảnh có trên </w:t>
      </w:r>
      <w:proofErr w:type="spellStart"/>
      <w:r w:rsidRPr="00B374C1">
        <w:rPr>
          <w:lang w:val="vi-VN"/>
        </w:rPr>
        <w:t>block</w:t>
      </w:r>
      <w:proofErr w:type="spellEnd"/>
      <w:r w:rsidRPr="00B374C1">
        <w:rPr>
          <w:lang w:val="vi-VN"/>
        </w:rPr>
        <w:t xml:space="preserve"> này có thể truy cập vào “</w:t>
      </w:r>
      <w:proofErr w:type="spellStart"/>
      <w:r w:rsidRPr="00B374C1">
        <w:rPr>
          <w:lang w:val="vi-VN"/>
        </w:rPr>
        <w:t>Home</w:t>
      </w:r>
      <w:proofErr w:type="spellEnd"/>
      <w:r w:rsidRPr="00B374C1">
        <w:rPr>
          <w:lang w:val="vi-VN"/>
        </w:rPr>
        <w:t xml:space="preserve"> </w:t>
      </w:r>
      <w:proofErr w:type="spellStart"/>
      <w:r w:rsidRPr="00B374C1">
        <w:rPr>
          <w:lang w:val="vi-VN"/>
        </w:rPr>
        <w:t>Blogs</w:t>
      </w:r>
      <w:proofErr w:type="spellEnd"/>
      <w:r w:rsidRPr="00B374C1">
        <w:rPr>
          <w:lang w:val="vi-VN"/>
        </w:rPr>
        <w:t xml:space="preserve">” trong mục </w:t>
      </w:r>
      <w:proofErr w:type="spellStart"/>
      <w:r w:rsidRPr="00B374C1">
        <w:rPr>
          <w:lang w:val="vi-VN"/>
        </w:rPr>
        <w:t>Blocks</w:t>
      </w:r>
      <w:proofErr w:type="spellEnd"/>
      <w:r w:rsidRPr="00B374C1">
        <w:rPr>
          <w:lang w:val="vi-VN"/>
        </w:rPr>
        <w:t>:</w:t>
      </w:r>
    </w:p>
    <w:p w14:paraId="2FFE754E" w14:textId="77777777" w:rsidR="00A804D3" w:rsidRPr="00B374C1" w:rsidRDefault="00000000" w:rsidP="000E47FC">
      <w:pPr>
        <w:keepNext/>
        <w:tabs>
          <w:tab w:val="clear" w:pos="8920"/>
        </w:tabs>
        <w:spacing w:before="0" w:after="100"/>
        <w:rPr>
          <w:lang w:val="vi-VN"/>
        </w:rPr>
      </w:pPr>
      <w:r w:rsidRPr="00B374C1">
        <w:rPr>
          <w:noProof/>
          <w:lang w:val="vi-VN"/>
        </w:rPr>
        <w:lastRenderedPageBreak/>
        <w:drawing>
          <wp:inline distT="114300" distB="114300" distL="114300" distR="114300" wp14:anchorId="6ADDF5D7" wp14:editId="602D28D2">
            <wp:extent cx="5667700" cy="3340100"/>
            <wp:effectExtent l="0" t="0" r="0" b="0"/>
            <wp:docPr id="3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99"/>
                    <a:srcRect/>
                    <a:stretch>
                      <a:fillRect/>
                    </a:stretch>
                  </pic:blipFill>
                  <pic:spPr>
                    <a:xfrm>
                      <a:off x="0" y="0"/>
                      <a:ext cx="5667700" cy="3340100"/>
                    </a:xfrm>
                    <a:prstGeom prst="rect">
                      <a:avLst/>
                    </a:prstGeom>
                    <a:ln/>
                  </pic:spPr>
                </pic:pic>
              </a:graphicData>
            </a:graphic>
          </wp:inline>
        </w:drawing>
      </w:r>
    </w:p>
    <w:p w14:paraId="73975B37" w14:textId="6CBE3942" w:rsidR="00FC6EDA" w:rsidRPr="00B374C1" w:rsidRDefault="00A804D3" w:rsidP="000E47FC">
      <w:pPr>
        <w:pStyle w:val="Caption"/>
        <w:tabs>
          <w:tab w:val="clear" w:pos="8920"/>
        </w:tabs>
        <w:jc w:val="center"/>
        <w:rPr>
          <w:color w:val="auto"/>
          <w:sz w:val="28"/>
          <w:szCs w:val="28"/>
          <w:lang w:val="vi-VN"/>
        </w:rPr>
      </w:pPr>
      <w:bookmarkStart w:id="286" w:name="_Toc182467887"/>
      <w:r w:rsidRPr="00B374C1">
        <w:rPr>
          <w:color w:val="auto"/>
          <w:sz w:val="28"/>
          <w:szCs w:val="28"/>
          <w:lang w:val="vi-VN"/>
        </w:rPr>
        <w:t xml:space="preserve">Hình 3. </w:t>
      </w:r>
      <w:r w:rsidRPr="00B374C1">
        <w:rPr>
          <w:color w:val="auto"/>
          <w:sz w:val="28"/>
          <w:szCs w:val="28"/>
          <w:lang w:val="vi-VN"/>
        </w:rPr>
        <w:fldChar w:fldCharType="begin"/>
      </w:r>
      <w:r w:rsidRPr="00B374C1">
        <w:rPr>
          <w:color w:val="auto"/>
          <w:sz w:val="28"/>
          <w:szCs w:val="28"/>
          <w:lang w:val="vi-VN"/>
        </w:rPr>
        <w:instrText xml:space="preserve"> SEQ Hình_3. \* ARABIC </w:instrText>
      </w:r>
      <w:r w:rsidRPr="00B374C1">
        <w:rPr>
          <w:color w:val="auto"/>
          <w:sz w:val="28"/>
          <w:szCs w:val="28"/>
          <w:lang w:val="vi-VN"/>
        </w:rPr>
        <w:fldChar w:fldCharType="separate"/>
      </w:r>
      <w:r w:rsidR="008B4D3C" w:rsidRPr="00B374C1">
        <w:rPr>
          <w:noProof/>
          <w:color w:val="auto"/>
          <w:sz w:val="28"/>
          <w:szCs w:val="28"/>
          <w:lang w:val="vi-VN"/>
        </w:rPr>
        <w:t>96</w:t>
      </w:r>
      <w:r w:rsidRPr="00B374C1">
        <w:rPr>
          <w:color w:val="auto"/>
          <w:sz w:val="28"/>
          <w:szCs w:val="28"/>
          <w:lang w:val="vi-VN"/>
        </w:rPr>
        <w:fldChar w:fldCharType="end"/>
      </w:r>
      <w:r w:rsidRPr="00B374C1">
        <w:rPr>
          <w:color w:val="auto"/>
          <w:sz w:val="28"/>
          <w:szCs w:val="28"/>
          <w:lang w:val="vi-VN"/>
        </w:rPr>
        <w:t xml:space="preserve"> Chi tiết </w:t>
      </w:r>
      <w:proofErr w:type="spellStart"/>
      <w:r w:rsidRPr="00B374C1">
        <w:rPr>
          <w:color w:val="auto"/>
          <w:sz w:val="28"/>
          <w:szCs w:val="28"/>
          <w:lang w:val="vi-VN"/>
        </w:rPr>
        <w:t>Block</w:t>
      </w:r>
      <w:proofErr w:type="spellEnd"/>
      <w:r w:rsidRPr="00B374C1">
        <w:rPr>
          <w:color w:val="auto"/>
          <w:sz w:val="28"/>
          <w:szCs w:val="28"/>
          <w:lang w:val="vi-VN"/>
        </w:rPr>
        <w:t xml:space="preserve"> “</w:t>
      </w:r>
      <w:proofErr w:type="spellStart"/>
      <w:r w:rsidRPr="00B374C1">
        <w:rPr>
          <w:color w:val="auto"/>
          <w:sz w:val="28"/>
          <w:szCs w:val="28"/>
          <w:lang w:val="vi-VN"/>
        </w:rPr>
        <w:t>Home</w:t>
      </w:r>
      <w:proofErr w:type="spellEnd"/>
      <w:r w:rsidRPr="00B374C1">
        <w:rPr>
          <w:color w:val="auto"/>
          <w:sz w:val="28"/>
          <w:szCs w:val="28"/>
          <w:lang w:val="vi-VN"/>
        </w:rPr>
        <w:t xml:space="preserve"> </w:t>
      </w:r>
      <w:proofErr w:type="spellStart"/>
      <w:r w:rsidRPr="00B374C1">
        <w:rPr>
          <w:color w:val="auto"/>
          <w:sz w:val="28"/>
          <w:szCs w:val="28"/>
          <w:lang w:val="vi-VN"/>
        </w:rPr>
        <w:t>Blogs</w:t>
      </w:r>
      <w:proofErr w:type="spellEnd"/>
      <w:r w:rsidRPr="00B374C1">
        <w:rPr>
          <w:color w:val="auto"/>
          <w:sz w:val="28"/>
          <w:szCs w:val="28"/>
          <w:lang w:val="vi-VN"/>
        </w:rPr>
        <w:t xml:space="preserve">” trong </w:t>
      </w:r>
      <w:proofErr w:type="spellStart"/>
      <w:r w:rsidRPr="00B374C1">
        <w:rPr>
          <w:color w:val="auto"/>
          <w:sz w:val="28"/>
          <w:szCs w:val="28"/>
          <w:lang w:val="vi-VN"/>
        </w:rPr>
        <w:t>Magento</w:t>
      </w:r>
      <w:proofErr w:type="spellEnd"/>
      <w:r w:rsidRPr="00B374C1">
        <w:rPr>
          <w:color w:val="auto"/>
          <w:sz w:val="28"/>
          <w:szCs w:val="28"/>
          <w:lang w:val="vi-VN"/>
        </w:rPr>
        <w:t xml:space="preserve"> </w:t>
      </w:r>
      <w:proofErr w:type="spellStart"/>
      <w:r w:rsidRPr="00B374C1">
        <w:rPr>
          <w:color w:val="auto"/>
          <w:sz w:val="28"/>
          <w:szCs w:val="28"/>
          <w:lang w:val="vi-VN"/>
        </w:rPr>
        <w:t>Admin</w:t>
      </w:r>
      <w:bookmarkEnd w:id="286"/>
      <w:proofErr w:type="spellEnd"/>
    </w:p>
    <w:p w14:paraId="10934E76" w14:textId="77777777" w:rsidR="00FC6EDA" w:rsidRPr="00B374C1" w:rsidRDefault="00FC6EDA" w:rsidP="000E47FC">
      <w:pPr>
        <w:tabs>
          <w:tab w:val="clear" w:pos="8920"/>
        </w:tabs>
        <w:spacing w:before="0" w:after="100"/>
        <w:rPr>
          <w:lang w:val="vi-VN"/>
        </w:rPr>
      </w:pPr>
    </w:p>
    <w:p w14:paraId="7E35B38B" w14:textId="77777777" w:rsidR="00FC6EDA" w:rsidRPr="00B374C1" w:rsidRDefault="00000000" w:rsidP="000E47FC">
      <w:pPr>
        <w:tabs>
          <w:tab w:val="clear" w:pos="8920"/>
        </w:tabs>
        <w:spacing w:before="0" w:after="100"/>
        <w:ind w:firstLine="720"/>
        <w:rPr>
          <w:lang w:val="vi-VN"/>
        </w:rPr>
      </w:pPr>
      <w:r w:rsidRPr="00B374C1">
        <w:rPr>
          <w:lang w:val="vi-VN"/>
        </w:rPr>
        <w:t xml:space="preserve">Sau khi nhấn để hiển thị chi tiết hơn về bài viết, </w:t>
      </w:r>
      <w:proofErr w:type="spellStart"/>
      <w:r w:rsidRPr="00B374C1">
        <w:rPr>
          <w:lang w:val="vi-VN"/>
        </w:rPr>
        <w:t>admin</w:t>
      </w:r>
      <w:proofErr w:type="spellEnd"/>
      <w:r w:rsidRPr="00B374C1">
        <w:rPr>
          <w:lang w:val="vi-VN"/>
        </w:rPr>
        <w:t xml:space="preserve"> tạo một trang </w:t>
      </w:r>
      <w:proofErr w:type="spellStart"/>
      <w:r w:rsidRPr="00B374C1">
        <w:rPr>
          <w:b/>
          <w:lang w:val="vi-VN"/>
        </w:rPr>
        <w:t>Page</w:t>
      </w:r>
      <w:proofErr w:type="spellEnd"/>
      <w:r w:rsidRPr="00B374C1">
        <w:rPr>
          <w:lang w:val="vi-VN"/>
        </w:rPr>
        <w:t xml:space="preserve"> riêng cho việc hiển thị giao diện hình ảnh này.</w:t>
      </w:r>
    </w:p>
    <w:p w14:paraId="7E31BF69" w14:textId="77777777" w:rsidR="00A804D3" w:rsidRPr="00B374C1" w:rsidRDefault="00000000" w:rsidP="000E47FC">
      <w:pPr>
        <w:keepNext/>
        <w:tabs>
          <w:tab w:val="clear" w:pos="8920"/>
        </w:tabs>
        <w:spacing w:before="0" w:after="100"/>
        <w:rPr>
          <w:lang w:val="vi-VN"/>
        </w:rPr>
      </w:pPr>
      <w:r w:rsidRPr="00B374C1">
        <w:rPr>
          <w:noProof/>
          <w:lang w:val="vi-VN"/>
        </w:rPr>
        <w:drawing>
          <wp:inline distT="114300" distB="114300" distL="114300" distR="114300" wp14:anchorId="3F83F9E6" wp14:editId="4516BED3">
            <wp:extent cx="5622925" cy="2743200"/>
            <wp:effectExtent l="0" t="0" r="0" b="0"/>
            <wp:docPr id="46"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200"/>
                    <a:srcRect l="784"/>
                    <a:stretch>
                      <a:fillRect/>
                    </a:stretch>
                  </pic:blipFill>
                  <pic:spPr>
                    <a:xfrm>
                      <a:off x="0" y="0"/>
                      <a:ext cx="5622925" cy="2743200"/>
                    </a:xfrm>
                    <a:prstGeom prst="rect">
                      <a:avLst/>
                    </a:prstGeom>
                    <a:ln/>
                  </pic:spPr>
                </pic:pic>
              </a:graphicData>
            </a:graphic>
          </wp:inline>
        </w:drawing>
      </w:r>
    </w:p>
    <w:p w14:paraId="6D35E1EA" w14:textId="2E3AF153" w:rsidR="00FC6EDA" w:rsidRPr="00B374C1" w:rsidRDefault="00A804D3" w:rsidP="000E47FC">
      <w:pPr>
        <w:pStyle w:val="Caption"/>
        <w:tabs>
          <w:tab w:val="clear" w:pos="8920"/>
        </w:tabs>
        <w:jc w:val="center"/>
        <w:rPr>
          <w:color w:val="auto"/>
          <w:sz w:val="28"/>
          <w:szCs w:val="28"/>
          <w:lang w:val="vi-VN"/>
        </w:rPr>
      </w:pPr>
      <w:bookmarkStart w:id="287" w:name="_Toc182467888"/>
      <w:r w:rsidRPr="00B374C1">
        <w:rPr>
          <w:color w:val="auto"/>
          <w:sz w:val="28"/>
          <w:szCs w:val="28"/>
          <w:lang w:val="vi-VN"/>
        </w:rPr>
        <w:t xml:space="preserve">Hình 3. </w:t>
      </w:r>
      <w:r w:rsidRPr="00B374C1">
        <w:rPr>
          <w:color w:val="auto"/>
          <w:sz w:val="28"/>
          <w:szCs w:val="28"/>
          <w:lang w:val="vi-VN"/>
        </w:rPr>
        <w:fldChar w:fldCharType="begin"/>
      </w:r>
      <w:r w:rsidRPr="00B374C1">
        <w:rPr>
          <w:color w:val="auto"/>
          <w:sz w:val="28"/>
          <w:szCs w:val="28"/>
          <w:lang w:val="vi-VN"/>
        </w:rPr>
        <w:instrText xml:space="preserve"> SEQ Hình_3. \* ARABIC </w:instrText>
      </w:r>
      <w:r w:rsidRPr="00B374C1">
        <w:rPr>
          <w:color w:val="auto"/>
          <w:sz w:val="28"/>
          <w:szCs w:val="28"/>
          <w:lang w:val="vi-VN"/>
        </w:rPr>
        <w:fldChar w:fldCharType="separate"/>
      </w:r>
      <w:r w:rsidR="008B4D3C" w:rsidRPr="00B374C1">
        <w:rPr>
          <w:noProof/>
          <w:color w:val="auto"/>
          <w:sz w:val="28"/>
          <w:szCs w:val="28"/>
          <w:lang w:val="vi-VN"/>
        </w:rPr>
        <w:t>97</w:t>
      </w:r>
      <w:r w:rsidRPr="00B374C1">
        <w:rPr>
          <w:color w:val="auto"/>
          <w:sz w:val="28"/>
          <w:szCs w:val="28"/>
          <w:lang w:val="vi-VN"/>
        </w:rPr>
        <w:fldChar w:fldCharType="end"/>
      </w:r>
      <w:r w:rsidRPr="00B374C1">
        <w:rPr>
          <w:color w:val="auto"/>
          <w:sz w:val="28"/>
          <w:szCs w:val="28"/>
          <w:lang w:val="vi-VN"/>
        </w:rPr>
        <w:t xml:space="preserve"> Chi tiết của quy trình tạo </w:t>
      </w:r>
      <w:proofErr w:type="spellStart"/>
      <w:r w:rsidRPr="00B374C1">
        <w:rPr>
          <w:color w:val="auto"/>
          <w:sz w:val="28"/>
          <w:szCs w:val="28"/>
          <w:lang w:val="vi-VN"/>
        </w:rPr>
        <w:t>Page</w:t>
      </w:r>
      <w:proofErr w:type="spellEnd"/>
      <w:r w:rsidRPr="00B374C1">
        <w:rPr>
          <w:color w:val="auto"/>
          <w:sz w:val="28"/>
          <w:szCs w:val="28"/>
          <w:lang w:val="vi-VN"/>
        </w:rPr>
        <w:t xml:space="preserve"> </w:t>
      </w:r>
      <w:proofErr w:type="spellStart"/>
      <w:r w:rsidRPr="00B374C1">
        <w:rPr>
          <w:color w:val="auto"/>
          <w:sz w:val="28"/>
          <w:szCs w:val="28"/>
          <w:lang w:val="vi-VN"/>
        </w:rPr>
        <w:t>chho</w:t>
      </w:r>
      <w:proofErr w:type="spellEnd"/>
      <w:r w:rsidRPr="00B374C1">
        <w:rPr>
          <w:color w:val="auto"/>
          <w:sz w:val="28"/>
          <w:szCs w:val="28"/>
          <w:lang w:val="vi-VN"/>
        </w:rPr>
        <w:t xml:space="preserve"> </w:t>
      </w:r>
      <w:proofErr w:type="spellStart"/>
      <w:r w:rsidRPr="00B374C1">
        <w:rPr>
          <w:color w:val="auto"/>
          <w:sz w:val="28"/>
          <w:szCs w:val="28"/>
          <w:lang w:val="vi-VN"/>
        </w:rPr>
        <w:t>Website</w:t>
      </w:r>
      <w:bookmarkEnd w:id="287"/>
      <w:proofErr w:type="spellEnd"/>
    </w:p>
    <w:p w14:paraId="4728C91D" w14:textId="77777777" w:rsidR="00FC6EDA" w:rsidRPr="00B374C1" w:rsidRDefault="00FC6EDA" w:rsidP="000E47FC">
      <w:pPr>
        <w:tabs>
          <w:tab w:val="clear" w:pos="8920"/>
        </w:tabs>
        <w:spacing w:before="0" w:after="100"/>
        <w:rPr>
          <w:lang w:val="vi-VN"/>
        </w:rPr>
      </w:pPr>
    </w:p>
    <w:p w14:paraId="02B8482A" w14:textId="77777777" w:rsidR="00FC6EDA" w:rsidRPr="00B374C1" w:rsidRDefault="00FC6EDA" w:rsidP="000E47FC">
      <w:pPr>
        <w:tabs>
          <w:tab w:val="clear" w:pos="8920"/>
        </w:tabs>
        <w:spacing w:before="0" w:after="100"/>
        <w:rPr>
          <w:lang w:val="vi-VN"/>
        </w:rPr>
      </w:pPr>
    </w:p>
    <w:p w14:paraId="72B51293" w14:textId="77777777" w:rsidR="00FC6EDA" w:rsidRPr="00B374C1" w:rsidRDefault="00000000" w:rsidP="000E47FC">
      <w:pPr>
        <w:tabs>
          <w:tab w:val="clear" w:pos="8920"/>
        </w:tabs>
        <w:spacing w:before="0" w:after="100"/>
        <w:ind w:left="1440" w:firstLine="720"/>
        <w:rPr>
          <w:b/>
          <w:lang w:val="vi-VN"/>
        </w:rPr>
      </w:pPr>
      <w:r w:rsidRPr="00B374C1">
        <w:rPr>
          <w:b/>
          <w:lang w:val="vi-VN"/>
        </w:rPr>
        <w:t xml:space="preserve">6.3.2 Thiết kế danh mục khác cho </w:t>
      </w:r>
      <w:proofErr w:type="spellStart"/>
      <w:r w:rsidRPr="00B374C1">
        <w:rPr>
          <w:b/>
          <w:lang w:val="vi-VN"/>
        </w:rPr>
        <w:t>website</w:t>
      </w:r>
      <w:proofErr w:type="spellEnd"/>
    </w:p>
    <w:p w14:paraId="27968EC3" w14:textId="77777777" w:rsidR="00FC6EDA" w:rsidRPr="00B374C1" w:rsidRDefault="00000000" w:rsidP="000E47FC">
      <w:pPr>
        <w:tabs>
          <w:tab w:val="clear" w:pos="8920"/>
        </w:tabs>
        <w:spacing w:before="0" w:after="100"/>
        <w:ind w:firstLine="720"/>
        <w:rPr>
          <w:lang w:val="vi-VN"/>
        </w:rPr>
      </w:pPr>
      <w:r w:rsidRPr="00B374C1">
        <w:rPr>
          <w:lang w:val="vi-VN"/>
        </w:rPr>
        <w:t xml:space="preserve">Đối với các danh mục như </w:t>
      </w:r>
      <w:proofErr w:type="spellStart"/>
      <w:r w:rsidRPr="00B374C1">
        <w:rPr>
          <w:lang w:val="vi-VN"/>
        </w:rPr>
        <w:t>Bikes</w:t>
      </w:r>
      <w:proofErr w:type="spellEnd"/>
      <w:r w:rsidRPr="00B374C1">
        <w:rPr>
          <w:lang w:val="vi-VN"/>
        </w:rPr>
        <w:t xml:space="preserve">, </w:t>
      </w:r>
      <w:proofErr w:type="spellStart"/>
      <w:r w:rsidRPr="00B374C1">
        <w:rPr>
          <w:lang w:val="vi-VN"/>
        </w:rPr>
        <w:t>Accessories</w:t>
      </w:r>
      <w:proofErr w:type="spellEnd"/>
      <w:r w:rsidRPr="00B374C1">
        <w:rPr>
          <w:lang w:val="vi-VN"/>
        </w:rPr>
        <w:t xml:space="preserve"> người dùng chỉ cần nhập thông tin sản phẩm ở mục “</w:t>
      </w:r>
      <w:proofErr w:type="spellStart"/>
      <w:r w:rsidRPr="00B374C1">
        <w:rPr>
          <w:lang w:val="vi-VN"/>
        </w:rPr>
        <w:t>Add</w:t>
      </w:r>
      <w:proofErr w:type="spellEnd"/>
      <w:r w:rsidRPr="00B374C1">
        <w:rPr>
          <w:lang w:val="vi-VN"/>
        </w:rPr>
        <w:t xml:space="preserve"> </w:t>
      </w:r>
      <w:proofErr w:type="spellStart"/>
      <w:r w:rsidRPr="00B374C1">
        <w:rPr>
          <w:lang w:val="vi-VN"/>
        </w:rPr>
        <w:t>Product</w:t>
      </w:r>
      <w:proofErr w:type="spellEnd"/>
      <w:r w:rsidRPr="00B374C1">
        <w:rPr>
          <w:lang w:val="vi-VN"/>
        </w:rPr>
        <w:t>”, hệ thống sẽ tự thiết kế giao diện hiển thị có sẵn. Bao gồm cả “</w:t>
      </w:r>
      <w:proofErr w:type="spellStart"/>
      <w:r w:rsidRPr="00B374C1">
        <w:rPr>
          <w:lang w:val="vi-VN"/>
        </w:rPr>
        <w:t>Sort</w:t>
      </w:r>
      <w:proofErr w:type="spellEnd"/>
      <w:r w:rsidRPr="00B374C1">
        <w:rPr>
          <w:lang w:val="vi-VN"/>
        </w:rPr>
        <w:t xml:space="preserve"> </w:t>
      </w:r>
      <w:proofErr w:type="spellStart"/>
      <w:r w:rsidRPr="00B374C1">
        <w:rPr>
          <w:lang w:val="vi-VN"/>
        </w:rPr>
        <w:t>By</w:t>
      </w:r>
      <w:proofErr w:type="spellEnd"/>
      <w:r w:rsidRPr="00B374C1">
        <w:rPr>
          <w:lang w:val="vi-VN"/>
        </w:rPr>
        <w:t>…”, “</w:t>
      </w:r>
      <w:proofErr w:type="spellStart"/>
      <w:r w:rsidRPr="00B374C1">
        <w:rPr>
          <w:lang w:val="vi-VN"/>
        </w:rPr>
        <w:t>Shopping</w:t>
      </w:r>
      <w:proofErr w:type="spellEnd"/>
      <w:r w:rsidRPr="00B374C1">
        <w:rPr>
          <w:lang w:val="vi-VN"/>
        </w:rPr>
        <w:t xml:space="preserve"> </w:t>
      </w:r>
      <w:proofErr w:type="spellStart"/>
      <w:r w:rsidRPr="00B374C1">
        <w:rPr>
          <w:lang w:val="vi-VN"/>
        </w:rPr>
        <w:t>Options</w:t>
      </w:r>
      <w:proofErr w:type="spellEnd"/>
      <w:r w:rsidRPr="00B374C1">
        <w:rPr>
          <w:lang w:val="vi-VN"/>
        </w:rPr>
        <w:t>”</w:t>
      </w:r>
    </w:p>
    <w:p w14:paraId="2BB4703A" w14:textId="77777777" w:rsidR="00A804D3" w:rsidRPr="00B374C1" w:rsidRDefault="00000000" w:rsidP="000E47FC">
      <w:pPr>
        <w:keepNext/>
        <w:tabs>
          <w:tab w:val="clear" w:pos="8920"/>
        </w:tabs>
        <w:spacing w:before="0" w:after="100"/>
        <w:rPr>
          <w:lang w:val="vi-VN"/>
        </w:rPr>
      </w:pPr>
      <w:r w:rsidRPr="00B374C1">
        <w:rPr>
          <w:noProof/>
          <w:lang w:val="vi-VN"/>
        </w:rPr>
        <w:lastRenderedPageBreak/>
        <w:drawing>
          <wp:inline distT="114300" distB="114300" distL="114300" distR="114300" wp14:anchorId="14A38F6E" wp14:editId="61C21C37">
            <wp:extent cx="2501376" cy="1535112"/>
            <wp:effectExtent l="0" t="0" r="0" b="0"/>
            <wp:docPr id="144" name="image149.png"/>
            <wp:cNvGraphicFramePr/>
            <a:graphic xmlns:a="http://schemas.openxmlformats.org/drawingml/2006/main">
              <a:graphicData uri="http://schemas.openxmlformats.org/drawingml/2006/picture">
                <pic:pic xmlns:pic="http://schemas.openxmlformats.org/drawingml/2006/picture">
                  <pic:nvPicPr>
                    <pic:cNvPr id="0" name="image149.png"/>
                    <pic:cNvPicPr preferRelativeResize="0"/>
                  </pic:nvPicPr>
                  <pic:blipFill>
                    <a:blip r:embed="rId201"/>
                    <a:srcRect/>
                    <a:stretch>
                      <a:fillRect/>
                    </a:stretch>
                  </pic:blipFill>
                  <pic:spPr>
                    <a:xfrm>
                      <a:off x="0" y="0"/>
                      <a:ext cx="2501376" cy="1535112"/>
                    </a:xfrm>
                    <a:prstGeom prst="rect">
                      <a:avLst/>
                    </a:prstGeom>
                    <a:ln/>
                  </pic:spPr>
                </pic:pic>
              </a:graphicData>
            </a:graphic>
          </wp:inline>
        </w:drawing>
      </w:r>
      <w:r w:rsidRPr="00B374C1">
        <w:rPr>
          <w:noProof/>
          <w:lang w:val="vi-VN"/>
        </w:rPr>
        <w:drawing>
          <wp:inline distT="114300" distB="114300" distL="114300" distR="114300" wp14:anchorId="6EC15F17" wp14:editId="0B69F1E4">
            <wp:extent cx="2773363" cy="3886963"/>
            <wp:effectExtent l="0" t="0" r="0" b="0"/>
            <wp:docPr id="111"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202"/>
                    <a:srcRect/>
                    <a:stretch>
                      <a:fillRect/>
                    </a:stretch>
                  </pic:blipFill>
                  <pic:spPr>
                    <a:xfrm>
                      <a:off x="0" y="0"/>
                      <a:ext cx="2773363" cy="3886963"/>
                    </a:xfrm>
                    <a:prstGeom prst="rect">
                      <a:avLst/>
                    </a:prstGeom>
                    <a:ln/>
                  </pic:spPr>
                </pic:pic>
              </a:graphicData>
            </a:graphic>
          </wp:inline>
        </w:drawing>
      </w:r>
    </w:p>
    <w:p w14:paraId="55EF94E6" w14:textId="090C8575" w:rsidR="00FC6EDA" w:rsidRPr="00B374C1" w:rsidRDefault="00A804D3" w:rsidP="000E47FC">
      <w:pPr>
        <w:pStyle w:val="Caption"/>
        <w:tabs>
          <w:tab w:val="clear" w:pos="8920"/>
        </w:tabs>
        <w:jc w:val="center"/>
        <w:rPr>
          <w:color w:val="auto"/>
          <w:sz w:val="28"/>
          <w:szCs w:val="28"/>
          <w:lang w:val="vi-VN"/>
        </w:rPr>
      </w:pPr>
      <w:bookmarkStart w:id="288" w:name="_Toc182467889"/>
      <w:r w:rsidRPr="00B374C1">
        <w:rPr>
          <w:color w:val="auto"/>
          <w:sz w:val="28"/>
          <w:szCs w:val="28"/>
          <w:lang w:val="vi-VN"/>
        </w:rPr>
        <w:t xml:space="preserve">Hình 3. </w:t>
      </w:r>
      <w:r w:rsidRPr="00B374C1">
        <w:rPr>
          <w:color w:val="auto"/>
          <w:sz w:val="28"/>
          <w:szCs w:val="28"/>
          <w:lang w:val="vi-VN"/>
        </w:rPr>
        <w:fldChar w:fldCharType="begin"/>
      </w:r>
      <w:r w:rsidRPr="00B374C1">
        <w:rPr>
          <w:color w:val="auto"/>
          <w:sz w:val="28"/>
          <w:szCs w:val="28"/>
          <w:lang w:val="vi-VN"/>
        </w:rPr>
        <w:instrText xml:space="preserve"> SEQ Hình_3. \* ARABIC </w:instrText>
      </w:r>
      <w:r w:rsidRPr="00B374C1">
        <w:rPr>
          <w:color w:val="auto"/>
          <w:sz w:val="28"/>
          <w:szCs w:val="28"/>
          <w:lang w:val="vi-VN"/>
        </w:rPr>
        <w:fldChar w:fldCharType="separate"/>
      </w:r>
      <w:r w:rsidR="008B4D3C" w:rsidRPr="00B374C1">
        <w:rPr>
          <w:noProof/>
          <w:color w:val="auto"/>
          <w:sz w:val="28"/>
          <w:szCs w:val="28"/>
          <w:lang w:val="vi-VN"/>
        </w:rPr>
        <w:t>98</w:t>
      </w:r>
      <w:r w:rsidRPr="00B374C1">
        <w:rPr>
          <w:color w:val="auto"/>
          <w:sz w:val="28"/>
          <w:szCs w:val="28"/>
          <w:lang w:val="vi-VN"/>
        </w:rPr>
        <w:fldChar w:fldCharType="end"/>
      </w:r>
      <w:r w:rsidRPr="00B374C1">
        <w:rPr>
          <w:color w:val="auto"/>
          <w:sz w:val="28"/>
          <w:szCs w:val="28"/>
          <w:lang w:val="vi-VN"/>
        </w:rPr>
        <w:t xml:space="preserve"> Bộ lọc và chế độ sắp xếp trong </w:t>
      </w:r>
      <w:proofErr w:type="spellStart"/>
      <w:r w:rsidRPr="00B374C1">
        <w:rPr>
          <w:color w:val="auto"/>
          <w:sz w:val="28"/>
          <w:szCs w:val="28"/>
          <w:lang w:val="vi-VN"/>
        </w:rPr>
        <w:t>Website</w:t>
      </w:r>
      <w:bookmarkEnd w:id="288"/>
      <w:proofErr w:type="spellEnd"/>
    </w:p>
    <w:p w14:paraId="63300F06" w14:textId="77777777" w:rsidR="00FC6EDA" w:rsidRPr="00B374C1" w:rsidRDefault="00FC6EDA" w:rsidP="000E47FC">
      <w:pPr>
        <w:tabs>
          <w:tab w:val="clear" w:pos="8920"/>
        </w:tabs>
        <w:spacing w:before="0" w:after="100"/>
        <w:rPr>
          <w:lang w:val="vi-VN"/>
        </w:rPr>
      </w:pPr>
    </w:p>
    <w:p w14:paraId="45BD405B" w14:textId="77777777" w:rsidR="00FC6EDA" w:rsidRPr="00B374C1" w:rsidRDefault="00000000" w:rsidP="000E47FC">
      <w:pPr>
        <w:tabs>
          <w:tab w:val="clear" w:pos="8920"/>
        </w:tabs>
        <w:spacing w:before="0" w:after="100"/>
        <w:ind w:firstLine="720"/>
        <w:rPr>
          <w:lang w:val="vi-VN"/>
        </w:rPr>
      </w:pPr>
      <w:r w:rsidRPr="00B374C1">
        <w:rPr>
          <w:lang w:val="vi-VN"/>
        </w:rPr>
        <w:t>Đối với danh mục “</w:t>
      </w:r>
      <w:proofErr w:type="spellStart"/>
      <w:r w:rsidRPr="00B374C1">
        <w:rPr>
          <w:lang w:val="vi-VN"/>
        </w:rPr>
        <w:t>Blogs</w:t>
      </w:r>
      <w:proofErr w:type="spellEnd"/>
      <w:r w:rsidRPr="00B374C1">
        <w:rPr>
          <w:lang w:val="vi-VN"/>
        </w:rPr>
        <w:t>” và “</w:t>
      </w:r>
      <w:proofErr w:type="spellStart"/>
      <w:r w:rsidRPr="00B374C1">
        <w:rPr>
          <w:lang w:val="vi-VN"/>
        </w:rPr>
        <w:t>About</w:t>
      </w:r>
      <w:proofErr w:type="spellEnd"/>
      <w:r w:rsidRPr="00B374C1">
        <w:rPr>
          <w:lang w:val="vi-VN"/>
        </w:rPr>
        <w:t xml:space="preserve"> </w:t>
      </w:r>
      <w:proofErr w:type="spellStart"/>
      <w:r w:rsidRPr="00B374C1">
        <w:rPr>
          <w:lang w:val="vi-VN"/>
        </w:rPr>
        <w:t>Us</w:t>
      </w:r>
      <w:proofErr w:type="spellEnd"/>
      <w:r w:rsidRPr="00B374C1">
        <w:rPr>
          <w:lang w:val="vi-VN"/>
        </w:rPr>
        <w:t xml:space="preserve">”. Nội dung của 2 danh mục này được thêm vào khi tạo </w:t>
      </w:r>
      <w:proofErr w:type="spellStart"/>
      <w:r w:rsidRPr="00B374C1">
        <w:rPr>
          <w:lang w:val="vi-VN"/>
        </w:rPr>
        <w:t>Categories</w:t>
      </w:r>
      <w:proofErr w:type="spellEnd"/>
      <w:r w:rsidRPr="00B374C1">
        <w:rPr>
          <w:lang w:val="vi-VN"/>
        </w:rPr>
        <w:t xml:space="preserve"> với “</w:t>
      </w:r>
      <w:proofErr w:type="spellStart"/>
      <w:r w:rsidRPr="00B374C1">
        <w:rPr>
          <w:lang w:val="vi-VN"/>
        </w:rPr>
        <w:t>Add</w:t>
      </w:r>
      <w:proofErr w:type="spellEnd"/>
      <w:r w:rsidRPr="00B374C1">
        <w:rPr>
          <w:lang w:val="vi-VN"/>
        </w:rPr>
        <w:t xml:space="preserve"> CMS </w:t>
      </w:r>
      <w:proofErr w:type="spellStart"/>
      <w:r w:rsidRPr="00B374C1">
        <w:rPr>
          <w:lang w:val="vi-VN"/>
        </w:rPr>
        <w:t>Block</w:t>
      </w:r>
      <w:proofErr w:type="spellEnd"/>
      <w:r w:rsidRPr="00B374C1">
        <w:rPr>
          <w:lang w:val="vi-VN"/>
        </w:rPr>
        <w:t>” được tạo từ mục “</w:t>
      </w:r>
      <w:proofErr w:type="spellStart"/>
      <w:r w:rsidRPr="00B374C1">
        <w:rPr>
          <w:lang w:val="vi-VN"/>
        </w:rPr>
        <w:t>Blocks</w:t>
      </w:r>
      <w:proofErr w:type="spellEnd"/>
      <w:r w:rsidRPr="00B374C1">
        <w:rPr>
          <w:lang w:val="vi-VN"/>
        </w:rPr>
        <w:t xml:space="preserve">” của </w:t>
      </w:r>
      <w:proofErr w:type="spellStart"/>
      <w:r w:rsidRPr="00B374C1">
        <w:rPr>
          <w:lang w:val="vi-VN"/>
        </w:rPr>
        <w:t>Content</w:t>
      </w:r>
      <w:proofErr w:type="spellEnd"/>
      <w:r w:rsidRPr="00B374C1">
        <w:rPr>
          <w:lang w:val="vi-VN"/>
        </w:rPr>
        <w:t xml:space="preserve"> có </w:t>
      </w:r>
      <w:proofErr w:type="spellStart"/>
      <w:r w:rsidRPr="00B374C1">
        <w:rPr>
          <w:lang w:val="vi-VN"/>
        </w:rPr>
        <w:t>Title</w:t>
      </w:r>
      <w:proofErr w:type="spellEnd"/>
      <w:r w:rsidRPr="00B374C1">
        <w:rPr>
          <w:lang w:val="vi-VN"/>
        </w:rPr>
        <w:t xml:space="preserve"> là </w:t>
      </w:r>
      <w:proofErr w:type="spellStart"/>
      <w:r w:rsidRPr="00B374C1">
        <w:rPr>
          <w:lang w:val="vi-VN"/>
        </w:rPr>
        <w:t>Blogs</w:t>
      </w:r>
      <w:proofErr w:type="spellEnd"/>
      <w:r w:rsidRPr="00B374C1">
        <w:rPr>
          <w:lang w:val="vi-VN"/>
        </w:rPr>
        <w:t>.</w:t>
      </w:r>
    </w:p>
    <w:p w14:paraId="085AC179" w14:textId="77777777" w:rsidR="00FC6EDA" w:rsidRPr="00B374C1" w:rsidRDefault="00000000" w:rsidP="000E47FC">
      <w:pPr>
        <w:tabs>
          <w:tab w:val="clear" w:pos="8920"/>
        </w:tabs>
        <w:spacing w:before="0" w:after="100"/>
        <w:rPr>
          <w:lang w:val="vi-VN"/>
        </w:rPr>
      </w:pPr>
      <w:r w:rsidRPr="00B374C1">
        <w:rPr>
          <w:noProof/>
          <w:lang w:val="vi-VN"/>
        </w:rPr>
        <w:drawing>
          <wp:inline distT="114300" distB="114300" distL="114300" distR="114300" wp14:anchorId="7A71671B" wp14:editId="6B8D683F">
            <wp:extent cx="5667700" cy="914400"/>
            <wp:effectExtent l="0" t="0" r="0" b="0"/>
            <wp:docPr id="99"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203"/>
                    <a:srcRect/>
                    <a:stretch>
                      <a:fillRect/>
                    </a:stretch>
                  </pic:blipFill>
                  <pic:spPr>
                    <a:xfrm>
                      <a:off x="0" y="0"/>
                      <a:ext cx="5667700" cy="914400"/>
                    </a:xfrm>
                    <a:prstGeom prst="rect">
                      <a:avLst/>
                    </a:prstGeom>
                    <a:ln/>
                  </pic:spPr>
                </pic:pic>
              </a:graphicData>
            </a:graphic>
          </wp:inline>
        </w:drawing>
      </w:r>
    </w:p>
    <w:p w14:paraId="1CA0C29A" w14:textId="77777777" w:rsidR="00A804D3" w:rsidRPr="00B374C1" w:rsidRDefault="00000000" w:rsidP="000E47FC">
      <w:pPr>
        <w:keepNext/>
        <w:tabs>
          <w:tab w:val="clear" w:pos="8920"/>
        </w:tabs>
        <w:spacing w:before="0" w:after="100"/>
        <w:rPr>
          <w:lang w:val="vi-VN"/>
        </w:rPr>
      </w:pPr>
      <w:r w:rsidRPr="00B374C1">
        <w:rPr>
          <w:noProof/>
          <w:lang w:val="vi-VN"/>
        </w:rPr>
        <w:drawing>
          <wp:inline distT="114300" distB="114300" distL="114300" distR="114300" wp14:anchorId="2AE53964" wp14:editId="36D77896">
            <wp:extent cx="5667700" cy="1244600"/>
            <wp:effectExtent l="0" t="0" r="0" b="0"/>
            <wp:docPr id="48"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204"/>
                    <a:srcRect/>
                    <a:stretch>
                      <a:fillRect/>
                    </a:stretch>
                  </pic:blipFill>
                  <pic:spPr>
                    <a:xfrm>
                      <a:off x="0" y="0"/>
                      <a:ext cx="5667700" cy="1244600"/>
                    </a:xfrm>
                    <a:prstGeom prst="rect">
                      <a:avLst/>
                    </a:prstGeom>
                    <a:ln/>
                  </pic:spPr>
                </pic:pic>
              </a:graphicData>
            </a:graphic>
          </wp:inline>
        </w:drawing>
      </w:r>
    </w:p>
    <w:p w14:paraId="1CBCED57" w14:textId="1D5729A1" w:rsidR="00FC6EDA" w:rsidRPr="00B374C1" w:rsidRDefault="00A804D3" w:rsidP="000E47FC">
      <w:pPr>
        <w:pStyle w:val="Caption"/>
        <w:tabs>
          <w:tab w:val="clear" w:pos="8920"/>
        </w:tabs>
        <w:jc w:val="center"/>
        <w:rPr>
          <w:color w:val="auto"/>
          <w:sz w:val="28"/>
          <w:szCs w:val="28"/>
          <w:lang w:val="vi-VN"/>
        </w:rPr>
      </w:pPr>
      <w:bookmarkStart w:id="289" w:name="_Toc182467890"/>
      <w:r w:rsidRPr="00B374C1">
        <w:rPr>
          <w:color w:val="auto"/>
          <w:sz w:val="28"/>
          <w:szCs w:val="28"/>
          <w:lang w:val="vi-VN"/>
        </w:rPr>
        <w:t xml:space="preserve">Hình 3. </w:t>
      </w:r>
      <w:r w:rsidRPr="00B374C1">
        <w:rPr>
          <w:color w:val="auto"/>
          <w:sz w:val="28"/>
          <w:szCs w:val="28"/>
          <w:lang w:val="vi-VN"/>
        </w:rPr>
        <w:fldChar w:fldCharType="begin"/>
      </w:r>
      <w:r w:rsidRPr="00B374C1">
        <w:rPr>
          <w:color w:val="auto"/>
          <w:sz w:val="28"/>
          <w:szCs w:val="28"/>
          <w:lang w:val="vi-VN"/>
        </w:rPr>
        <w:instrText xml:space="preserve"> SEQ Hình_3. \* ARABIC </w:instrText>
      </w:r>
      <w:r w:rsidRPr="00B374C1">
        <w:rPr>
          <w:color w:val="auto"/>
          <w:sz w:val="28"/>
          <w:szCs w:val="28"/>
          <w:lang w:val="vi-VN"/>
        </w:rPr>
        <w:fldChar w:fldCharType="separate"/>
      </w:r>
      <w:r w:rsidR="008B4D3C" w:rsidRPr="00B374C1">
        <w:rPr>
          <w:noProof/>
          <w:color w:val="auto"/>
          <w:sz w:val="28"/>
          <w:szCs w:val="28"/>
          <w:lang w:val="vi-VN"/>
        </w:rPr>
        <w:t>99</w:t>
      </w:r>
      <w:r w:rsidRPr="00B374C1">
        <w:rPr>
          <w:color w:val="auto"/>
          <w:sz w:val="28"/>
          <w:szCs w:val="28"/>
          <w:lang w:val="vi-VN"/>
        </w:rPr>
        <w:fldChar w:fldCharType="end"/>
      </w:r>
      <w:r w:rsidRPr="00B374C1">
        <w:rPr>
          <w:color w:val="auto"/>
          <w:sz w:val="28"/>
          <w:szCs w:val="28"/>
          <w:lang w:val="vi-VN"/>
        </w:rPr>
        <w:t xml:space="preserve"> Vị trí khởi tạo của danh mục “</w:t>
      </w:r>
      <w:proofErr w:type="spellStart"/>
      <w:r w:rsidRPr="00B374C1">
        <w:rPr>
          <w:color w:val="auto"/>
          <w:sz w:val="28"/>
          <w:szCs w:val="28"/>
          <w:lang w:val="vi-VN"/>
        </w:rPr>
        <w:t>Blogs</w:t>
      </w:r>
      <w:proofErr w:type="spellEnd"/>
      <w:r w:rsidRPr="00B374C1">
        <w:rPr>
          <w:color w:val="auto"/>
          <w:sz w:val="28"/>
          <w:szCs w:val="28"/>
          <w:lang w:val="vi-VN"/>
        </w:rPr>
        <w:t>” và “</w:t>
      </w:r>
      <w:proofErr w:type="spellStart"/>
      <w:r w:rsidRPr="00B374C1">
        <w:rPr>
          <w:color w:val="auto"/>
          <w:sz w:val="28"/>
          <w:szCs w:val="28"/>
          <w:lang w:val="vi-VN"/>
        </w:rPr>
        <w:t>About</w:t>
      </w:r>
      <w:proofErr w:type="spellEnd"/>
      <w:r w:rsidRPr="00B374C1">
        <w:rPr>
          <w:color w:val="auto"/>
          <w:sz w:val="28"/>
          <w:szCs w:val="28"/>
          <w:lang w:val="vi-VN"/>
        </w:rPr>
        <w:t xml:space="preserve"> </w:t>
      </w:r>
      <w:proofErr w:type="spellStart"/>
      <w:r w:rsidRPr="00B374C1">
        <w:rPr>
          <w:color w:val="auto"/>
          <w:sz w:val="28"/>
          <w:szCs w:val="28"/>
          <w:lang w:val="vi-VN"/>
        </w:rPr>
        <w:t>Us</w:t>
      </w:r>
      <w:proofErr w:type="spellEnd"/>
      <w:r w:rsidRPr="00B374C1">
        <w:rPr>
          <w:color w:val="auto"/>
          <w:sz w:val="28"/>
          <w:szCs w:val="28"/>
          <w:lang w:val="vi-VN"/>
        </w:rPr>
        <w:t>”</w:t>
      </w:r>
      <w:bookmarkEnd w:id="289"/>
    </w:p>
    <w:p w14:paraId="650AE901" w14:textId="77777777" w:rsidR="00A804D3" w:rsidRPr="00B374C1" w:rsidRDefault="00A804D3" w:rsidP="000E47FC">
      <w:pPr>
        <w:tabs>
          <w:tab w:val="clear" w:pos="8920"/>
        </w:tabs>
        <w:rPr>
          <w:lang w:val="vi-VN"/>
        </w:rPr>
      </w:pPr>
    </w:p>
    <w:p w14:paraId="16E9E6CB" w14:textId="77777777" w:rsidR="00FC6EDA" w:rsidRPr="00B374C1" w:rsidRDefault="00000000" w:rsidP="000E47FC">
      <w:pPr>
        <w:tabs>
          <w:tab w:val="clear" w:pos="8920"/>
        </w:tabs>
        <w:spacing w:before="0" w:after="100"/>
        <w:ind w:firstLine="720"/>
        <w:rPr>
          <w:b/>
          <w:lang w:val="vi-VN"/>
        </w:rPr>
      </w:pPr>
      <w:r w:rsidRPr="00B374C1">
        <w:rPr>
          <w:lang w:val="vi-VN"/>
        </w:rPr>
        <w:t xml:space="preserve"> Khi muốn tạo các nội dung có trong từng </w:t>
      </w:r>
      <w:proofErr w:type="spellStart"/>
      <w:r w:rsidRPr="00B374C1">
        <w:rPr>
          <w:lang w:val="vi-VN"/>
        </w:rPr>
        <w:t>blogs</w:t>
      </w:r>
      <w:proofErr w:type="spellEnd"/>
      <w:r w:rsidRPr="00B374C1">
        <w:rPr>
          <w:lang w:val="vi-VN"/>
        </w:rPr>
        <w:t xml:space="preserve"> riêng biệt: </w:t>
      </w:r>
      <w:proofErr w:type="spellStart"/>
      <w:r w:rsidRPr="00B374C1">
        <w:rPr>
          <w:lang w:val="vi-VN"/>
        </w:rPr>
        <w:t>Admin</w:t>
      </w:r>
      <w:proofErr w:type="spellEnd"/>
      <w:r w:rsidRPr="00B374C1">
        <w:rPr>
          <w:lang w:val="vi-VN"/>
        </w:rPr>
        <w:t xml:space="preserve"> truy cập vào </w:t>
      </w:r>
      <w:proofErr w:type="spellStart"/>
      <w:r w:rsidRPr="00B374C1">
        <w:rPr>
          <w:b/>
          <w:lang w:val="vi-VN"/>
        </w:rPr>
        <w:t>Page</w:t>
      </w:r>
      <w:proofErr w:type="spellEnd"/>
      <w:r w:rsidRPr="00B374C1">
        <w:rPr>
          <w:lang w:val="vi-VN"/>
        </w:rPr>
        <w:t xml:space="preserve"> trong danh mục </w:t>
      </w:r>
      <w:proofErr w:type="spellStart"/>
      <w:r w:rsidRPr="00B374C1">
        <w:rPr>
          <w:b/>
          <w:lang w:val="vi-VN"/>
        </w:rPr>
        <w:t>Content</w:t>
      </w:r>
      <w:proofErr w:type="spellEnd"/>
      <w:r w:rsidRPr="00B374C1">
        <w:rPr>
          <w:lang w:val="vi-VN"/>
        </w:rPr>
        <w:t xml:space="preserve">. Tại đây sẽ hiển thị tất cả các trang được tạo từ trước đó. Khi muốn tạo một trang mới một trang ta nhấn vào </w:t>
      </w:r>
      <w:proofErr w:type="spellStart"/>
      <w:r w:rsidRPr="00B374C1">
        <w:rPr>
          <w:b/>
          <w:lang w:val="vi-VN"/>
        </w:rPr>
        <w:t>Add</w:t>
      </w:r>
      <w:proofErr w:type="spellEnd"/>
      <w:r w:rsidRPr="00B374C1">
        <w:rPr>
          <w:b/>
          <w:lang w:val="vi-VN"/>
        </w:rPr>
        <w:t xml:space="preserve"> </w:t>
      </w:r>
      <w:proofErr w:type="spellStart"/>
      <w:r w:rsidRPr="00B374C1">
        <w:rPr>
          <w:b/>
          <w:lang w:val="vi-VN"/>
        </w:rPr>
        <w:t>New</w:t>
      </w:r>
      <w:proofErr w:type="spellEnd"/>
      <w:r w:rsidRPr="00B374C1">
        <w:rPr>
          <w:b/>
          <w:lang w:val="vi-VN"/>
        </w:rPr>
        <w:t xml:space="preserve"> </w:t>
      </w:r>
      <w:proofErr w:type="spellStart"/>
      <w:r w:rsidRPr="00B374C1">
        <w:rPr>
          <w:b/>
          <w:lang w:val="vi-VN"/>
        </w:rPr>
        <w:t>Page</w:t>
      </w:r>
      <w:proofErr w:type="spellEnd"/>
      <w:r w:rsidRPr="00B374C1">
        <w:rPr>
          <w:b/>
          <w:lang w:val="vi-VN"/>
        </w:rPr>
        <w:t>.</w:t>
      </w:r>
    </w:p>
    <w:p w14:paraId="20DE4F3F" w14:textId="77777777" w:rsidR="00A804D3" w:rsidRPr="00B374C1" w:rsidRDefault="00000000" w:rsidP="000E47FC">
      <w:pPr>
        <w:keepNext/>
        <w:tabs>
          <w:tab w:val="clear" w:pos="8920"/>
        </w:tabs>
        <w:spacing w:before="0" w:after="100"/>
        <w:rPr>
          <w:lang w:val="vi-VN"/>
        </w:rPr>
      </w:pPr>
      <w:r w:rsidRPr="00B374C1">
        <w:rPr>
          <w:noProof/>
          <w:lang w:val="vi-VN"/>
        </w:rPr>
        <w:lastRenderedPageBreak/>
        <w:drawing>
          <wp:inline distT="114300" distB="114300" distL="114300" distR="114300" wp14:anchorId="0339E25F" wp14:editId="5EADFBC0">
            <wp:extent cx="5667700" cy="2603500"/>
            <wp:effectExtent l="0" t="0" r="0" b="0"/>
            <wp:docPr id="150" name="image142.png"/>
            <wp:cNvGraphicFramePr/>
            <a:graphic xmlns:a="http://schemas.openxmlformats.org/drawingml/2006/main">
              <a:graphicData uri="http://schemas.openxmlformats.org/drawingml/2006/picture">
                <pic:pic xmlns:pic="http://schemas.openxmlformats.org/drawingml/2006/picture">
                  <pic:nvPicPr>
                    <pic:cNvPr id="0" name="image142.png"/>
                    <pic:cNvPicPr preferRelativeResize="0"/>
                  </pic:nvPicPr>
                  <pic:blipFill>
                    <a:blip r:embed="rId205"/>
                    <a:srcRect/>
                    <a:stretch>
                      <a:fillRect/>
                    </a:stretch>
                  </pic:blipFill>
                  <pic:spPr>
                    <a:xfrm>
                      <a:off x="0" y="0"/>
                      <a:ext cx="5667700" cy="2603500"/>
                    </a:xfrm>
                    <a:prstGeom prst="rect">
                      <a:avLst/>
                    </a:prstGeom>
                    <a:ln/>
                  </pic:spPr>
                </pic:pic>
              </a:graphicData>
            </a:graphic>
          </wp:inline>
        </w:drawing>
      </w:r>
    </w:p>
    <w:p w14:paraId="2647B877" w14:textId="68902CEC" w:rsidR="00FC6EDA" w:rsidRPr="00B374C1" w:rsidRDefault="00A804D3" w:rsidP="000E47FC">
      <w:pPr>
        <w:pStyle w:val="Caption"/>
        <w:tabs>
          <w:tab w:val="clear" w:pos="8920"/>
        </w:tabs>
        <w:jc w:val="center"/>
        <w:rPr>
          <w:color w:val="auto"/>
          <w:sz w:val="28"/>
          <w:szCs w:val="28"/>
          <w:lang w:val="vi-VN"/>
        </w:rPr>
      </w:pPr>
      <w:bookmarkStart w:id="290" w:name="_Toc182467891"/>
      <w:r w:rsidRPr="00B374C1">
        <w:rPr>
          <w:color w:val="auto"/>
          <w:sz w:val="28"/>
          <w:szCs w:val="28"/>
          <w:lang w:val="vi-VN"/>
        </w:rPr>
        <w:t xml:space="preserve">Hình 3. </w:t>
      </w:r>
      <w:r w:rsidRPr="00B374C1">
        <w:rPr>
          <w:color w:val="auto"/>
          <w:sz w:val="28"/>
          <w:szCs w:val="28"/>
          <w:lang w:val="vi-VN"/>
        </w:rPr>
        <w:fldChar w:fldCharType="begin"/>
      </w:r>
      <w:r w:rsidRPr="00B374C1">
        <w:rPr>
          <w:color w:val="auto"/>
          <w:sz w:val="28"/>
          <w:szCs w:val="28"/>
          <w:lang w:val="vi-VN"/>
        </w:rPr>
        <w:instrText xml:space="preserve"> SEQ Hình_3. \* ARABIC </w:instrText>
      </w:r>
      <w:r w:rsidRPr="00B374C1">
        <w:rPr>
          <w:color w:val="auto"/>
          <w:sz w:val="28"/>
          <w:szCs w:val="28"/>
          <w:lang w:val="vi-VN"/>
        </w:rPr>
        <w:fldChar w:fldCharType="separate"/>
      </w:r>
      <w:r w:rsidR="008B4D3C" w:rsidRPr="00B374C1">
        <w:rPr>
          <w:noProof/>
          <w:color w:val="auto"/>
          <w:sz w:val="28"/>
          <w:szCs w:val="28"/>
          <w:lang w:val="vi-VN"/>
        </w:rPr>
        <w:t>100</w:t>
      </w:r>
      <w:r w:rsidRPr="00B374C1">
        <w:rPr>
          <w:color w:val="auto"/>
          <w:sz w:val="28"/>
          <w:szCs w:val="28"/>
          <w:lang w:val="vi-VN"/>
        </w:rPr>
        <w:fldChar w:fldCharType="end"/>
      </w:r>
      <w:r w:rsidRPr="00B374C1">
        <w:rPr>
          <w:color w:val="auto"/>
          <w:sz w:val="28"/>
          <w:szCs w:val="28"/>
          <w:lang w:val="vi-VN"/>
        </w:rPr>
        <w:t xml:space="preserve"> Giao diện các </w:t>
      </w:r>
      <w:proofErr w:type="spellStart"/>
      <w:r w:rsidRPr="00B374C1">
        <w:rPr>
          <w:color w:val="auto"/>
          <w:sz w:val="28"/>
          <w:szCs w:val="28"/>
          <w:lang w:val="vi-VN"/>
        </w:rPr>
        <w:t>Page</w:t>
      </w:r>
      <w:proofErr w:type="spellEnd"/>
      <w:r w:rsidRPr="00B374C1">
        <w:rPr>
          <w:color w:val="auto"/>
          <w:sz w:val="28"/>
          <w:szCs w:val="28"/>
          <w:lang w:val="vi-VN"/>
        </w:rPr>
        <w:t xml:space="preserve"> trong </w:t>
      </w:r>
      <w:proofErr w:type="spellStart"/>
      <w:r w:rsidRPr="00B374C1">
        <w:rPr>
          <w:color w:val="auto"/>
          <w:sz w:val="28"/>
          <w:szCs w:val="28"/>
          <w:lang w:val="vi-VN"/>
        </w:rPr>
        <w:t>Magento</w:t>
      </w:r>
      <w:proofErr w:type="spellEnd"/>
      <w:r w:rsidRPr="00B374C1">
        <w:rPr>
          <w:color w:val="auto"/>
          <w:sz w:val="28"/>
          <w:szCs w:val="28"/>
          <w:lang w:val="vi-VN"/>
        </w:rPr>
        <w:t xml:space="preserve"> </w:t>
      </w:r>
      <w:proofErr w:type="spellStart"/>
      <w:r w:rsidRPr="00B374C1">
        <w:rPr>
          <w:color w:val="auto"/>
          <w:sz w:val="28"/>
          <w:szCs w:val="28"/>
          <w:lang w:val="vi-VN"/>
        </w:rPr>
        <w:t>Admin</w:t>
      </w:r>
      <w:bookmarkEnd w:id="290"/>
      <w:proofErr w:type="spellEnd"/>
    </w:p>
    <w:p w14:paraId="287C61FB" w14:textId="77777777" w:rsidR="00FC6EDA" w:rsidRPr="00B374C1" w:rsidRDefault="00FC6EDA" w:rsidP="000E47FC">
      <w:pPr>
        <w:tabs>
          <w:tab w:val="clear" w:pos="8920"/>
        </w:tabs>
        <w:spacing w:before="0" w:after="100"/>
        <w:rPr>
          <w:lang w:val="vi-VN"/>
        </w:rPr>
      </w:pPr>
    </w:p>
    <w:p w14:paraId="3DCAE7EB" w14:textId="77777777" w:rsidR="00A804D3" w:rsidRPr="00B374C1" w:rsidRDefault="00000000" w:rsidP="000E47FC">
      <w:pPr>
        <w:keepNext/>
        <w:tabs>
          <w:tab w:val="clear" w:pos="8920"/>
        </w:tabs>
        <w:spacing w:before="0" w:after="100"/>
        <w:ind w:firstLine="720"/>
        <w:rPr>
          <w:lang w:val="vi-VN"/>
        </w:rPr>
      </w:pPr>
      <w:r w:rsidRPr="00B374C1">
        <w:rPr>
          <w:lang w:val="vi-VN"/>
        </w:rPr>
        <w:t xml:space="preserve">Sau khi nhấn </w:t>
      </w:r>
      <w:proofErr w:type="spellStart"/>
      <w:r w:rsidRPr="00B374C1">
        <w:rPr>
          <w:b/>
          <w:lang w:val="vi-VN"/>
        </w:rPr>
        <w:t>Add</w:t>
      </w:r>
      <w:proofErr w:type="spellEnd"/>
      <w:r w:rsidRPr="00B374C1">
        <w:rPr>
          <w:b/>
          <w:lang w:val="vi-VN"/>
        </w:rPr>
        <w:t xml:space="preserve"> </w:t>
      </w:r>
      <w:proofErr w:type="spellStart"/>
      <w:r w:rsidRPr="00B374C1">
        <w:rPr>
          <w:b/>
          <w:lang w:val="vi-VN"/>
        </w:rPr>
        <w:t>New</w:t>
      </w:r>
      <w:proofErr w:type="spellEnd"/>
      <w:r w:rsidRPr="00B374C1">
        <w:rPr>
          <w:b/>
          <w:lang w:val="vi-VN"/>
        </w:rPr>
        <w:t xml:space="preserve"> </w:t>
      </w:r>
      <w:proofErr w:type="spellStart"/>
      <w:r w:rsidRPr="00B374C1">
        <w:rPr>
          <w:b/>
          <w:lang w:val="vi-VN"/>
        </w:rPr>
        <w:t>Page</w:t>
      </w:r>
      <w:proofErr w:type="spellEnd"/>
      <w:r w:rsidRPr="00B374C1">
        <w:rPr>
          <w:lang w:val="vi-VN"/>
        </w:rPr>
        <w:t>, hệ thống sẽ hiển thị giao diện:</w:t>
      </w:r>
      <w:r w:rsidRPr="00B374C1">
        <w:rPr>
          <w:lang w:val="vi-VN"/>
        </w:rPr>
        <w:br/>
      </w:r>
      <w:r w:rsidRPr="00B374C1">
        <w:rPr>
          <w:noProof/>
          <w:lang w:val="vi-VN"/>
        </w:rPr>
        <w:drawing>
          <wp:inline distT="114300" distB="114300" distL="114300" distR="114300" wp14:anchorId="539FD928" wp14:editId="365AAD4C">
            <wp:extent cx="5667700" cy="2755900"/>
            <wp:effectExtent l="0" t="0" r="0" b="0"/>
            <wp:docPr id="28"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06"/>
                    <a:srcRect/>
                    <a:stretch>
                      <a:fillRect/>
                    </a:stretch>
                  </pic:blipFill>
                  <pic:spPr>
                    <a:xfrm>
                      <a:off x="0" y="0"/>
                      <a:ext cx="5667700" cy="2755900"/>
                    </a:xfrm>
                    <a:prstGeom prst="rect">
                      <a:avLst/>
                    </a:prstGeom>
                    <a:ln/>
                  </pic:spPr>
                </pic:pic>
              </a:graphicData>
            </a:graphic>
          </wp:inline>
        </w:drawing>
      </w:r>
    </w:p>
    <w:p w14:paraId="46C7AF3A" w14:textId="222A94FF" w:rsidR="00FC6EDA" w:rsidRPr="00B374C1" w:rsidRDefault="00A804D3" w:rsidP="000E47FC">
      <w:pPr>
        <w:pStyle w:val="Caption"/>
        <w:tabs>
          <w:tab w:val="clear" w:pos="8920"/>
        </w:tabs>
        <w:jc w:val="center"/>
        <w:rPr>
          <w:color w:val="auto"/>
          <w:sz w:val="28"/>
          <w:szCs w:val="28"/>
          <w:lang w:val="vi-VN"/>
        </w:rPr>
      </w:pPr>
      <w:bookmarkStart w:id="291" w:name="_Toc182467892"/>
      <w:r w:rsidRPr="00B374C1">
        <w:rPr>
          <w:color w:val="auto"/>
          <w:sz w:val="28"/>
          <w:szCs w:val="28"/>
          <w:lang w:val="vi-VN"/>
        </w:rPr>
        <w:t xml:space="preserve">Hình 3. </w:t>
      </w:r>
      <w:r w:rsidRPr="00B374C1">
        <w:rPr>
          <w:color w:val="auto"/>
          <w:sz w:val="28"/>
          <w:szCs w:val="28"/>
          <w:lang w:val="vi-VN"/>
        </w:rPr>
        <w:fldChar w:fldCharType="begin"/>
      </w:r>
      <w:r w:rsidRPr="00B374C1">
        <w:rPr>
          <w:color w:val="auto"/>
          <w:sz w:val="28"/>
          <w:szCs w:val="28"/>
          <w:lang w:val="vi-VN"/>
        </w:rPr>
        <w:instrText xml:space="preserve"> SEQ Hình_3. \* ARABIC </w:instrText>
      </w:r>
      <w:r w:rsidRPr="00B374C1">
        <w:rPr>
          <w:color w:val="auto"/>
          <w:sz w:val="28"/>
          <w:szCs w:val="28"/>
          <w:lang w:val="vi-VN"/>
        </w:rPr>
        <w:fldChar w:fldCharType="separate"/>
      </w:r>
      <w:r w:rsidR="008B4D3C" w:rsidRPr="00B374C1">
        <w:rPr>
          <w:noProof/>
          <w:color w:val="auto"/>
          <w:sz w:val="28"/>
          <w:szCs w:val="28"/>
          <w:lang w:val="vi-VN"/>
        </w:rPr>
        <w:t>101</w:t>
      </w:r>
      <w:r w:rsidRPr="00B374C1">
        <w:rPr>
          <w:color w:val="auto"/>
          <w:sz w:val="28"/>
          <w:szCs w:val="28"/>
          <w:lang w:val="vi-VN"/>
        </w:rPr>
        <w:fldChar w:fldCharType="end"/>
      </w:r>
      <w:r w:rsidRPr="00B374C1">
        <w:rPr>
          <w:color w:val="auto"/>
          <w:sz w:val="28"/>
          <w:szCs w:val="28"/>
          <w:lang w:val="vi-VN"/>
        </w:rPr>
        <w:t xml:space="preserve"> Chi tiết giao diện “</w:t>
      </w:r>
      <w:proofErr w:type="spellStart"/>
      <w:r w:rsidRPr="00B374C1">
        <w:rPr>
          <w:color w:val="auto"/>
          <w:sz w:val="28"/>
          <w:szCs w:val="28"/>
          <w:lang w:val="vi-VN"/>
        </w:rPr>
        <w:t>Add</w:t>
      </w:r>
      <w:proofErr w:type="spellEnd"/>
      <w:r w:rsidRPr="00B374C1">
        <w:rPr>
          <w:color w:val="auto"/>
          <w:sz w:val="28"/>
          <w:szCs w:val="28"/>
          <w:lang w:val="vi-VN"/>
        </w:rPr>
        <w:t xml:space="preserve"> </w:t>
      </w:r>
      <w:proofErr w:type="spellStart"/>
      <w:r w:rsidRPr="00B374C1">
        <w:rPr>
          <w:color w:val="auto"/>
          <w:sz w:val="28"/>
          <w:szCs w:val="28"/>
          <w:lang w:val="vi-VN"/>
        </w:rPr>
        <w:t>New</w:t>
      </w:r>
      <w:proofErr w:type="spellEnd"/>
      <w:r w:rsidRPr="00B374C1">
        <w:rPr>
          <w:color w:val="auto"/>
          <w:sz w:val="28"/>
          <w:szCs w:val="28"/>
          <w:lang w:val="vi-VN"/>
        </w:rPr>
        <w:t xml:space="preserve"> </w:t>
      </w:r>
      <w:proofErr w:type="spellStart"/>
      <w:r w:rsidRPr="00B374C1">
        <w:rPr>
          <w:color w:val="auto"/>
          <w:sz w:val="28"/>
          <w:szCs w:val="28"/>
          <w:lang w:val="vi-VN"/>
        </w:rPr>
        <w:t>Page</w:t>
      </w:r>
      <w:proofErr w:type="spellEnd"/>
      <w:r w:rsidRPr="00B374C1">
        <w:rPr>
          <w:color w:val="auto"/>
          <w:sz w:val="28"/>
          <w:szCs w:val="28"/>
          <w:lang w:val="vi-VN"/>
        </w:rPr>
        <w:t>”</w:t>
      </w:r>
      <w:bookmarkEnd w:id="291"/>
    </w:p>
    <w:p w14:paraId="759A2420" w14:textId="77777777" w:rsidR="00FC6EDA" w:rsidRPr="00B374C1" w:rsidRDefault="00FC6EDA" w:rsidP="000E47FC">
      <w:pPr>
        <w:tabs>
          <w:tab w:val="clear" w:pos="8920"/>
        </w:tabs>
        <w:spacing w:before="0" w:after="100"/>
        <w:ind w:firstLine="720"/>
        <w:rPr>
          <w:lang w:val="vi-VN"/>
        </w:rPr>
      </w:pPr>
    </w:p>
    <w:p w14:paraId="3568DA95" w14:textId="77777777" w:rsidR="00FC6EDA" w:rsidRPr="00B374C1" w:rsidRDefault="00000000" w:rsidP="000E47FC">
      <w:pPr>
        <w:tabs>
          <w:tab w:val="clear" w:pos="8920"/>
        </w:tabs>
        <w:spacing w:before="0" w:after="100"/>
        <w:ind w:firstLine="720"/>
        <w:rPr>
          <w:lang w:val="vi-VN"/>
        </w:rPr>
      </w:pPr>
      <w:r w:rsidRPr="00B374C1">
        <w:rPr>
          <w:lang w:val="vi-VN"/>
        </w:rPr>
        <w:t>Nhập một số thông tin cần thiết và nội dung hiển thị của trang bạn muốn hiển thị (</w:t>
      </w:r>
      <w:proofErr w:type="spellStart"/>
      <w:r w:rsidRPr="00B374C1">
        <w:rPr>
          <w:lang w:val="vi-VN"/>
        </w:rPr>
        <w:t>Content</w:t>
      </w:r>
      <w:proofErr w:type="spellEnd"/>
      <w:r w:rsidRPr="00B374C1">
        <w:rPr>
          <w:lang w:val="vi-VN"/>
        </w:rPr>
        <w:t>) sau đó nhấn</w:t>
      </w:r>
      <w:r w:rsidRPr="00B374C1">
        <w:rPr>
          <w:b/>
          <w:lang w:val="vi-VN"/>
        </w:rPr>
        <w:t xml:space="preserve"> </w:t>
      </w:r>
      <w:proofErr w:type="spellStart"/>
      <w:r w:rsidRPr="00B374C1">
        <w:rPr>
          <w:b/>
          <w:lang w:val="vi-VN"/>
        </w:rPr>
        <w:t>Save</w:t>
      </w:r>
      <w:proofErr w:type="spellEnd"/>
      <w:r w:rsidRPr="00B374C1">
        <w:rPr>
          <w:lang w:val="vi-VN"/>
        </w:rPr>
        <w:t xml:space="preserve">. Khi bạn muốn hiển thị trang </w:t>
      </w:r>
      <w:proofErr w:type="spellStart"/>
      <w:r w:rsidRPr="00B374C1">
        <w:rPr>
          <w:lang w:val="vi-VN"/>
        </w:rPr>
        <w:t>web</w:t>
      </w:r>
      <w:proofErr w:type="spellEnd"/>
      <w:r w:rsidRPr="00B374C1">
        <w:rPr>
          <w:lang w:val="vi-VN"/>
        </w:rPr>
        <w:t xml:space="preserve"> ở đâu chỉ cần thêm </w:t>
      </w:r>
      <w:r w:rsidRPr="00B374C1">
        <w:rPr>
          <w:b/>
          <w:lang w:val="vi-VN"/>
        </w:rPr>
        <w:t xml:space="preserve">URL </w:t>
      </w:r>
      <w:proofErr w:type="spellStart"/>
      <w:r w:rsidRPr="00B374C1">
        <w:rPr>
          <w:b/>
          <w:lang w:val="vi-VN"/>
        </w:rPr>
        <w:t>Key</w:t>
      </w:r>
      <w:proofErr w:type="spellEnd"/>
      <w:r w:rsidRPr="00B374C1">
        <w:rPr>
          <w:lang w:val="vi-VN"/>
        </w:rPr>
        <w:t xml:space="preserve"> bạn có thể truy cập vào nó.</w:t>
      </w:r>
    </w:p>
    <w:p w14:paraId="04CA8C0E" w14:textId="77777777" w:rsidR="00A804D3" w:rsidRPr="00B374C1" w:rsidRDefault="00000000" w:rsidP="000E47FC">
      <w:pPr>
        <w:keepNext/>
        <w:tabs>
          <w:tab w:val="clear" w:pos="8920"/>
        </w:tabs>
        <w:spacing w:before="0" w:after="100"/>
        <w:ind w:firstLine="720"/>
        <w:rPr>
          <w:lang w:val="vi-VN"/>
        </w:rPr>
      </w:pPr>
      <w:r w:rsidRPr="00B374C1">
        <w:rPr>
          <w:lang w:val="vi-VN"/>
        </w:rPr>
        <w:t xml:space="preserve">Ví dụ với Danh mục </w:t>
      </w:r>
      <w:proofErr w:type="spellStart"/>
      <w:r w:rsidRPr="00B374C1">
        <w:rPr>
          <w:lang w:val="vi-VN"/>
        </w:rPr>
        <w:t>Blogs</w:t>
      </w:r>
      <w:proofErr w:type="spellEnd"/>
      <w:r w:rsidRPr="00B374C1">
        <w:rPr>
          <w:lang w:val="vi-VN"/>
        </w:rPr>
        <w:t xml:space="preserve"> trong giao diện này: Truy cập vào “</w:t>
      </w:r>
      <w:proofErr w:type="spellStart"/>
      <w:r w:rsidRPr="00B374C1">
        <w:rPr>
          <w:lang w:val="vi-VN"/>
        </w:rPr>
        <w:t>Blocks</w:t>
      </w:r>
      <w:proofErr w:type="spellEnd"/>
      <w:r w:rsidRPr="00B374C1">
        <w:rPr>
          <w:lang w:val="vi-VN"/>
        </w:rPr>
        <w:t xml:space="preserve">” trên </w:t>
      </w:r>
      <w:proofErr w:type="spellStart"/>
      <w:r w:rsidRPr="00B374C1">
        <w:rPr>
          <w:lang w:val="vi-VN"/>
        </w:rPr>
        <w:t>Magento</w:t>
      </w:r>
      <w:proofErr w:type="spellEnd"/>
      <w:r w:rsidRPr="00B374C1">
        <w:rPr>
          <w:lang w:val="vi-VN"/>
        </w:rPr>
        <w:t xml:space="preserve"> </w:t>
      </w:r>
      <w:proofErr w:type="spellStart"/>
      <w:r w:rsidRPr="00B374C1">
        <w:rPr>
          <w:lang w:val="vi-VN"/>
        </w:rPr>
        <w:t>Admin</w:t>
      </w:r>
      <w:proofErr w:type="spellEnd"/>
      <w:r w:rsidRPr="00B374C1">
        <w:rPr>
          <w:lang w:val="vi-VN"/>
        </w:rPr>
        <w:t xml:space="preserve"> và chọn cái cần sửa, nhấn “</w:t>
      </w:r>
      <w:proofErr w:type="spellStart"/>
      <w:r w:rsidRPr="00B374C1">
        <w:rPr>
          <w:lang w:val="vi-VN"/>
        </w:rPr>
        <w:t>Edit</w:t>
      </w:r>
      <w:proofErr w:type="spellEnd"/>
      <w:r w:rsidRPr="00B374C1">
        <w:rPr>
          <w:lang w:val="vi-VN"/>
        </w:rPr>
        <w:t xml:space="preserve">” khi đó chúng ta chỉ cần sửa nội dung thẻ &lt;a&gt; có trong đoạn </w:t>
      </w:r>
      <w:proofErr w:type="spellStart"/>
      <w:r w:rsidRPr="00B374C1">
        <w:rPr>
          <w:lang w:val="vi-VN"/>
        </w:rPr>
        <w:t>code</w:t>
      </w:r>
      <w:proofErr w:type="spellEnd"/>
      <w:r w:rsidRPr="00B374C1">
        <w:rPr>
          <w:lang w:val="vi-VN"/>
        </w:rPr>
        <w:t xml:space="preserve"> đó.</w:t>
      </w:r>
      <w:r w:rsidRPr="00B374C1">
        <w:rPr>
          <w:lang w:val="vi-VN"/>
        </w:rPr>
        <w:br/>
      </w:r>
      <w:r w:rsidRPr="00B374C1">
        <w:rPr>
          <w:noProof/>
          <w:lang w:val="vi-VN"/>
        </w:rPr>
        <w:lastRenderedPageBreak/>
        <w:drawing>
          <wp:inline distT="114300" distB="114300" distL="114300" distR="114300" wp14:anchorId="4FB70750" wp14:editId="3BA06593">
            <wp:extent cx="5667700" cy="1536700"/>
            <wp:effectExtent l="0" t="0" r="0" b="0"/>
            <wp:docPr id="149" name="image145.png"/>
            <wp:cNvGraphicFramePr/>
            <a:graphic xmlns:a="http://schemas.openxmlformats.org/drawingml/2006/main">
              <a:graphicData uri="http://schemas.openxmlformats.org/drawingml/2006/picture">
                <pic:pic xmlns:pic="http://schemas.openxmlformats.org/drawingml/2006/picture">
                  <pic:nvPicPr>
                    <pic:cNvPr id="0" name="image145.png"/>
                    <pic:cNvPicPr preferRelativeResize="0"/>
                  </pic:nvPicPr>
                  <pic:blipFill>
                    <a:blip r:embed="rId207"/>
                    <a:srcRect/>
                    <a:stretch>
                      <a:fillRect/>
                    </a:stretch>
                  </pic:blipFill>
                  <pic:spPr>
                    <a:xfrm>
                      <a:off x="0" y="0"/>
                      <a:ext cx="5667700" cy="1536700"/>
                    </a:xfrm>
                    <a:prstGeom prst="rect">
                      <a:avLst/>
                    </a:prstGeom>
                    <a:ln/>
                  </pic:spPr>
                </pic:pic>
              </a:graphicData>
            </a:graphic>
          </wp:inline>
        </w:drawing>
      </w:r>
    </w:p>
    <w:p w14:paraId="129662D1" w14:textId="2E20C54D" w:rsidR="00FC6EDA" w:rsidRPr="00B374C1" w:rsidRDefault="00A804D3" w:rsidP="000E47FC">
      <w:pPr>
        <w:pStyle w:val="Caption"/>
        <w:tabs>
          <w:tab w:val="clear" w:pos="8920"/>
        </w:tabs>
        <w:jc w:val="center"/>
        <w:rPr>
          <w:color w:val="auto"/>
          <w:sz w:val="28"/>
          <w:szCs w:val="28"/>
          <w:lang w:val="vi-VN"/>
        </w:rPr>
      </w:pPr>
      <w:bookmarkStart w:id="292" w:name="_Toc182467893"/>
      <w:r w:rsidRPr="00B374C1">
        <w:rPr>
          <w:color w:val="auto"/>
          <w:sz w:val="28"/>
          <w:szCs w:val="28"/>
          <w:lang w:val="vi-VN"/>
        </w:rPr>
        <w:t xml:space="preserve">Hình 3. </w:t>
      </w:r>
      <w:r w:rsidRPr="00B374C1">
        <w:rPr>
          <w:color w:val="auto"/>
          <w:sz w:val="28"/>
          <w:szCs w:val="28"/>
          <w:lang w:val="vi-VN"/>
        </w:rPr>
        <w:fldChar w:fldCharType="begin"/>
      </w:r>
      <w:r w:rsidRPr="00B374C1">
        <w:rPr>
          <w:color w:val="auto"/>
          <w:sz w:val="28"/>
          <w:szCs w:val="28"/>
          <w:lang w:val="vi-VN"/>
        </w:rPr>
        <w:instrText xml:space="preserve"> SEQ Hình_3. \* ARABIC </w:instrText>
      </w:r>
      <w:r w:rsidRPr="00B374C1">
        <w:rPr>
          <w:color w:val="auto"/>
          <w:sz w:val="28"/>
          <w:szCs w:val="28"/>
          <w:lang w:val="vi-VN"/>
        </w:rPr>
        <w:fldChar w:fldCharType="separate"/>
      </w:r>
      <w:r w:rsidR="008B4D3C" w:rsidRPr="00B374C1">
        <w:rPr>
          <w:noProof/>
          <w:color w:val="auto"/>
          <w:sz w:val="28"/>
          <w:szCs w:val="28"/>
          <w:lang w:val="vi-VN"/>
        </w:rPr>
        <w:t>102</w:t>
      </w:r>
      <w:r w:rsidRPr="00B374C1">
        <w:rPr>
          <w:color w:val="auto"/>
          <w:sz w:val="28"/>
          <w:szCs w:val="28"/>
          <w:lang w:val="vi-VN"/>
        </w:rPr>
        <w:fldChar w:fldCharType="end"/>
      </w:r>
      <w:r w:rsidRPr="00B374C1">
        <w:rPr>
          <w:color w:val="auto"/>
          <w:sz w:val="28"/>
          <w:szCs w:val="28"/>
          <w:lang w:val="vi-VN"/>
        </w:rPr>
        <w:t xml:space="preserve"> Giao diện </w:t>
      </w:r>
      <w:proofErr w:type="spellStart"/>
      <w:r w:rsidRPr="00B374C1">
        <w:rPr>
          <w:color w:val="auto"/>
          <w:sz w:val="28"/>
          <w:szCs w:val="28"/>
          <w:lang w:val="vi-VN"/>
        </w:rPr>
        <w:t>footer</w:t>
      </w:r>
      <w:proofErr w:type="spellEnd"/>
      <w:r w:rsidRPr="00B374C1">
        <w:rPr>
          <w:color w:val="auto"/>
          <w:sz w:val="28"/>
          <w:szCs w:val="28"/>
          <w:lang w:val="vi-VN"/>
        </w:rPr>
        <w:t xml:space="preserve"> trong </w:t>
      </w:r>
      <w:proofErr w:type="spellStart"/>
      <w:r w:rsidRPr="00B374C1">
        <w:rPr>
          <w:color w:val="auto"/>
          <w:sz w:val="28"/>
          <w:szCs w:val="28"/>
          <w:lang w:val="vi-VN"/>
        </w:rPr>
        <w:t>website</w:t>
      </w:r>
      <w:bookmarkEnd w:id="292"/>
      <w:proofErr w:type="spellEnd"/>
    </w:p>
    <w:p w14:paraId="3A50C2FB" w14:textId="77777777" w:rsidR="00A804D3" w:rsidRPr="00B374C1" w:rsidRDefault="00A804D3" w:rsidP="000E47FC">
      <w:pPr>
        <w:tabs>
          <w:tab w:val="clear" w:pos="8920"/>
        </w:tabs>
        <w:rPr>
          <w:lang w:val="vi-VN"/>
        </w:rPr>
      </w:pPr>
    </w:p>
    <w:p w14:paraId="2E59B9DA" w14:textId="77777777" w:rsidR="00FC6EDA" w:rsidRPr="00B374C1" w:rsidRDefault="00000000" w:rsidP="000E47FC">
      <w:pPr>
        <w:tabs>
          <w:tab w:val="clear" w:pos="8920"/>
        </w:tabs>
        <w:spacing w:before="0" w:after="100"/>
        <w:ind w:firstLine="720"/>
        <w:rPr>
          <w:lang w:val="vi-VN"/>
        </w:rPr>
      </w:pPr>
      <w:r w:rsidRPr="00B374C1">
        <w:rPr>
          <w:lang w:val="vi-VN"/>
        </w:rPr>
        <w:t xml:space="preserve">Một số nội dung ở phần </w:t>
      </w:r>
      <w:proofErr w:type="spellStart"/>
      <w:r w:rsidRPr="00B374C1">
        <w:rPr>
          <w:lang w:val="vi-VN"/>
        </w:rPr>
        <w:t>Footer</w:t>
      </w:r>
      <w:proofErr w:type="spellEnd"/>
      <w:r w:rsidRPr="00B374C1">
        <w:rPr>
          <w:lang w:val="vi-VN"/>
        </w:rPr>
        <w:t xml:space="preserve"> cũng làm tương tự giống như việc tạo </w:t>
      </w:r>
      <w:proofErr w:type="spellStart"/>
      <w:r w:rsidRPr="00B374C1">
        <w:rPr>
          <w:lang w:val="vi-VN"/>
        </w:rPr>
        <w:t>Page</w:t>
      </w:r>
      <w:proofErr w:type="spellEnd"/>
      <w:r w:rsidRPr="00B374C1">
        <w:rPr>
          <w:lang w:val="vi-VN"/>
        </w:rPr>
        <w:t xml:space="preserve"> mới và tham chiếu chúng ở các </w:t>
      </w:r>
      <w:proofErr w:type="spellStart"/>
      <w:r w:rsidRPr="00B374C1">
        <w:rPr>
          <w:lang w:val="vi-VN"/>
        </w:rPr>
        <w:t>block</w:t>
      </w:r>
      <w:proofErr w:type="spellEnd"/>
      <w:r w:rsidRPr="00B374C1">
        <w:rPr>
          <w:lang w:val="vi-VN"/>
        </w:rPr>
        <w:t xml:space="preserve"> bằng cách sửa thẻ &lt;</w:t>
      </w:r>
      <w:proofErr w:type="spellStart"/>
      <w:r w:rsidRPr="00B374C1">
        <w:rPr>
          <w:lang w:val="vi-VN"/>
        </w:rPr>
        <w:t>href</w:t>
      </w:r>
      <w:proofErr w:type="spellEnd"/>
      <w:r w:rsidRPr="00B374C1">
        <w:rPr>
          <w:lang w:val="vi-VN"/>
        </w:rPr>
        <w:t>&gt;.</w:t>
      </w:r>
    </w:p>
    <w:p w14:paraId="433BB670" w14:textId="77777777" w:rsidR="00FC6EDA" w:rsidRPr="00B374C1" w:rsidRDefault="00000000" w:rsidP="000E47FC">
      <w:pPr>
        <w:tabs>
          <w:tab w:val="clear" w:pos="8920"/>
        </w:tabs>
        <w:spacing w:before="0" w:after="100"/>
        <w:ind w:left="1440" w:firstLine="720"/>
        <w:rPr>
          <w:b/>
          <w:lang w:val="vi-VN"/>
        </w:rPr>
      </w:pPr>
      <w:r w:rsidRPr="00B374C1">
        <w:rPr>
          <w:b/>
          <w:lang w:val="vi-VN"/>
        </w:rPr>
        <w:t xml:space="preserve">6.3.2 Tạo một số chức năng khác của </w:t>
      </w:r>
      <w:proofErr w:type="spellStart"/>
      <w:r w:rsidRPr="00B374C1">
        <w:rPr>
          <w:b/>
          <w:lang w:val="vi-VN"/>
        </w:rPr>
        <w:t>website</w:t>
      </w:r>
      <w:proofErr w:type="spellEnd"/>
    </w:p>
    <w:p w14:paraId="64D2C326" w14:textId="77777777" w:rsidR="00FC6EDA" w:rsidRPr="00B374C1" w:rsidRDefault="00000000" w:rsidP="000E47FC">
      <w:pPr>
        <w:tabs>
          <w:tab w:val="clear" w:pos="8920"/>
        </w:tabs>
        <w:spacing w:before="0" w:after="100"/>
        <w:ind w:firstLine="720"/>
        <w:rPr>
          <w:lang w:val="vi-VN"/>
        </w:rPr>
      </w:pPr>
      <w:r w:rsidRPr="00B374C1">
        <w:rPr>
          <w:lang w:val="vi-VN"/>
        </w:rPr>
        <w:t xml:space="preserve">Khi </w:t>
      </w:r>
      <w:proofErr w:type="spellStart"/>
      <w:r w:rsidRPr="00B374C1">
        <w:rPr>
          <w:lang w:val="vi-VN"/>
        </w:rPr>
        <w:t>Admin</w:t>
      </w:r>
      <w:proofErr w:type="spellEnd"/>
      <w:r w:rsidRPr="00B374C1">
        <w:rPr>
          <w:lang w:val="vi-VN"/>
        </w:rPr>
        <w:t xml:space="preserve"> muốn chỉnh sửa phí giao hàng. Cần truy cập </w:t>
      </w:r>
      <w:proofErr w:type="spellStart"/>
      <w:r w:rsidRPr="00B374C1">
        <w:rPr>
          <w:lang w:val="vi-VN"/>
        </w:rPr>
        <w:t>Store</w:t>
      </w:r>
      <w:proofErr w:type="spellEnd"/>
      <w:r w:rsidRPr="00B374C1">
        <w:rPr>
          <w:lang w:val="vi-VN"/>
        </w:rPr>
        <w:t xml:space="preserve"> -&gt; </w:t>
      </w:r>
      <w:proofErr w:type="spellStart"/>
      <w:r w:rsidRPr="00B374C1">
        <w:rPr>
          <w:lang w:val="vi-VN"/>
        </w:rPr>
        <w:t>Configuration</w:t>
      </w:r>
      <w:proofErr w:type="spellEnd"/>
      <w:r w:rsidRPr="00B374C1">
        <w:rPr>
          <w:lang w:val="vi-VN"/>
        </w:rPr>
        <w:t xml:space="preserve">. Tại đây người dùng truy cập vào </w:t>
      </w:r>
      <w:proofErr w:type="spellStart"/>
      <w:r w:rsidRPr="00B374C1">
        <w:rPr>
          <w:lang w:val="vi-VN"/>
        </w:rPr>
        <w:t>Sales</w:t>
      </w:r>
      <w:proofErr w:type="spellEnd"/>
      <w:r w:rsidRPr="00B374C1">
        <w:rPr>
          <w:lang w:val="vi-VN"/>
        </w:rPr>
        <w:t xml:space="preserve"> -&gt; </w:t>
      </w:r>
      <w:proofErr w:type="spellStart"/>
      <w:r w:rsidRPr="00B374C1">
        <w:rPr>
          <w:lang w:val="vi-VN"/>
        </w:rPr>
        <w:t>Shipping</w:t>
      </w:r>
      <w:proofErr w:type="spellEnd"/>
      <w:r w:rsidRPr="00B374C1">
        <w:rPr>
          <w:lang w:val="vi-VN"/>
        </w:rPr>
        <w:t xml:space="preserve"> </w:t>
      </w:r>
      <w:proofErr w:type="spellStart"/>
      <w:r w:rsidRPr="00B374C1">
        <w:rPr>
          <w:lang w:val="vi-VN"/>
        </w:rPr>
        <w:t>Methods</w:t>
      </w:r>
      <w:proofErr w:type="spellEnd"/>
      <w:r w:rsidRPr="00B374C1">
        <w:rPr>
          <w:lang w:val="vi-VN"/>
        </w:rPr>
        <w:t>. Sau đó có thể thay đổi một số nội dung ở trong đó.</w:t>
      </w:r>
    </w:p>
    <w:p w14:paraId="3ECCB4E0" w14:textId="77777777" w:rsidR="00A804D3" w:rsidRPr="00B374C1" w:rsidRDefault="00000000" w:rsidP="000E47FC">
      <w:pPr>
        <w:keepNext/>
        <w:tabs>
          <w:tab w:val="clear" w:pos="8920"/>
        </w:tabs>
        <w:spacing w:before="0" w:after="100"/>
        <w:rPr>
          <w:lang w:val="vi-VN"/>
        </w:rPr>
      </w:pPr>
      <w:r w:rsidRPr="00B374C1">
        <w:rPr>
          <w:noProof/>
          <w:lang w:val="vi-VN"/>
        </w:rPr>
        <w:drawing>
          <wp:inline distT="114300" distB="114300" distL="114300" distR="114300" wp14:anchorId="13658642" wp14:editId="38DC3AE3">
            <wp:extent cx="5667700" cy="2616200"/>
            <wp:effectExtent l="0" t="0" r="0" b="0"/>
            <wp:docPr id="74"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208"/>
                    <a:srcRect/>
                    <a:stretch>
                      <a:fillRect/>
                    </a:stretch>
                  </pic:blipFill>
                  <pic:spPr>
                    <a:xfrm>
                      <a:off x="0" y="0"/>
                      <a:ext cx="5667700" cy="2616200"/>
                    </a:xfrm>
                    <a:prstGeom prst="rect">
                      <a:avLst/>
                    </a:prstGeom>
                    <a:ln/>
                  </pic:spPr>
                </pic:pic>
              </a:graphicData>
            </a:graphic>
          </wp:inline>
        </w:drawing>
      </w:r>
    </w:p>
    <w:p w14:paraId="04956831" w14:textId="530B32B4" w:rsidR="00FC6EDA" w:rsidRPr="00B374C1" w:rsidRDefault="00A804D3" w:rsidP="000E47FC">
      <w:pPr>
        <w:pStyle w:val="Caption"/>
        <w:tabs>
          <w:tab w:val="clear" w:pos="8920"/>
        </w:tabs>
        <w:jc w:val="center"/>
        <w:rPr>
          <w:color w:val="auto"/>
          <w:sz w:val="28"/>
          <w:szCs w:val="28"/>
          <w:lang w:val="vi-VN"/>
        </w:rPr>
      </w:pPr>
      <w:bookmarkStart w:id="293" w:name="_Toc182467894"/>
      <w:r w:rsidRPr="00B374C1">
        <w:rPr>
          <w:color w:val="auto"/>
          <w:sz w:val="28"/>
          <w:szCs w:val="28"/>
          <w:lang w:val="vi-VN"/>
        </w:rPr>
        <w:t xml:space="preserve">Hình 3. </w:t>
      </w:r>
      <w:r w:rsidRPr="00B374C1">
        <w:rPr>
          <w:color w:val="auto"/>
          <w:sz w:val="28"/>
          <w:szCs w:val="28"/>
          <w:lang w:val="vi-VN"/>
        </w:rPr>
        <w:fldChar w:fldCharType="begin"/>
      </w:r>
      <w:r w:rsidRPr="00B374C1">
        <w:rPr>
          <w:color w:val="auto"/>
          <w:sz w:val="28"/>
          <w:szCs w:val="28"/>
          <w:lang w:val="vi-VN"/>
        </w:rPr>
        <w:instrText xml:space="preserve"> SEQ Hình_3. \* ARABIC </w:instrText>
      </w:r>
      <w:r w:rsidRPr="00B374C1">
        <w:rPr>
          <w:color w:val="auto"/>
          <w:sz w:val="28"/>
          <w:szCs w:val="28"/>
          <w:lang w:val="vi-VN"/>
        </w:rPr>
        <w:fldChar w:fldCharType="separate"/>
      </w:r>
      <w:r w:rsidR="008B4D3C" w:rsidRPr="00B374C1">
        <w:rPr>
          <w:noProof/>
          <w:color w:val="auto"/>
          <w:sz w:val="28"/>
          <w:szCs w:val="28"/>
          <w:lang w:val="vi-VN"/>
        </w:rPr>
        <w:t>103</w:t>
      </w:r>
      <w:r w:rsidRPr="00B374C1">
        <w:rPr>
          <w:color w:val="auto"/>
          <w:sz w:val="28"/>
          <w:szCs w:val="28"/>
          <w:lang w:val="vi-VN"/>
        </w:rPr>
        <w:fldChar w:fldCharType="end"/>
      </w:r>
      <w:r w:rsidRPr="00B374C1">
        <w:rPr>
          <w:color w:val="auto"/>
          <w:sz w:val="28"/>
          <w:szCs w:val="28"/>
          <w:lang w:val="vi-VN"/>
        </w:rPr>
        <w:t xml:space="preserve"> Giao diện chỉnh sửa mã vận chuyển</w:t>
      </w:r>
      <w:bookmarkEnd w:id="293"/>
    </w:p>
    <w:p w14:paraId="72CADC0A" w14:textId="77777777" w:rsidR="00FC6EDA" w:rsidRPr="00B374C1" w:rsidRDefault="00FC6EDA" w:rsidP="000E47FC">
      <w:pPr>
        <w:tabs>
          <w:tab w:val="clear" w:pos="8920"/>
        </w:tabs>
        <w:spacing w:before="0" w:after="100"/>
        <w:rPr>
          <w:lang w:val="vi-VN"/>
        </w:rPr>
      </w:pPr>
    </w:p>
    <w:p w14:paraId="6B686D55" w14:textId="77777777" w:rsidR="00FC6EDA" w:rsidRPr="00B374C1" w:rsidRDefault="00000000" w:rsidP="000E47FC">
      <w:pPr>
        <w:tabs>
          <w:tab w:val="clear" w:pos="8920"/>
        </w:tabs>
        <w:spacing w:before="0" w:after="100"/>
        <w:ind w:firstLine="720"/>
        <w:rPr>
          <w:lang w:val="vi-VN"/>
        </w:rPr>
      </w:pPr>
      <w:r w:rsidRPr="00B374C1">
        <w:rPr>
          <w:lang w:val="vi-VN"/>
        </w:rPr>
        <w:t xml:space="preserve">Nếu đơn hàng lớn, có thể tạo thêm mã </w:t>
      </w:r>
      <w:proofErr w:type="spellStart"/>
      <w:r w:rsidRPr="00B374C1">
        <w:rPr>
          <w:lang w:val="vi-VN"/>
        </w:rPr>
        <w:t>freeship</w:t>
      </w:r>
      <w:proofErr w:type="spellEnd"/>
      <w:r w:rsidRPr="00B374C1">
        <w:rPr>
          <w:lang w:val="vi-VN"/>
        </w:rPr>
        <w:t xml:space="preserve"> và chỉnh sửa ở mục “</w:t>
      </w:r>
      <w:proofErr w:type="spellStart"/>
      <w:r w:rsidRPr="00B374C1">
        <w:rPr>
          <w:lang w:val="vi-VN"/>
        </w:rPr>
        <w:t>Free</w:t>
      </w:r>
      <w:proofErr w:type="spellEnd"/>
      <w:r w:rsidRPr="00B374C1">
        <w:rPr>
          <w:lang w:val="vi-VN"/>
        </w:rPr>
        <w:t xml:space="preserve"> </w:t>
      </w:r>
      <w:proofErr w:type="spellStart"/>
      <w:r w:rsidRPr="00B374C1">
        <w:rPr>
          <w:lang w:val="vi-VN"/>
        </w:rPr>
        <w:t>Shipping</w:t>
      </w:r>
      <w:proofErr w:type="spellEnd"/>
      <w:r w:rsidRPr="00B374C1">
        <w:rPr>
          <w:lang w:val="vi-VN"/>
        </w:rPr>
        <w:t>”</w:t>
      </w:r>
    </w:p>
    <w:p w14:paraId="7D445EF3" w14:textId="77777777" w:rsidR="00A804D3" w:rsidRPr="00B374C1" w:rsidRDefault="00000000" w:rsidP="000E47FC">
      <w:pPr>
        <w:keepNext/>
        <w:tabs>
          <w:tab w:val="clear" w:pos="8920"/>
        </w:tabs>
        <w:spacing w:before="0" w:after="100"/>
        <w:rPr>
          <w:lang w:val="vi-VN"/>
        </w:rPr>
      </w:pPr>
      <w:r w:rsidRPr="00B374C1">
        <w:rPr>
          <w:noProof/>
          <w:lang w:val="vi-VN"/>
        </w:rPr>
        <w:lastRenderedPageBreak/>
        <w:drawing>
          <wp:inline distT="114300" distB="114300" distL="114300" distR="114300" wp14:anchorId="73CBF70B" wp14:editId="72D1665E">
            <wp:extent cx="5508625" cy="3362325"/>
            <wp:effectExtent l="0" t="0" r="0" b="0"/>
            <wp:docPr id="58"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209"/>
                    <a:srcRect l="2801"/>
                    <a:stretch>
                      <a:fillRect/>
                    </a:stretch>
                  </pic:blipFill>
                  <pic:spPr>
                    <a:xfrm>
                      <a:off x="0" y="0"/>
                      <a:ext cx="5508625" cy="3362325"/>
                    </a:xfrm>
                    <a:prstGeom prst="rect">
                      <a:avLst/>
                    </a:prstGeom>
                    <a:ln/>
                  </pic:spPr>
                </pic:pic>
              </a:graphicData>
            </a:graphic>
          </wp:inline>
        </w:drawing>
      </w:r>
    </w:p>
    <w:p w14:paraId="20373FE8" w14:textId="5D106C2A" w:rsidR="00FC6EDA" w:rsidRPr="00B374C1" w:rsidRDefault="00A804D3" w:rsidP="000E47FC">
      <w:pPr>
        <w:pStyle w:val="Caption"/>
        <w:tabs>
          <w:tab w:val="clear" w:pos="8920"/>
        </w:tabs>
        <w:jc w:val="center"/>
        <w:rPr>
          <w:color w:val="auto"/>
          <w:sz w:val="28"/>
          <w:szCs w:val="28"/>
          <w:lang w:val="vi-VN"/>
        </w:rPr>
      </w:pPr>
      <w:bookmarkStart w:id="294" w:name="_Toc182467895"/>
      <w:r w:rsidRPr="00B374C1">
        <w:rPr>
          <w:color w:val="auto"/>
          <w:sz w:val="28"/>
          <w:szCs w:val="28"/>
          <w:lang w:val="vi-VN"/>
        </w:rPr>
        <w:t xml:space="preserve">Hình 3. </w:t>
      </w:r>
      <w:r w:rsidRPr="00B374C1">
        <w:rPr>
          <w:color w:val="auto"/>
          <w:sz w:val="28"/>
          <w:szCs w:val="28"/>
          <w:lang w:val="vi-VN"/>
        </w:rPr>
        <w:fldChar w:fldCharType="begin"/>
      </w:r>
      <w:r w:rsidRPr="00B374C1">
        <w:rPr>
          <w:color w:val="auto"/>
          <w:sz w:val="28"/>
          <w:szCs w:val="28"/>
          <w:lang w:val="vi-VN"/>
        </w:rPr>
        <w:instrText xml:space="preserve"> SEQ Hình_3. \* ARABIC </w:instrText>
      </w:r>
      <w:r w:rsidRPr="00B374C1">
        <w:rPr>
          <w:color w:val="auto"/>
          <w:sz w:val="28"/>
          <w:szCs w:val="28"/>
          <w:lang w:val="vi-VN"/>
        </w:rPr>
        <w:fldChar w:fldCharType="separate"/>
      </w:r>
      <w:r w:rsidR="008B4D3C" w:rsidRPr="00B374C1">
        <w:rPr>
          <w:noProof/>
          <w:color w:val="auto"/>
          <w:sz w:val="28"/>
          <w:szCs w:val="28"/>
          <w:lang w:val="vi-VN"/>
        </w:rPr>
        <w:t>104</w:t>
      </w:r>
      <w:r w:rsidRPr="00B374C1">
        <w:rPr>
          <w:color w:val="auto"/>
          <w:sz w:val="28"/>
          <w:szCs w:val="28"/>
          <w:lang w:val="vi-VN"/>
        </w:rPr>
        <w:fldChar w:fldCharType="end"/>
      </w:r>
      <w:r w:rsidRPr="00B374C1">
        <w:rPr>
          <w:color w:val="auto"/>
          <w:sz w:val="28"/>
          <w:szCs w:val="28"/>
          <w:lang w:val="vi-VN"/>
        </w:rPr>
        <w:t xml:space="preserve"> Giao diện thêm mã </w:t>
      </w:r>
      <w:proofErr w:type="spellStart"/>
      <w:r w:rsidRPr="00B374C1">
        <w:rPr>
          <w:color w:val="auto"/>
          <w:sz w:val="28"/>
          <w:szCs w:val="28"/>
          <w:lang w:val="vi-VN"/>
        </w:rPr>
        <w:t>freeship</w:t>
      </w:r>
      <w:proofErr w:type="spellEnd"/>
      <w:r w:rsidRPr="00B374C1">
        <w:rPr>
          <w:color w:val="auto"/>
          <w:sz w:val="28"/>
          <w:szCs w:val="28"/>
          <w:lang w:val="vi-VN"/>
        </w:rPr>
        <w:t xml:space="preserve"> cho khách hàng</w:t>
      </w:r>
      <w:bookmarkEnd w:id="294"/>
    </w:p>
    <w:p w14:paraId="029B5BA9" w14:textId="77777777" w:rsidR="00FC6EDA" w:rsidRPr="00B374C1" w:rsidRDefault="00FC6EDA" w:rsidP="000E47FC">
      <w:pPr>
        <w:tabs>
          <w:tab w:val="clear" w:pos="8920"/>
        </w:tabs>
        <w:spacing w:before="0" w:after="100"/>
        <w:rPr>
          <w:lang w:val="vi-VN"/>
        </w:rPr>
      </w:pPr>
    </w:p>
    <w:p w14:paraId="29E282B0" w14:textId="77777777" w:rsidR="00A804D3" w:rsidRPr="00B374C1" w:rsidRDefault="00000000" w:rsidP="000E47FC">
      <w:pPr>
        <w:keepNext/>
        <w:tabs>
          <w:tab w:val="clear" w:pos="8920"/>
        </w:tabs>
        <w:spacing w:before="0" w:after="100"/>
        <w:ind w:firstLine="720"/>
        <w:rPr>
          <w:lang w:val="vi-VN"/>
        </w:rPr>
      </w:pPr>
      <w:r w:rsidRPr="00B374C1">
        <w:rPr>
          <w:lang w:val="vi-VN"/>
        </w:rPr>
        <w:t xml:space="preserve">Khi </w:t>
      </w:r>
      <w:proofErr w:type="spellStart"/>
      <w:r w:rsidRPr="00B374C1">
        <w:rPr>
          <w:lang w:val="vi-VN"/>
        </w:rPr>
        <w:t>Admin</w:t>
      </w:r>
      <w:proofErr w:type="spellEnd"/>
      <w:r w:rsidRPr="00B374C1">
        <w:rPr>
          <w:lang w:val="vi-VN"/>
        </w:rPr>
        <w:t xml:space="preserve"> muốn thêm nhiều hình thức thanh toán hơn. Có thể lựa chọn “</w:t>
      </w:r>
      <w:proofErr w:type="spellStart"/>
      <w:r w:rsidRPr="00B374C1">
        <w:rPr>
          <w:lang w:val="vi-VN"/>
        </w:rPr>
        <w:t>Payment</w:t>
      </w:r>
      <w:proofErr w:type="spellEnd"/>
      <w:r w:rsidRPr="00B374C1">
        <w:rPr>
          <w:lang w:val="vi-VN"/>
        </w:rPr>
        <w:t xml:space="preserve"> </w:t>
      </w:r>
      <w:proofErr w:type="spellStart"/>
      <w:r w:rsidRPr="00B374C1">
        <w:rPr>
          <w:lang w:val="vi-VN"/>
        </w:rPr>
        <w:t>Methods</w:t>
      </w:r>
      <w:proofErr w:type="spellEnd"/>
      <w:r w:rsidRPr="00B374C1">
        <w:rPr>
          <w:lang w:val="vi-VN"/>
        </w:rPr>
        <w:t xml:space="preserve">” ngay trong </w:t>
      </w:r>
      <w:proofErr w:type="spellStart"/>
      <w:r w:rsidRPr="00B374C1">
        <w:rPr>
          <w:lang w:val="vi-VN"/>
        </w:rPr>
        <w:t>Sales</w:t>
      </w:r>
      <w:proofErr w:type="spellEnd"/>
      <w:r w:rsidRPr="00B374C1">
        <w:rPr>
          <w:lang w:val="vi-VN"/>
        </w:rPr>
        <w:t xml:space="preserve"> giống như “</w:t>
      </w:r>
      <w:proofErr w:type="spellStart"/>
      <w:r w:rsidRPr="00B374C1">
        <w:rPr>
          <w:lang w:val="vi-VN"/>
        </w:rPr>
        <w:t>Shipping</w:t>
      </w:r>
      <w:proofErr w:type="spellEnd"/>
      <w:r w:rsidRPr="00B374C1">
        <w:rPr>
          <w:lang w:val="vi-VN"/>
        </w:rPr>
        <w:t xml:space="preserve"> </w:t>
      </w:r>
      <w:proofErr w:type="spellStart"/>
      <w:r w:rsidRPr="00B374C1">
        <w:rPr>
          <w:lang w:val="vi-VN"/>
        </w:rPr>
        <w:t>Methods</w:t>
      </w:r>
      <w:proofErr w:type="spellEnd"/>
      <w:r w:rsidRPr="00B374C1">
        <w:rPr>
          <w:lang w:val="vi-VN"/>
        </w:rPr>
        <w:t xml:space="preserve">” </w:t>
      </w:r>
      <w:r w:rsidRPr="00B374C1">
        <w:rPr>
          <w:lang w:val="vi-VN"/>
        </w:rPr>
        <w:br/>
      </w:r>
      <w:r w:rsidRPr="00B374C1">
        <w:rPr>
          <w:noProof/>
          <w:lang w:val="vi-VN"/>
        </w:rPr>
        <w:drawing>
          <wp:inline distT="114300" distB="114300" distL="114300" distR="114300" wp14:anchorId="66510A46" wp14:editId="4E040F72">
            <wp:extent cx="5667700" cy="2692400"/>
            <wp:effectExtent l="0" t="0" r="0" b="0"/>
            <wp:docPr id="88"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210"/>
                    <a:srcRect/>
                    <a:stretch>
                      <a:fillRect/>
                    </a:stretch>
                  </pic:blipFill>
                  <pic:spPr>
                    <a:xfrm>
                      <a:off x="0" y="0"/>
                      <a:ext cx="5667700" cy="2692400"/>
                    </a:xfrm>
                    <a:prstGeom prst="rect">
                      <a:avLst/>
                    </a:prstGeom>
                    <a:ln/>
                  </pic:spPr>
                </pic:pic>
              </a:graphicData>
            </a:graphic>
          </wp:inline>
        </w:drawing>
      </w:r>
    </w:p>
    <w:p w14:paraId="1D181499" w14:textId="24FD1F78" w:rsidR="00FC6EDA" w:rsidRPr="00B374C1" w:rsidRDefault="00A804D3" w:rsidP="000E47FC">
      <w:pPr>
        <w:pStyle w:val="Caption"/>
        <w:tabs>
          <w:tab w:val="clear" w:pos="8920"/>
        </w:tabs>
        <w:jc w:val="center"/>
        <w:rPr>
          <w:color w:val="auto"/>
          <w:sz w:val="28"/>
          <w:szCs w:val="28"/>
          <w:lang w:val="vi-VN"/>
        </w:rPr>
      </w:pPr>
      <w:bookmarkStart w:id="295" w:name="_Toc182467896"/>
      <w:r w:rsidRPr="00B374C1">
        <w:rPr>
          <w:color w:val="auto"/>
          <w:sz w:val="28"/>
          <w:szCs w:val="28"/>
          <w:lang w:val="vi-VN"/>
        </w:rPr>
        <w:t xml:space="preserve">Hình 3. </w:t>
      </w:r>
      <w:r w:rsidRPr="00B374C1">
        <w:rPr>
          <w:color w:val="auto"/>
          <w:sz w:val="28"/>
          <w:szCs w:val="28"/>
          <w:lang w:val="vi-VN"/>
        </w:rPr>
        <w:fldChar w:fldCharType="begin"/>
      </w:r>
      <w:r w:rsidRPr="00B374C1">
        <w:rPr>
          <w:color w:val="auto"/>
          <w:sz w:val="28"/>
          <w:szCs w:val="28"/>
          <w:lang w:val="vi-VN"/>
        </w:rPr>
        <w:instrText xml:space="preserve"> SEQ Hình_3. \* ARABIC </w:instrText>
      </w:r>
      <w:r w:rsidRPr="00B374C1">
        <w:rPr>
          <w:color w:val="auto"/>
          <w:sz w:val="28"/>
          <w:szCs w:val="28"/>
          <w:lang w:val="vi-VN"/>
        </w:rPr>
        <w:fldChar w:fldCharType="separate"/>
      </w:r>
      <w:r w:rsidR="008B4D3C" w:rsidRPr="00B374C1">
        <w:rPr>
          <w:noProof/>
          <w:color w:val="auto"/>
          <w:sz w:val="28"/>
          <w:szCs w:val="28"/>
          <w:lang w:val="vi-VN"/>
        </w:rPr>
        <w:t>105</w:t>
      </w:r>
      <w:r w:rsidRPr="00B374C1">
        <w:rPr>
          <w:color w:val="auto"/>
          <w:sz w:val="28"/>
          <w:szCs w:val="28"/>
          <w:lang w:val="vi-VN"/>
        </w:rPr>
        <w:fldChar w:fldCharType="end"/>
      </w:r>
      <w:r w:rsidRPr="00B374C1">
        <w:rPr>
          <w:color w:val="auto"/>
          <w:sz w:val="28"/>
          <w:szCs w:val="28"/>
          <w:lang w:val="vi-VN"/>
        </w:rPr>
        <w:t xml:space="preserve"> Giao diện các hình thức thanh toán trong </w:t>
      </w:r>
      <w:proofErr w:type="spellStart"/>
      <w:r w:rsidRPr="00B374C1">
        <w:rPr>
          <w:color w:val="auto"/>
          <w:sz w:val="28"/>
          <w:szCs w:val="28"/>
          <w:lang w:val="vi-VN"/>
        </w:rPr>
        <w:t>Magento</w:t>
      </w:r>
      <w:proofErr w:type="spellEnd"/>
      <w:r w:rsidRPr="00B374C1">
        <w:rPr>
          <w:color w:val="auto"/>
          <w:sz w:val="28"/>
          <w:szCs w:val="28"/>
          <w:lang w:val="vi-VN"/>
        </w:rPr>
        <w:t xml:space="preserve"> </w:t>
      </w:r>
      <w:proofErr w:type="spellStart"/>
      <w:r w:rsidRPr="00B374C1">
        <w:rPr>
          <w:color w:val="auto"/>
          <w:sz w:val="28"/>
          <w:szCs w:val="28"/>
          <w:lang w:val="vi-VN"/>
        </w:rPr>
        <w:t>Admin</w:t>
      </w:r>
      <w:bookmarkEnd w:id="295"/>
      <w:proofErr w:type="spellEnd"/>
    </w:p>
    <w:p w14:paraId="3FDAFFE3" w14:textId="77777777" w:rsidR="00FC6EDA" w:rsidRPr="00B374C1" w:rsidRDefault="00FC6EDA" w:rsidP="000E47FC">
      <w:pPr>
        <w:tabs>
          <w:tab w:val="clear" w:pos="8920"/>
        </w:tabs>
        <w:spacing w:before="0" w:after="100"/>
        <w:rPr>
          <w:lang w:val="vi-VN"/>
        </w:rPr>
      </w:pPr>
    </w:p>
    <w:p w14:paraId="4FBA9BFB" w14:textId="77777777" w:rsidR="008B4D3C" w:rsidRPr="00B374C1" w:rsidRDefault="00000000" w:rsidP="000E47FC">
      <w:pPr>
        <w:tabs>
          <w:tab w:val="clear" w:pos="8920"/>
        </w:tabs>
        <w:spacing w:before="0" w:after="100"/>
        <w:ind w:firstLine="720"/>
        <w:rPr>
          <w:lang w:val="vi-VN"/>
        </w:rPr>
      </w:pPr>
      <w:r w:rsidRPr="00B374C1">
        <w:rPr>
          <w:lang w:val="vi-VN"/>
        </w:rPr>
        <w:t xml:space="preserve">Bạn có thể lựa chọn các hình thức sau và thêm một số nội dung vào. </w:t>
      </w:r>
    </w:p>
    <w:p w14:paraId="4F976AD3" w14:textId="2A6B491A" w:rsidR="00FC6EDA" w:rsidRPr="00B374C1" w:rsidRDefault="008B4D3C" w:rsidP="000E47FC">
      <w:pPr>
        <w:tabs>
          <w:tab w:val="clear" w:pos="8920"/>
        </w:tabs>
        <w:spacing w:before="0" w:after="100"/>
        <w:ind w:firstLine="720"/>
        <w:rPr>
          <w:lang w:val="vi-VN"/>
        </w:rPr>
      </w:pPr>
      <w:r w:rsidRPr="00B374C1">
        <w:rPr>
          <w:lang w:val="vi-VN"/>
        </w:rPr>
        <w:t>+ Thêm mã thanh toán ở “</w:t>
      </w:r>
      <w:proofErr w:type="spellStart"/>
      <w:r w:rsidRPr="00B374C1">
        <w:rPr>
          <w:lang w:val="vi-VN"/>
        </w:rPr>
        <w:t>Cash</w:t>
      </w:r>
      <w:proofErr w:type="spellEnd"/>
      <w:r w:rsidRPr="00B374C1">
        <w:rPr>
          <w:lang w:val="vi-VN"/>
        </w:rPr>
        <w:t xml:space="preserve"> </w:t>
      </w:r>
      <w:proofErr w:type="spellStart"/>
      <w:r w:rsidRPr="00B374C1">
        <w:rPr>
          <w:lang w:val="vi-VN"/>
        </w:rPr>
        <w:t>On</w:t>
      </w:r>
      <w:proofErr w:type="spellEnd"/>
      <w:r w:rsidRPr="00B374C1">
        <w:rPr>
          <w:lang w:val="vi-VN"/>
        </w:rPr>
        <w:t xml:space="preserve"> </w:t>
      </w:r>
      <w:proofErr w:type="spellStart"/>
      <w:r w:rsidRPr="00B374C1">
        <w:rPr>
          <w:lang w:val="vi-VN"/>
        </w:rPr>
        <w:t>Delivery</w:t>
      </w:r>
      <w:proofErr w:type="spellEnd"/>
      <w:r w:rsidRPr="00B374C1">
        <w:rPr>
          <w:lang w:val="vi-VN"/>
        </w:rPr>
        <w:t xml:space="preserve"> </w:t>
      </w:r>
      <w:proofErr w:type="spellStart"/>
      <w:r w:rsidRPr="00B374C1">
        <w:rPr>
          <w:lang w:val="vi-VN"/>
        </w:rPr>
        <w:t>Payment</w:t>
      </w:r>
      <w:proofErr w:type="spellEnd"/>
      <w:r w:rsidRPr="00B374C1">
        <w:rPr>
          <w:lang w:val="vi-VN"/>
        </w:rPr>
        <w:t>”</w:t>
      </w:r>
    </w:p>
    <w:p w14:paraId="325B7325" w14:textId="77777777" w:rsidR="00A804D3" w:rsidRPr="00B374C1" w:rsidRDefault="00000000" w:rsidP="000E47FC">
      <w:pPr>
        <w:keepNext/>
        <w:tabs>
          <w:tab w:val="clear" w:pos="8920"/>
        </w:tabs>
        <w:spacing w:before="0" w:after="100"/>
        <w:rPr>
          <w:lang w:val="vi-VN"/>
        </w:rPr>
      </w:pPr>
      <w:r w:rsidRPr="00B374C1">
        <w:rPr>
          <w:noProof/>
          <w:lang w:val="vi-VN"/>
        </w:rPr>
        <w:lastRenderedPageBreak/>
        <w:drawing>
          <wp:inline distT="114300" distB="114300" distL="114300" distR="114300" wp14:anchorId="0CD17776" wp14:editId="5AE0A4AF">
            <wp:extent cx="5667700" cy="4318000"/>
            <wp:effectExtent l="0" t="0" r="0" b="0"/>
            <wp:docPr id="89"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211"/>
                    <a:srcRect/>
                    <a:stretch>
                      <a:fillRect/>
                    </a:stretch>
                  </pic:blipFill>
                  <pic:spPr>
                    <a:xfrm>
                      <a:off x="0" y="0"/>
                      <a:ext cx="5667700" cy="4318000"/>
                    </a:xfrm>
                    <a:prstGeom prst="rect">
                      <a:avLst/>
                    </a:prstGeom>
                    <a:ln/>
                  </pic:spPr>
                </pic:pic>
              </a:graphicData>
            </a:graphic>
          </wp:inline>
        </w:drawing>
      </w:r>
    </w:p>
    <w:p w14:paraId="7EEA05CD" w14:textId="5EFE9CB2" w:rsidR="00FC6EDA" w:rsidRPr="00B374C1" w:rsidRDefault="00A804D3" w:rsidP="000E47FC">
      <w:pPr>
        <w:pStyle w:val="Caption"/>
        <w:tabs>
          <w:tab w:val="clear" w:pos="8920"/>
        </w:tabs>
        <w:jc w:val="center"/>
        <w:rPr>
          <w:sz w:val="28"/>
          <w:szCs w:val="28"/>
          <w:lang w:val="vi-VN"/>
        </w:rPr>
      </w:pPr>
      <w:bookmarkStart w:id="296" w:name="_Toc182467897"/>
      <w:r w:rsidRPr="00B374C1">
        <w:rPr>
          <w:color w:val="auto"/>
          <w:sz w:val="28"/>
          <w:szCs w:val="28"/>
          <w:lang w:val="vi-VN"/>
        </w:rPr>
        <w:t xml:space="preserve">Hình 3. </w:t>
      </w:r>
      <w:r w:rsidRPr="00B374C1">
        <w:rPr>
          <w:color w:val="auto"/>
          <w:sz w:val="28"/>
          <w:szCs w:val="28"/>
          <w:lang w:val="vi-VN"/>
        </w:rPr>
        <w:fldChar w:fldCharType="begin"/>
      </w:r>
      <w:r w:rsidRPr="00B374C1">
        <w:rPr>
          <w:color w:val="auto"/>
          <w:sz w:val="28"/>
          <w:szCs w:val="28"/>
          <w:lang w:val="vi-VN"/>
        </w:rPr>
        <w:instrText xml:space="preserve"> SEQ Hình_3. \* ARABIC </w:instrText>
      </w:r>
      <w:r w:rsidRPr="00B374C1">
        <w:rPr>
          <w:color w:val="auto"/>
          <w:sz w:val="28"/>
          <w:szCs w:val="28"/>
          <w:lang w:val="vi-VN"/>
        </w:rPr>
        <w:fldChar w:fldCharType="separate"/>
      </w:r>
      <w:r w:rsidR="008B4D3C" w:rsidRPr="00B374C1">
        <w:rPr>
          <w:noProof/>
          <w:color w:val="auto"/>
          <w:sz w:val="28"/>
          <w:szCs w:val="28"/>
          <w:lang w:val="vi-VN"/>
        </w:rPr>
        <w:t>106</w:t>
      </w:r>
      <w:r w:rsidRPr="00B374C1">
        <w:rPr>
          <w:color w:val="auto"/>
          <w:sz w:val="28"/>
          <w:szCs w:val="28"/>
          <w:lang w:val="vi-VN"/>
        </w:rPr>
        <w:fldChar w:fldCharType="end"/>
      </w:r>
      <w:r w:rsidRPr="00B374C1">
        <w:rPr>
          <w:color w:val="auto"/>
          <w:sz w:val="28"/>
          <w:szCs w:val="28"/>
          <w:lang w:val="vi-VN"/>
        </w:rPr>
        <w:t xml:space="preserve"> Giao diện chỉnh sửa thanh toán khi nhận hàng</w:t>
      </w:r>
      <w:bookmarkEnd w:id="296"/>
    </w:p>
    <w:p w14:paraId="72ED91EA" w14:textId="77777777" w:rsidR="00FC6EDA" w:rsidRPr="00B374C1" w:rsidRDefault="00FC6EDA" w:rsidP="000E47FC">
      <w:pPr>
        <w:tabs>
          <w:tab w:val="clear" w:pos="8920"/>
        </w:tabs>
        <w:spacing w:before="0" w:after="100"/>
        <w:rPr>
          <w:lang w:val="vi-VN"/>
        </w:rPr>
      </w:pPr>
    </w:p>
    <w:p w14:paraId="1F03B55F" w14:textId="77777777" w:rsidR="00FC6EDA" w:rsidRPr="00B374C1" w:rsidRDefault="00000000" w:rsidP="000E47FC">
      <w:pPr>
        <w:tabs>
          <w:tab w:val="clear" w:pos="8920"/>
        </w:tabs>
        <w:spacing w:before="0" w:after="100"/>
        <w:rPr>
          <w:lang w:val="vi-VN"/>
        </w:rPr>
      </w:pPr>
      <w:r w:rsidRPr="00B374C1">
        <w:rPr>
          <w:lang w:val="vi-VN"/>
        </w:rPr>
        <w:t>Sau khi thay đổi tất cả các nội dung và chọn “</w:t>
      </w:r>
      <w:proofErr w:type="spellStart"/>
      <w:r w:rsidRPr="00B374C1">
        <w:rPr>
          <w:lang w:val="vi-VN"/>
        </w:rPr>
        <w:t>Save</w:t>
      </w:r>
      <w:proofErr w:type="spellEnd"/>
      <w:r w:rsidRPr="00B374C1">
        <w:rPr>
          <w:lang w:val="vi-VN"/>
        </w:rPr>
        <w:t xml:space="preserve"> </w:t>
      </w:r>
      <w:proofErr w:type="spellStart"/>
      <w:r w:rsidRPr="00B374C1">
        <w:rPr>
          <w:lang w:val="vi-VN"/>
        </w:rPr>
        <w:t>Config</w:t>
      </w:r>
      <w:proofErr w:type="spellEnd"/>
      <w:r w:rsidRPr="00B374C1">
        <w:rPr>
          <w:lang w:val="vi-VN"/>
        </w:rPr>
        <w:t xml:space="preserve">”. Tiếp đó cần xóa bộ nhớ </w:t>
      </w:r>
      <w:proofErr w:type="spellStart"/>
      <w:r w:rsidRPr="00B374C1">
        <w:rPr>
          <w:lang w:val="vi-VN"/>
        </w:rPr>
        <w:t>cache</w:t>
      </w:r>
      <w:proofErr w:type="spellEnd"/>
      <w:r w:rsidRPr="00B374C1">
        <w:rPr>
          <w:lang w:val="vi-VN"/>
        </w:rPr>
        <w:t xml:space="preserve"> để có thể hiển thị đúng nhất. Chọn “</w:t>
      </w:r>
      <w:proofErr w:type="spellStart"/>
      <w:r w:rsidRPr="00B374C1">
        <w:rPr>
          <w:lang w:val="vi-VN"/>
        </w:rPr>
        <w:t>FLush</w:t>
      </w:r>
      <w:proofErr w:type="spellEnd"/>
      <w:r w:rsidRPr="00B374C1">
        <w:rPr>
          <w:lang w:val="vi-VN"/>
        </w:rPr>
        <w:t xml:space="preserve"> </w:t>
      </w:r>
      <w:proofErr w:type="spellStart"/>
      <w:r w:rsidRPr="00B374C1">
        <w:rPr>
          <w:lang w:val="vi-VN"/>
        </w:rPr>
        <w:t>Magento</w:t>
      </w:r>
      <w:proofErr w:type="spellEnd"/>
      <w:r w:rsidRPr="00B374C1">
        <w:rPr>
          <w:lang w:val="vi-VN"/>
        </w:rPr>
        <w:t xml:space="preserve"> </w:t>
      </w:r>
      <w:proofErr w:type="spellStart"/>
      <w:r w:rsidRPr="00B374C1">
        <w:rPr>
          <w:lang w:val="vi-VN"/>
        </w:rPr>
        <w:t>Cache</w:t>
      </w:r>
      <w:proofErr w:type="spellEnd"/>
      <w:r w:rsidRPr="00B374C1">
        <w:rPr>
          <w:lang w:val="vi-VN"/>
        </w:rPr>
        <w:t>”.</w:t>
      </w:r>
    </w:p>
    <w:p w14:paraId="7BF08E03" w14:textId="77777777" w:rsidR="00A804D3" w:rsidRPr="00B374C1" w:rsidRDefault="00000000" w:rsidP="000E47FC">
      <w:pPr>
        <w:keepNext/>
        <w:tabs>
          <w:tab w:val="clear" w:pos="8920"/>
        </w:tabs>
        <w:spacing w:before="0" w:after="100"/>
        <w:rPr>
          <w:lang w:val="vi-VN"/>
        </w:rPr>
      </w:pPr>
      <w:r w:rsidRPr="00B374C1">
        <w:rPr>
          <w:noProof/>
          <w:lang w:val="vi-VN"/>
        </w:rPr>
        <w:drawing>
          <wp:inline distT="114300" distB="114300" distL="114300" distR="114300" wp14:anchorId="771ABDF7" wp14:editId="57F69840">
            <wp:extent cx="5667700" cy="2489200"/>
            <wp:effectExtent l="0" t="0" r="0" b="0"/>
            <wp:docPr id="151" name="image150.png"/>
            <wp:cNvGraphicFramePr/>
            <a:graphic xmlns:a="http://schemas.openxmlformats.org/drawingml/2006/main">
              <a:graphicData uri="http://schemas.openxmlformats.org/drawingml/2006/picture">
                <pic:pic xmlns:pic="http://schemas.openxmlformats.org/drawingml/2006/picture">
                  <pic:nvPicPr>
                    <pic:cNvPr id="0" name="image150.png"/>
                    <pic:cNvPicPr preferRelativeResize="0"/>
                  </pic:nvPicPr>
                  <pic:blipFill>
                    <a:blip r:embed="rId212"/>
                    <a:srcRect/>
                    <a:stretch>
                      <a:fillRect/>
                    </a:stretch>
                  </pic:blipFill>
                  <pic:spPr>
                    <a:xfrm>
                      <a:off x="0" y="0"/>
                      <a:ext cx="5667700" cy="2489200"/>
                    </a:xfrm>
                    <a:prstGeom prst="rect">
                      <a:avLst/>
                    </a:prstGeom>
                    <a:ln/>
                  </pic:spPr>
                </pic:pic>
              </a:graphicData>
            </a:graphic>
          </wp:inline>
        </w:drawing>
      </w:r>
    </w:p>
    <w:p w14:paraId="6C51BE9F" w14:textId="3D5BF81F" w:rsidR="00FC6EDA" w:rsidRPr="00B374C1" w:rsidRDefault="00A804D3" w:rsidP="000E47FC">
      <w:pPr>
        <w:pStyle w:val="Caption"/>
        <w:tabs>
          <w:tab w:val="clear" w:pos="8920"/>
        </w:tabs>
        <w:jc w:val="center"/>
        <w:rPr>
          <w:color w:val="auto"/>
          <w:sz w:val="28"/>
          <w:szCs w:val="28"/>
          <w:lang w:val="vi-VN"/>
        </w:rPr>
      </w:pPr>
      <w:bookmarkStart w:id="297" w:name="_Toc182467898"/>
      <w:r w:rsidRPr="00B374C1">
        <w:rPr>
          <w:color w:val="auto"/>
          <w:sz w:val="28"/>
          <w:szCs w:val="28"/>
          <w:lang w:val="vi-VN"/>
        </w:rPr>
        <w:t xml:space="preserve">Hình 3. </w:t>
      </w:r>
      <w:r w:rsidRPr="00B374C1">
        <w:rPr>
          <w:color w:val="auto"/>
          <w:sz w:val="28"/>
          <w:szCs w:val="28"/>
          <w:lang w:val="vi-VN"/>
        </w:rPr>
        <w:fldChar w:fldCharType="begin"/>
      </w:r>
      <w:r w:rsidRPr="00B374C1">
        <w:rPr>
          <w:color w:val="auto"/>
          <w:sz w:val="28"/>
          <w:szCs w:val="28"/>
          <w:lang w:val="vi-VN"/>
        </w:rPr>
        <w:instrText xml:space="preserve"> SEQ Hình_3. \* ARABIC </w:instrText>
      </w:r>
      <w:r w:rsidRPr="00B374C1">
        <w:rPr>
          <w:color w:val="auto"/>
          <w:sz w:val="28"/>
          <w:szCs w:val="28"/>
          <w:lang w:val="vi-VN"/>
        </w:rPr>
        <w:fldChar w:fldCharType="separate"/>
      </w:r>
      <w:r w:rsidR="008B4D3C" w:rsidRPr="00B374C1">
        <w:rPr>
          <w:noProof/>
          <w:color w:val="auto"/>
          <w:sz w:val="28"/>
          <w:szCs w:val="28"/>
          <w:lang w:val="vi-VN"/>
        </w:rPr>
        <w:t>107</w:t>
      </w:r>
      <w:r w:rsidRPr="00B374C1">
        <w:rPr>
          <w:color w:val="auto"/>
          <w:sz w:val="28"/>
          <w:szCs w:val="28"/>
          <w:lang w:val="vi-VN"/>
        </w:rPr>
        <w:fldChar w:fldCharType="end"/>
      </w:r>
      <w:r w:rsidRPr="00B374C1">
        <w:rPr>
          <w:color w:val="auto"/>
          <w:sz w:val="28"/>
          <w:szCs w:val="28"/>
          <w:lang w:val="vi-VN"/>
        </w:rPr>
        <w:t xml:space="preserve"> Giao diện xóa bộ nhớ </w:t>
      </w:r>
      <w:proofErr w:type="spellStart"/>
      <w:r w:rsidRPr="00B374C1">
        <w:rPr>
          <w:color w:val="auto"/>
          <w:sz w:val="28"/>
          <w:szCs w:val="28"/>
          <w:lang w:val="vi-VN"/>
        </w:rPr>
        <w:t>cache</w:t>
      </w:r>
      <w:bookmarkEnd w:id="297"/>
      <w:proofErr w:type="spellEnd"/>
    </w:p>
    <w:p w14:paraId="170AD40C" w14:textId="77777777" w:rsidR="00FC6EDA" w:rsidRPr="00B374C1" w:rsidRDefault="00FC6EDA" w:rsidP="000E47FC">
      <w:pPr>
        <w:tabs>
          <w:tab w:val="clear" w:pos="8920"/>
        </w:tabs>
        <w:spacing w:before="0" w:after="100"/>
        <w:rPr>
          <w:lang w:val="vi-VN"/>
        </w:rPr>
      </w:pPr>
    </w:p>
    <w:p w14:paraId="185CEB21" w14:textId="22189267" w:rsidR="008B4D3C" w:rsidRPr="00B374C1" w:rsidRDefault="008B4D3C" w:rsidP="000E47FC">
      <w:pPr>
        <w:tabs>
          <w:tab w:val="clear" w:pos="8920"/>
        </w:tabs>
        <w:spacing w:before="0" w:after="100"/>
        <w:ind w:firstLine="720"/>
        <w:rPr>
          <w:lang w:val="vi-VN"/>
        </w:rPr>
      </w:pPr>
      <w:r w:rsidRPr="00B374C1">
        <w:rPr>
          <w:lang w:val="vi-VN"/>
        </w:rPr>
        <w:t>+ Thêm mã thanh toán ở “</w:t>
      </w:r>
      <w:proofErr w:type="spellStart"/>
      <w:r w:rsidRPr="00B374C1">
        <w:rPr>
          <w:lang w:val="vi-VN"/>
        </w:rPr>
        <w:t>Bank</w:t>
      </w:r>
      <w:proofErr w:type="spellEnd"/>
      <w:r w:rsidRPr="00B374C1">
        <w:rPr>
          <w:lang w:val="vi-VN"/>
        </w:rPr>
        <w:t xml:space="preserve"> </w:t>
      </w:r>
      <w:proofErr w:type="spellStart"/>
      <w:r w:rsidRPr="00B374C1">
        <w:rPr>
          <w:lang w:val="vi-VN"/>
        </w:rPr>
        <w:t>Transfer</w:t>
      </w:r>
      <w:proofErr w:type="spellEnd"/>
      <w:r w:rsidRPr="00B374C1">
        <w:rPr>
          <w:lang w:val="vi-VN"/>
        </w:rPr>
        <w:t xml:space="preserve"> </w:t>
      </w:r>
      <w:proofErr w:type="spellStart"/>
      <w:r w:rsidRPr="00B374C1">
        <w:rPr>
          <w:lang w:val="vi-VN"/>
        </w:rPr>
        <w:t>Payment</w:t>
      </w:r>
      <w:proofErr w:type="spellEnd"/>
      <w:r w:rsidRPr="00B374C1">
        <w:rPr>
          <w:lang w:val="vi-VN"/>
        </w:rPr>
        <w:t>”</w:t>
      </w:r>
    </w:p>
    <w:p w14:paraId="72EA1907" w14:textId="77777777" w:rsidR="008B4D3C" w:rsidRPr="00B374C1" w:rsidRDefault="008B4D3C" w:rsidP="000E47FC">
      <w:pPr>
        <w:keepNext/>
        <w:tabs>
          <w:tab w:val="clear" w:pos="8920"/>
        </w:tabs>
        <w:spacing w:before="0" w:after="100"/>
        <w:rPr>
          <w:lang w:val="vi-VN"/>
        </w:rPr>
      </w:pPr>
      <w:r w:rsidRPr="00B374C1">
        <w:rPr>
          <w:noProof/>
          <w:lang w:val="vi-VN"/>
        </w:rPr>
        <w:lastRenderedPageBreak/>
        <w:drawing>
          <wp:inline distT="0" distB="0" distL="0" distR="0" wp14:anchorId="3E5D8CDF" wp14:editId="515A1513">
            <wp:extent cx="5756910" cy="3030220"/>
            <wp:effectExtent l="0" t="0" r="0" b="0"/>
            <wp:docPr id="3887514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751498" name=""/>
                    <pic:cNvPicPr/>
                  </pic:nvPicPr>
                  <pic:blipFill>
                    <a:blip r:embed="rId213"/>
                    <a:stretch>
                      <a:fillRect/>
                    </a:stretch>
                  </pic:blipFill>
                  <pic:spPr>
                    <a:xfrm>
                      <a:off x="0" y="0"/>
                      <a:ext cx="5756910" cy="3030220"/>
                    </a:xfrm>
                    <a:prstGeom prst="rect">
                      <a:avLst/>
                    </a:prstGeom>
                  </pic:spPr>
                </pic:pic>
              </a:graphicData>
            </a:graphic>
          </wp:inline>
        </w:drawing>
      </w:r>
    </w:p>
    <w:p w14:paraId="7CB28EE1" w14:textId="2F83955C" w:rsidR="008B4D3C" w:rsidRPr="00B374C1" w:rsidRDefault="008B4D3C" w:rsidP="000E47FC">
      <w:pPr>
        <w:pStyle w:val="Caption"/>
        <w:tabs>
          <w:tab w:val="clear" w:pos="8920"/>
        </w:tabs>
        <w:jc w:val="center"/>
        <w:rPr>
          <w:color w:val="auto"/>
          <w:sz w:val="28"/>
          <w:szCs w:val="28"/>
          <w:lang w:val="vi-VN"/>
        </w:rPr>
      </w:pPr>
      <w:bookmarkStart w:id="298" w:name="_Toc182467899"/>
      <w:r w:rsidRPr="00B374C1">
        <w:rPr>
          <w:color w:val="auto"/>
          <w:sz w:val="28"/>
          <w:szCs w:val="28"/>
          <w:lang w:val="vi-VN"/>
        </w:rPr>
        <w:t xml:space="preserve">Hình 3. </w:t>
      </w:r>
      <w:r w:rsidRPr="00B374C1">
        <w:rPr>
          <w:color w:val="auto"/>
          <w:sz w:val="28"/>
          <w:szCs w:val="28"/>
          <w:lang w:val="vi-VN"/>
        </w:rPr>
        <w:fldChar w:fldCharType="begin"/>
      </w:r>
      <w:r w:rsidRPr="00B374C1">
        <w:rPr>
          <w:color w:val="auto"/>
          <w:sz w:val="28"/>
          <w:szCs w:val="28"/>
          <w:lang w:val="vi-VN"/>
        </w:rPr>
        <w:instrText xml:space="preserve"> SEQ Hình_3. \* ARABIC </w:instrText>
      </w:r>
      <w:r w:rsidRPr="00B374C1">
        <w:rPr>
          <w:color w:val="auto"/>
          <w:sz w:val="28"/>
          <w:szCs w:val="28"/>
          <w:lang w:val="vi-VN"/>
        </w:rPr>
        <w:fldChar w:fldCharType="separate"/>
      </w:r>
      <w:r w:rsidRPr="00B374C1">
        <w:rPr>
          <w:noProof/>
          <w:color w:val="auto"/>
          <w:sz w:val="28"/>
          <w:szCs w:val="28"/>
          <w:lang w:val="vi-VN"/>
        </w:rPr>
        <w:t>108</w:t>
      </w:r>
      <w:r w:rsidRPr="00B374C1">
        <w:rPr>
          <w:color w:val="auto"/>
          <w:sz w:val="28"/>
          <w:szCs w:val="28"/>
          <w:lang w:val="vi-VN"/>
        </w:rPr>
        <w:fldChar w:fldCharType="end"/>
      </w:r>
      <w:r w:rsidRPr="00B374C1">
        <w:rPr>
          <w:color w:val="auto"/>
          <w:sz w:val="28"/>
          <w:szCs w:val="28"/>
          <w:lang w:val="vi-VN"/>
        </w:rPr>
        <w:t xml:space="preserve"> Giao diện chỉnh sửa “</w:t>
      </w:r>
      <w:proofErr w:type="spellStart"/>
      <w:r w:rsidRPr="00B374C1">
        <w:rPr>
          <w:color w:val="auto"/>
          <w:sz w:val="28"/>
          <w:szCs w:val="28"/>
          <w:lang w:val="vi-VN"/>
        </w:rPr>
        <w:t>Bank</w:t>
      </w:r>
      <w:proofErr w:type="spellEnd"/>
      <w:r w:rsidRPr="00B374C1">
        <w:rPr>
          <w:color w:val="auto"/>
          <w:sz w:val="28"/>
          <w:szCs w:val="28"/>
          <w:lang w:val="vi-VN"/>
        </w:rPr>
        <w:t xml:space="preserve"> </w:t>
      </w:r>
      <w:proofErr w:type="spellStart"/>
      <w:r w:rsidRPr="00B374C1">
        <w:rPr>
          <w:color w:val="auto"/>
          <w:sz w:val="28"/>
          <w:szCs w:val="28"/>
          <w:lang w:val="vi-VN"/>
        </w:rPr>
        <w:t>Transfer</w:t>
      </w:r>
      <w:proofErr w:type="spellEnd"/>
      <w:r w:rsidRPr="00B374C1">
        <w:rPr>
          <w:color w:val="auto"/>
          <w:sz w:val="28"/>
          <w:szCs w:val="28"/>
          <w:lang w:val="vi-VN"/>
        </w:rPr>
        <w:t xml:space="preserve"> </w:t>
      </w:r>
      <w:proofErr w:type="spellStart"/>
      <w:r w:rsidRPr="00B374C1">
        <w:rPr>
          <w:color w:val="auto"/>
          <w:sz w:val="28"/>
          <w:szCs w:val="28"/>
          <w:lang w:val="vi-VN"/>
        </w:rPr>
        <w:t>Payment</w:t>
      </w:r>
      <w:proofErr w:type="spellEnd"/>
      <w:r w:rsidRPr="00B374C1">
        <w:rPr>
          <w:color w:val="auto"/>
          <w:sz w:val="28"/>
          <w:szCs w:val="28"/>
          <w:lang w:val="vi-VN"/>
        </w:rPr>
        <w:t>”</w:t>
      </w:r>
      <w:bookmarkEnd w:id="298"/>
    </w:p>
    <w:p w14:paraId="1575949F" w14:textId="77777777" w:rsidR="00FC6EDA" w:rsidRPr="00B374C1" w:rsidRDefault="00FC6EDA" w:rsidP="000E47FC">
      <w:pPr>
        <w:tabs>
          <w:tab w:val="clear" w:pos="8920"/>
        </w:tabs>
        <w:spacing w:before="0" w:after="100"/>
        <w:rPr>
          <w:lang w:val="vi-VN"/>
        </w:rPr>
      </w:pPr>
    </w:p>
    <w:p w14:paraId="5AD35D72" w14:textId="77777777" w:rsidR="00FC6EDA" w:rsidRPr="00B374C1" w:rsidRDefault="00FC6EDA" w:rsidP="000E47FC">
      <w:pPr>
        <w:tabs>
          <w:tab w:val="clear" w:pos="8920"/>
        </w:tabs>
        <w:spacing w:before="0" w:after="100"/>
        <w:ind w:left="1440"/>
        <w:rPr>
          <w:lang w:val="vi-VN"/>
        </w:rPr>
      </w:pPr>
    </w:p>
    <w:p w14:paraId="79B4B567" w14:textId="77777777" w:rsidR="00FC6EDA" w:rsidRPr="00B374C1" w:rsidRDefault="00FC6EDA" w:rsidP="000E47FC">
      <w:pPr>
        <w:tabs>
          <w:tab w:val="clear" w:pos="8920"/>
        </w:tabs>
        <w:ind w:left="2160"/>
        <w:rPr>
          <w:lang w:val="vi-VN"/>
        </w:rPr>
      </w:pPr>
    </w:p>
    <w:p w14:paraId="24A02C34" w14:textId="77777777" w:rsidR="00FC6EDA" w:rsidRPr="00B374C1" w:rsidRDefault="00FC6EDA" w:rsidP="000E47FC">
      <w:pPr>
        <w:tabs>
          <w:tab w:val="clear" w:pos="8920"/>
        </w:tabs>
        <w:spacing w:before="0" w:after="100"/>
        <w:ind w:firstLine="720"/>
        <w:rPr>
          <w:lang w:val="vi-VN"/>
        </w:rPr>
      </w:pPr>
    </w:p>
    <w:p w14:paraId="2FCC7D11" w14:textId="77777777" w:rsidR="00FC6EDA" w:rsidRPr="00B374C1" w:rsidRDefault="00FC6EDA" w:rsidP="000E47FC">
      <w:pPr>
        <w:tabs>
          <w:tab w:val="clear" w:pos="8920"/>
        </w:tabs>
        <w:spacing w:before="0" w:after="100"/>
        <w:ind w:firstLine="720"/>
        <w:rPr>
          <w:lang w:val="vi-VN"/>
        </w:rPr>
      </w:pPr>
    </w:p>
    <w:p w14:paraId="52E6B52A" w14:textId="77777777" w:rsidR="00FC6EDA" w:rsidRPr="00B374C1" w:rsidRDefault="00FC6EDA" w:rsidP="000E47FC">
      <w:pPr>
        <w:tabs>
          <w:tab w:val="clear" w:pos="8920"/>
        </w:tabs>
        <w:spacing w:before="0" w:after="100"/>
        <w:rPr>
          <w:lang w:val="vi-VN"/>
        </w:rPr>
      </w:pPr>
    </w:p>
    <w:p w14:paraId="77C0EABD" w14:textId="77777777" w:rsidR="00FC6EDA" w:rsidRPr="00B374C1" w:rsidRDefault="00FC6EDA" w:rsidP="000E47FC">
      <w:pPr>
        <w:tabs>
          <w:tab w:val="clear" w:pos="8920"/>
        </w:tabs>
        <w:spacing w:before="0" w:after="100"/>
        <w:rPr>
          <w:lang w:val="vi-VN"/>
        </w:rPr>
      </w:pPr>
    </w:p>
    <w:p w14:paraId="3EFA56BC" w14:textId="77777777" w:rsidR="00FC6EDA" w:rsidRPr="00B374C1" w:rsidRDefault="00FC6EDA" w:rsidP="000E47FC">
      <w:pPr>
        <w:tabs>
          <w:tab w:val="clear" w:pos="8920"/>
        </w:tabs>
        <w:spacing w:before="0" w:after="100"/>
        <w:ind w:left="2160"/>
        <w:rPr>
          <w:lang w:val="vi-VN"/>
        </w:rPr>
      </w:pPr>
    </w:p>
    <w:p w14:paraId="24DE50BA" w14:textId="77777777" w:rsidR="00FC6EDA" w:rsidRPr="00B374C1" w:rsidRDefault="00FC6EDA" w:rsidP="000E47FC">
      <w:pPr>
        <w:tabs>
          <w:tab w:val="clear" w:pos="8920"/>
        </w:tabs>
        <w:spacing w:before="0" w:after="100"/>
        <w:rPr>
          <w:lang w:val="vi-VN"/>
        </w:rPr>
      </w:pPr>
    </w:p>
    <w:p w14:paraId="7FCBAEA8" w14:textId="77777777" w:rsidR="00FC6EDA" w:rsidRPr="00B374C1" w:rsidRDefault="00FC6EDA" w:rsidP="000E47FC">
      <w:pPr>
        <w:tabs>
          <w:tab w:val="clear" w:pos="8920"/>
        </w:tabs>
        <w:spacing w:before="0" w:after="100"/>
        <w:rPr>
          <w:lang w:val="vi-VN"/>
        </w:rPr>
      </w:pPr>
    </w:p>
    <w:p w14:paraId="43F860FC" w14:textId="77777777" w:rsidR="00FC6EDA" w:rsidRPr="00B374C1" w:rsidRDefault="00000000" w:rsidP="000E47FC">
      <w:pPr>
        <w:tabs>
          <w:tab w:val="clear" w:pos="8920"/>
        </w:tabs>
        <w:spacing w:before="0" w:after="100"/>
        <w:rPr>
          <w:b/>
          <w:lang w:val="vi-VN"/>
        </w:rPr>
      </w:pPr>
      <w:r w:rsidRPr="00B374C1">
        <w:rPr>
          <w:lang w:val="vi-VN"/>
        </w:rPr>
        <w:br w:type="page"/>
      </w:r>
    </w:p>
    <w:p w14:paraId="2AAD8A6D" w14:textId="77777777" w:rsidR="00FC6EDA" w:rsidRPr="00B374C1" w:rsidRDefault="00000000" w:rsidP="000E47FC">
      <w:pPr>
        <w:tabs>
          <w:tab w:val="clear" w:pos="8920"/>
        </w:tabs>
        <w:spacing w:before="0" w:after="100"/>
        <w:jc w:val="center"/>
        <w:rPr>
          <w:b/>
          <w:lang w:val="vi-VN"/>
        </w:rPr>
      </w:pPr>
      <w:r w:rsidRPr="00B374C1">
        <w:rPr>
          <w:b/>
          <w:lang w:val="vi-VN"/>
        </w:rPr>
        <w:lastRenderedPageBreak/>
        <w:t>CHƯƠNG 4: Các bài tập tuần đã làm</w:t>
      </w:r>
    </w:p>
    <w:p w14:paraId="5EA43A22" w14:textId="77777777" w:rsidR="00FC6EDA" w:rsidRPr="00B374C1" w:rsidRDefault="00000000" w:rsidP="000E47FC">
      <w:pPr>
        <w:numPr>
          <w:ilvl w:val="0"/>
          <w:numId w:val="214"/>
        </w:numPr>
        <w:tabs>
          <w:tab w:val="clear" w:pos="8920"/>
        </w:tabs>
        <w:spacing w:after="0"/>
        <w:rPr>
          <w:highlight w:val="white"/>
          <w:lang w:val="vi-VN"/>
        </w:rPr>
      </w:pPr>
      <w:r w:rsidRPr="00B374C1">
        <w:rPr>
          <w:highlight w:val="white"/>
          <w:lang w:val="vi-VN"/>
        </w:rPr>
        <w:t>Tuần 1:</w:t>
      </w:r>
    </w:p>
    <w:p w14:paraId="5D570F94" w14:textId="77777777" w:rsidR="00FC6EDA" w:rsidRPr="00B374C1" w:rsidRDefault="00000000" w:rsidP="000E47FC">
      <w:pPr>
        <w:numPr>
          <w:ilvl w:val="0"/>
          <w:numId w:val="20"/>
        </w:numPr>
        <w:tabs>
          <w:tab w:val="clear" w:pos="8920"/>
        </w:tabs>
        <w:spacing w:before="0" w:after="0"/>
        <w:rPr>
          <w:highlight w:val="white"/>
          <w:lang w:val="vi-VN"/>
        </w:rPr>
      </w:pPr>
      <w:r w:rsidRPr="00B374C1">
        <w:rPr>
          <w:highlight w:val="white"/>
          <w:lang w:val="vi-VN"/>
        </w:rPr>
        <w:t>Chia nhóm</w:t>
      </w:r>
    </w:p>
    <w:p w14:paraId="6FFD89D0" w14:textId="77777777" w:rsidR="00FC6EDA" w:rsidRPr="00B374C1" w:rsidRDefault="00000000" w:rsidP="000E47FC">
      <w:pPr>
        <w:numPr>
          <w:ilvl w:val="0"/>
          <w:numId w:val="219"/>
        </w:numPr>
        <w:tabs>
          <w:tab w:val="clear" w:pos="8920"/>
        </w:tabs>
        <w:spacing w:before="0" w:after="0"/>
        <w:rPr>
          <w:highlight w:val="white"/>
          <w:lang w:val="vi-VN"/>
        </w:rPr>
      </w:pPr>
      <w:r w:rsidRPr="00B374C1">
        <w:rPr>
          <w:highlight w:val="white"/>
          <w:lang w:val="vi-VN"/>
        </w:rPr>
        <w:t xml:space="preserve">Đọc và trình bày lại với nội dung mới </w:t>
      </w:r>
      <w:proofErr w:type="spellStart"/>
      <w:r w:rsidRPr="00B374C1">
        <w:rPr>
          <w:highlight w:val="white"/>
          <w:lang w:val="vi-VN"/>
        </w:rPr>
        <w:t>file</w:t>
      </w:r>
      <w:proofErr w:type="spellEnd"/>
      <w:r w:rsidRPr="00B374C1">
        <w:rPr>
          <w:highlight w:val="white"/>
          <w:lang w:val="vi-VN"/>
        </w:rPr>
        <w:t xml:space="preserve"> C1.pdf thầy gửi</w:t>
      </w:r>
    </w:p>
    <w:p w14:paraId="6C9CE3BA" w14:textId="77777777" w:rsidR="00FC6EDA" w:rsidRPr="00B374C1" w:rsidRDefault="00000000" w:rsidP="000E47FC">
      <w:pPr>
        <w:numPr>
          <w:ilvl w:val="0"/>
          <w:numId w:val="214"/>
        </w:numPr>
        <w:tabs>
          <w:tab w:val="clear" w:pos="8920"/>
        </w:tabs>
        <w:spacing w:before="0" w:after="0"/>
        <w:rPr>
          <w:highlight w:val="white"/>
          <w:lang w:val="vi-VN"/>
        </w:rPr>
      </w:pPr>
      <w:r w:rsidRPr="00B374C1">
        <w:rPr>
          <w:highlight w:val="white"/>
          <w:lang w:val="vi-VN"/>
        </w:rPr>
        <w:t>Tuần 2:</w:t>
      </w:r>
    </w:p>
    <w:p w14:paraId="59D93774" w14:textId="77777777" w:rsidR="00FC6EDA" w:rsidRPr="00B374C1" w:rsidRDefault="00000000" w:rsidP="000E47FC">
      <w:pPr>
        <w:numPr>
          <w:ilvl w:val="0"/>
          <w:numId w:val="202"/>
        </w:numPr>
        <w:tabs>
          <w:tab w:val="clear" w:pos="8920"/>
        </w:tabs>
        <w:spacing w:before="0" w:after="0"/>
        <w:rPr>
          <w:highlight w:val="white"/>
          <w:lang w:val="vi-VN"/>
        </w:rPr>
      </w:pPr>
      <w:r w:rsidRPr="00B374C1">
        <w:rPr>
          <w:highlight w:val="white"/>
          <w:lang w:val="vi-VN"/>
        </w:rPr>
        <w:t xml:space="preserve">Tiếp tục đọc và trình bày lại với nội dung mới </w:t>
      </w:r>
      <w:proofErr w:type="spellStart"/>
      <w:r w:rsidRPr="00B374C1">
        <w:rPr>
          <w:highlight w:val="white"/>
          <w:lang w:val="vi-VN"/>
        </w:rPr>
        <w:t>file</w:t>
      </w:r>
      <w:proofErr w:type="spellEnd"/>
      <w:r w:rsidRPr="00B374C1">
        <w:rPr>
          <w:highlight w:val="white"/>
          <w:lang w:val="vi-VN"/>
        </w:rPr>
        <w:t xml:space="preserve"> C1-2024.pdf thầy gửi</w:t>
      </w:r>
    </w:p>
    <w:p w14:paraId="7D3131BB" w14:textId="77777777" w:rsidR="00FC6EDA" w:rsidRPr="00B374C1" w:rsidRDefault="00000000" w:rsidP="000E47FC">
      <w:pPr>
        <w:numPr>
          <w:ilvl w:val="0"/>
          <w:numId w:val="214"/>
        </w:numPr>
        <w:tabs>
          <w:tab w:val="clear" w:pos="8920"/>
        </w:tabs>
        <w:spacing w:before="0" w:after="0"/>
        <w:rPr>
          <w:lang w:val="vi-VN"/>
        </w:rPr>
      </w:pPr>
      <w:r w:rsidRPr="00B374C1">
        <w:rPr>
          <w:lang w:val="vi-VN"/>
        </w:rPr>
        <w:t>Tuần 3:</w:t>
      </w:r>
    </w:p>
    <w:p w14:paraId="634DD5E8" w14:textId="77777777" w:rsidR="00FC6EDA" w:rsidRPr="00B374C1" w:rsidRDefault="00000000" w:rsidP="000E47FC">
      <w:pPr>
        <w:numPr>
          <w:ilvl w:val="0"/>
          <w:numId w:val="174"/>
        </w:numPr>
        <w:tabs>
          <w:tab w:val="clear" w:pos="8920"/>
        </w:tabs>
        <w:spacing w:before="0" w:after="0"/>
        <w:rPr>
          <w:lang w:val="vi-VN"/>
        </w:rPr>
      </w:pPr>
      <w:r w:rsidRPr="00B374C1">
        <w:rPr>
          <w:lang w:val="vi-VN"/>
        </w:rPr>
        <w:t>Trả lời 7 câu hỏi:</w:t>
      </w:r>
    </w:p>
    <w:p w14:paraId="3C14129A" w14:textId="77777777" w:rsidR="00FC6EDA" w:rsidRPr="00B374C1" w:rsidRDefault="00000000" w:rsidP="000E47FC">
      <w:pPr>
        <w:numPr>
          <w:ilvl w:val="0"/>
          <w:numId w:val="67"/>
        </w:numPr>
        <w:tabs>
          <w:tab w:val="clear" w:pos="8920"/>
        </w:tabs>
        <w:spacing w:before="0" w:after="0"/>
        <w:rPr>
          <w:lang w:val="vi-VN"/>
        </w:rPr>
      </w:pPr>
      <w:r w:rsidRPr="00B374C1">
        <w:rPr>
          <w:lang w:val="vi-VN"/>
        </w:rPr>
        <w:t>Thương mại điện tử là gì và nó đã phát triển như thế nào qua các giai đoạn lịch sử?</w:t>
      </w:r>
    </w:p>
    <w:p w14:paraId="691A784F" w14:textId="77777777" w:rsidR="00FC6EDA" w:rsidRPr="00B374C1" w:rsidRDefault="00000000" w:rsidP="000E47FC">
      <w:pPr>
        <w:numPr>
          <w:ilvl w:val="0"/>
          <w:numId w:val="67"/>
        </w:numPr>
        <w:tabs>
          <w:tab w:val="clear" w:pos="8920"/>
        </w:tabs>
        <w:spacing w:before="0" w:after="0"/>
        <w:rPr>
          <w:lang w:val="vi-VN"/>
        </w:rPr>
      </w:pPr>
      <w:r w:rsidRPr="00B374C1">
        <w:rPr>
          <w:lang w:val="vi-VN"/>
        </w:rPr>
        <w:t>Những đặc điểm và đặc trưng chính của Thương mại điện tử so với thương mại truyền thống là gì?</w:t>
      </w:r>
    </w:p>
    <w:p w14:paraId="37864AC9" w14:textId="77777777" w:rsidR="00FC6EDA" w:rsidRPr="00B374C1" w:rsidRDefault="00000000" w:rsidP="000E47FC">
      <w:pPr>
        <w:numPr>
          <w:ilvl w:val="0"/>
          <w:numId w:val="67"/>
        </w:numPr>
        <w:tabs>
          <w:tab w:val="clear" w:pos="8920"/>
        </w:tabs>
        <w:spacing w:before="0" w:after="0"/>
        <w:rPr>
          <w:lang w:val="vi-VN"/>
        </w:rPr>
      </w:pPr>
      <w:r w:rsidRPr="00B374C1">
        <w:rPr>
          <w:lang w:val="vi-VN"/>
        </w:rPr>
        <w:t>Các mô hình Thương mại điện tử phổ biến hiện nay là gì và đặc điểm của từng mô hình?</w:t>
      </w:r>
    </w:p>
    <w:p w14:paraId="35EFE3ED" w14:textId="77777777" w:rsidR="00FC6EDA" w:rsidRPr="00B374C1" w:rsidRDefault="00000000" w:rsidP="000E47FC">
      <w:pPr>
        <w:numPr>
          <w:ilvl w:val="0"/>
          <w:numId w:val="67"/>
        </w:numPr>
        <w:tabs>
          <w:tab w:val="clear" w:pos="8920"/>
        </w:tabs>
        <w:spacing w:before="0" w:after="0"/>
        <w:rPr>
          <w:lang w:val="vi-VN"/>
        </w:rPr>
      </w:pPr>
      <w:r w:rsidRPr="00B374C1">
        <w:rPr>
          <w:lang w:val="vi-VN"/>
        </w:rPr>
        <w:t>Lợi ích và thách thức mà Thương mại điện tử mang lại cho doanh nghiệp và người tiêu dùng là gì?</w:t>
      </w:r>
    </w:p>
    <w:p w14:paraId="4F07CBF2" w14:textId="77777777" w:rsidR="00FC6EDA" w:rsidRPr="00B374C1" w:rsidRDefault="00000000" w:rsidP="000E47FC">
      <w:pPr>
        <w:numPr>
          <w:ilvl w:val="0"/>
          <w:numId w:val="67"/>
        </w:numPr>
        <w:tabs>
          <w:tab w:val="clear" w:pos="8920"/>
        </w:tabs>
        <w:spacing w:before="0" w:after="0"/>
        <w:rPr>
          <w:lang w:val="vi-VN"/>
        </w:rPr>
      </w:pPr>
      <w:r w:rsidRPr="00B374C1">
        <w:rPr>
          <w:lang w:val="vi-VN"/>
        </w:rPr>
        <w:t>Phân tích các ví dụ thành công trong Thương mại điện tử trên thế giới và rút ra bài học gì?</w:t>
      </w:r>
    </w:p>
    <w:p w14:paraId="7927DC60" w14:textId="77777777" w:rsidR="00FC6EDA" w:rsidRPr="00B374C1" w:rsidRDefault="00000000" w:rsidP="000E47FC">
      <w:pPr>
        <w:numPr>
          <w:ilvl w:val="0"/>
          <w:numId w:val="67"/>
        </w:numPr>
        <w:tabs>
          <w:tab w:val="clear" w:pos="8920"/>
        </w:tabs>
        <w:spacing w:before="0" w:after="0"/>
        <w:rPr>
          <w:lang w:val="vi-VN"/>
        </w:rPr>
      </w:pPr>
      <w:r w:rsidRPr="00B374C1">
        <w:rPr>
          <w:lang w:val="vi-VN"/>
        </w:rPr>
        <w:t>Các trường hợp thất bại trong Thương mại điện tử và nguyên nhân dẫn đến thất bại đó là gì?</w:t>
      </w:r>
    </w:p>
    <w:p w14:paraId="093E4A6F" w14:textId="77777777" w:rsidR="00FC6EDA" w:rsidRPr="00B374C1" w:rsidRDefault="00000000" w:rsidP="000E47FC">
      <w:pPr>
        <w:numPr>
          <w:ilvl w:val="0"/>
          <w:numId w:val="67"/>
        </w:numPr>
        <w:tabs>
          <w:tab w:val="clear" w:pos="8920"/>
        </w:tabs>
        <w:spacing w:before="0" w:after="0"/>
        <w:rPr>
          <w:lang w:val="vi-VN"/>
        </w:rPr>
      </w:pPr>
      <w:r w:rsidRPr="00B374C1">
        <w:rPr>
          <w:lang w:val="vi-VN"/>
        </w:rPr>
        <w:t>Vai trò của Thương mại điện tử trong xu hướng toàn cầu hóa và kinh tế số hiện nay là gì?</w:t>
      </w:r>
    </w:p>
    <w:p w14:paraId="35BA4C08" w14:textId="77777777" w:rsidR="00FC6EDA" w:rsidRPr="00B374C1" w:rsidRDefault="00000000" w:rsidP="000E47FC">
      <w:pPr>
        <w:numPr>
          <w:ilvl w:val="0"/>
          <w:numId w:val="22"/>
        </w:numPr>
        <w:tabs>
          <w:tab w:val="clear" w:pos="8920"/>
        </w:tabs>
        <w:spacing w:before="0" w:after="0"/>
        <w:rPr>
          <w:lang w:val="vi-VN"/>
        </w:rPr>
      </w:pPr>
      <w:r w:rsidRPr="00B374C1">
        <w:rPr>
          <w:lang w:val="vi-VN"/>
        </w:rPr>
        <w:t xml:space="preserve">Phân tích 5 trang </w:t>
      </w:r>
      <w:proofErr w:type="spellStart"/>
      <w:r w:rsidRPr="00B374C1">
        <w:rPr>
          <w:lang w:val="vi-VN"/>
        </w:rPr>
        <w:t>web</w:t>
      </w:r>
      <w:proofErr w:type="spellEnd"/>
      <w:r w:rsidRPr="00B374C1">
        <w:rPr>
          <w:lang w:val="vi-VN"/>
        </w:rPr>
        <w:t xml:space="preserve"> trong và ngoài nước có liên quan tới đề tài của mình:</w:t>
      </w:r>
    </w:p>
    <w:p w14:paraId="4703A23A" w14:textId="77777777" w:rsidR="00FC6EDA" w:rsidRPr="00B374C1" w:rsidRDefault="00000000" w:rsidP="000E47FC">
      <w:pPr>
        <w:numPr>
          <w:ilvl w:val="0"/>
          <w:numId w:val="29"/>
        </w:numPr>
        <w:tabs>
          <w:tab w:val="clear" w:pos="8920"/>
        </w:tabs>
        <w:spacing w:before="0" w:after="0"/>
        <w:rPr>
          <w:lang w:val="vi-VN"/>
        </w:rPr>
      </w:pPr>
      <w:r w:rsidRPr="00B374C1">
        <w:rPr>
          <w:lang w:val="vi-VN"/>
        </w:rPr>
        <w:t>Giao diện và Trải nghiệm Người dùng (UI/UX)</w:t>
      </w:r>
    </w:p>
    <w:p w14:paraId="7173644F" w14:textId="77777777" w:rsidR="00FC6EDA" w:rsidRPr="00B374C1" w:rsidRDefault="00000000" w:rsidP="000E47FC">
      <w:pPr>
        <w:numPr>
          <w:ilvl w:val="0"/>
          <w:numId w:val="29"/>
        </w:numPr>
        <w:tabs>
          <w:tab w:val="clear" w:pos="8920"/>
        </w:tabs>
        <w:spacing w:before="0" w:after="0"/>
        <w:rPr>
          <w:lang w:val="vi-VN"/>
        </w:rPr>
      </w:pPr>
      <w:r w:rsidRPr="00B374C1">
        <w:rPr>
          <w:lang w:val="vi-VN"/>
        </w:rPr>
        <w:t>Cấu trúc Danh mục và Trình bày Sản phẩm</w:t>
      </w:r>
    </w:p>
    <w:p w14:paraId="72DC1159" w14:textId="77777777" w:rsidR="00FC6EDA" w:rsidRPr="00B374C1" w:rsidRDefault="00000000" w:rsidP="000E47FC">
      <w:pPr>
        <w:numPr>
          <w:ilvl w:val="0"/>
          <w:numId w:val="29"/>
        </w:numPr>
        <w:tabs>
          <w:tab w:val="clear" w:pos="8920"/>
        </w:tabs>
        <w:spacing w:before="0" w:after="0"/>
        <w:rPr>
          <w:lang w:val="vi-VN"/>
        </w:rPr>
      </w:pPr>
      <w:r w:rsidRPr="00B374C1">
        <w:rPr>
          <w:lang w:val="vi-VN"/>
        </w:rPr>
        <w:t>Quy trình Mua hàng và Thanh toán</w:t>
      </w:r>
    </w:p>
    <w:p w14:paraId="7F927DD6" w14:textId="77777777" w:rsidR="00FC6EDA" w:rsidRPr="00B374C1" w:rsidRDefault="00000000" w:rsidP="000E47FC">
      <w:pPr>
        <w:numPr>
          <w:ilvl w:val="0"/>
          <w:numId w:val="29"/>
        </w:numPr>
        <w:tabs>
          <w:tab w:val="clear" w:pos="8920"/>
        </w:tabs>
        <w:spacing w:before="0" w:after="0"/>
        <w:rPr>
          <w:lang w:val="vi-VN"/>
        </w:rPr>
      </w:pPr>
      <w:r w:rsidRPr="00B374C1">
        <w:rPr>
          <w:lang w:val="vi-VN"/>
        </w:rPr>
        <w:t>Chính sách và Dịch vụ Khách hàng</w:t>
      </w:r>
    </w:p>
    <w:p w14:paraId="31F27A59" w14:textId="77777777" w:rsidR="00FC6EDA" w:rsidRPr="00B374C1" w:rsidRDefault="00000000" w:rsidP="000E47FC">
      <w:pPr>
        <w:numPr>
          <w:ilvl w:val="0"/>
          <w:numId w:val="29"/>
        </w:numPr>
        <w:tabs>
          <w:tab w:val="clear" w:pos="8920"/>
        </w:tabs>
        <w:spacing w:before="0" w:after="0"/>
        <w:rPr>
          <w:lang w:val="vi-VN"/>
        </w:rPr>
      </w:pPr>
      <w:r w:rsidRPr="00B374C1">
        <w:rPr>
          <w:lang w:val="vi-VN"/>
        </w:rPr>
        <w:t>Chiến lược Tiếp thị và Khuyến mãi</w:t>
      </w:r>
    </w:p>
    <w:p w14:paraId="3E4C68B2" w14:textId="77777777" w:rsidR="00FC6EDA" w:rsidRPr="00B374C1" w:rsidRDefault="00000000" w:rsidP="000E47FC">
      <w:pPr>
        <w:numPr>
          <w:ilvl w:val="0"/>
          <w:numId w:val="29"/>
        </w:numPr>
        <w:tabs>
          <w:tab w:val="clear" w:pos="8920"/>
        </w:tabs>
        <w:spacing w:before="0" w:after="0"/>
        <w:rPr>
          <w:lang w:val="vi-VN"/>
        </w:rPr>
      </w:pPr>
      <w:r w:rsidRPr="00B374C1">
        <w:rPr>
          <w:lang w:val="vi-VN"/>
        </w:rPr>
        <w:t>Tích hợp Mạng Xã hội</w:t>
      </w:r>
    </w:p>
    <w:p w14:paraId="14594FA1" w14:textId="77777777" w:rsidR="00FC6EDA" w:rsidRPr="00B374C1" w:rsidRDefault="00000000" w:rsidP="000E47FC">
      <w:pPr>
        <w:numPr>
          <w:ilvl w:val="0"/>
          <w:numId w:val="29"/>
        </w:numPr>
        <w:tabs>
          <w:tab w:val="clear" w:pos="8920"/>
        </w:tabs>
        <w:spacing w:before="0" w:after="0"/>
        <w:rPr>
          <w:lang w:val="vi-VN"/>
        </w:rPr>
      </w:pPr>
      <w:r w:rsidRPr="00B374C1">
        <w:rPr>
          <w:lang w:val="vi-VN"/>
        </w:rPr>
        <w:t>Bảo mật và Tin cậy</w:t>
      </w:r>
    </w:p>
    <w:p w14:paraId="41509A98" w14:textId="77777777" w:rsidR="00FC6EDA" w:rsidRPr="00B374C1" w:rsidRDefault="00000000" w:rsidP="000E47FC">
      <w:pPr>
        <w:numPr>
          <w:ilvl w:val="0"/>
          <w:numId w:val="29"/>
        </w:numPr>
        <w:tabs>
          <w:tab w:val="clear" w:pos="8920"/>
        </w:tabs>
        <w:spacing w:before="0" w:after="0"/>
        <w:rPr>
          <w:lang w:val="vi-VN"/>
        </w:rPr>
      </w:pPr>
      <w:r w:rsidRPr="00B374C1">
        <w:rPr>
          <w:lang w:val="vi-VN"/>
        </w:rPr>
        <w:t>Tốc độ Tải trang và Hiệu suất</w:t>
      </w:r>
    </w:p>
    <w:p w14:paraId="4C47A185" w14:textId="77777777" w:rsidR="00FC6EDA" w:rsidRPr="00B374C1" w:rsidRDefault="00000000" w:rsidP="000E47FC">
      <w:pPr>
        <w:numPr>
          <w:ilvl w:val="0"/>
          <w:numId w:val="29"/>
        </w:numPr>
        <w:tabs>
          <w:tab w:val="clear" w:pos="8920"/>
        </w:tabs>
        <w:spacing w:before="0" w:after="0"/>
        <w:rPr>
          <w:lang w:val="vi-VN"/>
        </w:rPr>
      </w:pPr>
      <w:r w:rsidRPr="00B374C1">
        <w:rPr>
          <w:lang w:val="vi-VN"/>
        </w:rPr>
        <w:t>Thiết kế Đáp ứng (</w:t>
      </w:r>
      <w:proofErr w:type="spellStart"/>
      <w:r w:rsidRPr="00B374C1">
        <w:rPr>
          <w:lang w:val="vi-VN"/>
        </w:rPr>
        <w:t>Responsive</w:t>
      </w:r>
      <w:proofErr w:type="spellEnd"/>
      <w:r w:rsidRPr="00B374C1">
        <w:rPr>
          <w:lang w:val="vi-VN"/>
        </w:rPr>
        <w:t xml:space="preserve"> </w:t>
      </w:r>
      <w:proofErr w:type="spellStart"/>
      <w:r w:rsidRPr="00B374C1">
        <w:rPr>
          <w:lang w:val="vi-VN"/>
        </w:rPr>
        <w:t>Design</w:t>
      </w:r>
      <w:proofErr w:type="spellEnd"/>
      <w:r w:rsidRPr="00B374C1">
        <w:rPr>
          <w:lang w:val="vi-VN"/>
        </w:rPr>
        <w:t>)</w:t>
      </w:r>
    </w:p>
    <w:p w14:paraId="730C3F29" w14:textId="77777777" w:rsidR="00FC6EDA" w:rsidRPr="00B374C1" w:rsidRDefault="00000000" w:rsidP="000E47FC">
      <w:pPr>
        <w:numPr>
          <w:ilvl w:val="0"/>
          <w:numId w:val="29"/>
        </w:numPr>
        <w:tabs>
          <w:tab w:val="clear" w:pos="8920"/>
        </w:tabs>
        <w:spacing w:before="0" w:after="0"/>
        <w:rPr>
          <w:lang w:val="vi-VN"/>
        </w:rPr>
      </w:pPr>
      <w:r w:rsidRPr="00B374C1">
        <w:rPr>
          <w:lang w:val="vi-VN"/>
        </w:rPr>
        <w:t>Nội dung và SEO</w:t>
      </w:r>
    </w:p>
    <w:p w14:paraId="37DFEB8D" w14:textId="77777777" w:rsidR="00FC6EDA" w:rsidRPr="00B374C1" w:rsidRDefault="00000000" w:rsidP="000E47FC">
      <w:pPr>
        <w:numPr>
          <w:ilvl w:val="0"/>
          <w:numId w:val="29"/>
        </w:numPr>
        <w:tabs>
          <w:tab w:val="clear" w:pos="8920"/>
        </w:tabs>
        <w:spacing w:before="0" w:after="0"/>
        <w:rPr>
          <w:lang w:val="vi-VN"/>
        </w:rPr>
      </w:pPr>
      <w:r w:rsidRPr="00B374C1">
        <w:rPr>
          <w:lang w:val="vi-VN"/>
        </w:rPr>
        <w:t>Các Tính năng Đặc biệt và Công nghệ Tích hợp</w:t>
      </w:r>
    </w:p>
    <w:p w14:paraId="245C4A2E" w14:textId="77777777" w:rsidR="00FC6EDA" w:rsidRPr="00B374C1" w:rsidRDefault="00000000" w:rsidP="000E47FC">
      <w:pPr>
        <w:numPr>
          <w:ilvl w:val="0"/>
          <w:numId w:val="29"/>
        </w:numPr>
        <w:tabs>
          <w:tab w:val="clear" w:pos="8920"/>
        </w:tabs>
        <w:spacing w:before="0" w:after="0"/>
        <w:rPr>
          <w:lang w:val="vi-VN"/>
        </w:rPr>
      </w:pPr>
      <w:r w:rsidRPr="00B374C1">
        <w:rPr>
          <w:lang w:val="vi-VN"/>
        </w:rPr>
        <w:t>Đánh giá và Phản hồi từ Khách hàng</w:t>
      </w:r>
    </w:p>
    <w:p w14:paraId="039684E8" w14:textId="77777777" w:rsidR="00FC6EDA" w:rsidRPr="00B374C1" w:rsidRDefault="00000000" w:rsidP="000E47FC">
      <w:pPr>
        <w:numPr>
          <w:ilvl w:val="0"/>
          <w:numId w:val="29"/>
        </w:numPr>
        <w:tabs>
          <w:tab w:val="clear" w:pos="8920"/>
        </w:tabs>
        <w:spacing w:before="0" w:after="0"/>
        <w:rPr>
          <w:lang w:val="vi-VN"/>
        </w:rPr>
      </w:pPr>
      <w:r w:rsidRPr="00B374C1">
        <w:rPr>
          <w:lang w:val="vi-VN"/>
        </w:rPr>
        <w:t>Quy định Pháp lý và Chính sách Công khai</w:t>
      </w:r>
    </w:p>
    <w:p w14:paraId="4075629E" w14:textId="77777777" w:rsidR="00FC6EDA" w:rsidRPr="00B374C1" w:rsidRDefault="00000000" w:rsidP="000E47FC">
      <w:pPr>
        <w:numPr>
          <w:ilvl w:val="0"/>
          <w:numId w:val="29"/>
        </w:numPr>
        <w:tabs>
          <w:tab w:val="clear" w:pos="8920"/>
        </w:tabs>
        <w:spacing w:before="0" w:after="0"/>
        <w:rPr>
          <w:lang w:val="vi-VN"/>
        </w:rPr>
      </w:pPr>
      <w:r w:rsidRPr="00B374C1">
        <w:rPr>
          <w:lang w:val="vi-VN"/>
        </w:rPr>
        <w:t>Phương thức Thanh toán Quốc tế (nếu cần)</w:t>
      </w:r>
    </w:p>
    <w:p w14:paraId="725512EC" w14:textId="77777777" w:rsidR="00FC6EDA" w:rsidRPr="00B374C1" w:rsidRDefault="00000000" w:rsidP="000E47FC">
      <w:pPr>
        <w:numPr>
          <w:ilvl w:val="0"/>
          <w:numId w:val="29"/>
        </w:numPr>
        <w:tabs>
          <w:tab w:val="clear" w:pos="8920"/>
        </w:tabs>
        <w:spacing w:before="0" w:after="0"/>
        <w:rPr>
          <w:lang w:val="vi-VN"/>
        </w:rPr>
      </w:pPr>
      <w:r w:rsidRPr="00B374C1">
        <w:rPr>
          <w:lang w:val="vi-VN"/>
        </w:rPr>
        <w:t>Dịch vụ Hậu mãi và Chăm sóc Khách hàng</w:t>
      </w:r>
    </w:p>
    <w:p w14:paraId="44C3EB89" w14:textId="77777777" w:rsidR="00FC6EDA" w:rsidRPr="00B374C1" w:rsidRDefault="00000000" w:rsidP="000E47FC">
      <w:pPr>
        <w:numPr>
          <w:ilvl w:val="0"/>
          <w:numId w:val="29"/>
        </w:numPr>
        <w:tabs>
          <w:tab w:val="clear" w:pos="8920"/>
        </w:tabs>
        <w:spacing w:before="0" w:after="0"/>
        <w:rPr>
          <w:lang w:val="vi-VN"/>
        </w:rPr>
      </w:pPr>
      <w:r w:rsidRPr="00B374C1">
        <w:rPr>
          <w:lang w:val="vi-VN"/>
        </w:rPr>
        <w:t xml:space="preserve">Cập nhật và Bảo trì Trang </w:t>
      </w:r>
      <w:proofErr w:type="spellStart"/>
      <w:r w:rsidRPr="00B374C1">
        <w:rPr>
          <w:lang w:val="vi-VN"/>
        </w:rPr>
        <w:t>web</w:t>
      </w:r>
      <w:proofErr w:type="spellEnd"/>
    </w:p>
    <w:p w14:paraId="2B2FADBA" w14:textId="77777777" w:rsidR="00FC6EDA" w:rsidRPr="00B374C1" w:rsidRDefault="00000000" w:rsidP="000E47FC">
      <w:pPr>
        <w:numPr>
          <w:ilvl w:val="0"/>
          <w:numId w:val="29"/>
        </w:numPr>
        <w:tabs>
          <w:tab w:val="clear" w:pos="8920"/>
        </w:tabs>
        <w:spacing w:before="0" w:after="0"/>
        <w:rPr>
          <w:lang w:val="vi-VN"/>
        </w:rPr>
      </w:pPr>
      <w:r w:rsidRPr="00B374C1">
        <w:rPr>
          <w:lang w:val="vi-VN"/>
        </w:rPr>
        <w:t>Phân tích và Đánh giá Đối thủ Cạnh tranh</w:t>
      </w:r>
    </w:p>
    <w:p w14:paraId="5F2892EF" w14:textId="77777777" w:rsidR="00FC6EDA" w:rsidRPr="00B374C1" w:rsidRDefault="00000000" w:rsidP="000E47FC">
      <w:pPr>
        <w:numPr>
          <w:ilvl w:val="0"/>
          <w:numId w:val="29"/>
        </w:numPr>
        <w:tabs>
          <w:tab w:val="clear" w:pos="8920"/>
        </w:tabs>
        <w:spacing w:before="0" w:after="0"/>
        <w:rPr>
          <w:lang w:val="vi-VN"/>
        </w:rPr>
      </w:pPr>
      <w:r w:rsidRPr="00B374C1">
        <w:rPr>
          <w:lang w:val="vi-VN"/>
        </w:rPr>
        <w:t>Xu hướng Công nghệ Mới</w:t>
      </w:r>
    </w:p>
    <w:p w14:paraId="3299B6EA" w14:textId="77777777" w:rsidR="00FC6EDA" w:rsidRPr="00B374C1" w:rsidRDefault="00000000" w:rsidP="000E47FC">
      <w:pPr>
        <w:numPr>
          <w:ilvl w:val="0"/>
          <w:numId w:val="29"/>
        </w:numPr>
        <w:tabs>
          <w:tab w:val="clear" w:pos="8920"/>
        </w:tabs>
        <w:spacing w:before="0" w:after="0"/>
        <w:rPr>
          <w:lang w:val="vi-VN"/>
        </w:rPr>
      </w:pPr>
      <w:r w:rsidRPr="00B374C1">
        <w:rPr>
          <w:lang w:val="vi-VN"/>
        </w:rPr>
        <w:lastRenderedPageBreak/>
        <w:t>Phản hồi và Tương tác với Khách hàng</w:t>
      </w:r>
    </w:p>
    <w:p w14:paraId="4E0AEB8D" w14:textId="77777777" w:rsidR="00FC6EDA" w:rsidRPr="00B374C1" w:rsidRDefault="00000000" w:rsidP="000E47FC">
      <w:pPr>
        <w:numPr>
          <w:ilvl w:val="0"/>
          <w:numId w:val="29"/>
        </w:numPr>
        <w:tabs>
          <w:tab w:val="clear" w:pos="8920"/>
        </w:tabs>
        <w:spacing w:before="0" w:after="0"/>
        <w:rPr>
          <w:lang w:val="vi-VN"/>
        </w:rPr>
      </w:pPr>
      <w:r w:rsidRPr="00B374C1">
        <w:rPr>
          <w:lang w:val="vi-VN"/>
        </w:rPr>
        <w:t>Phương thức Giao hàng và Vận chuyển</w:t>
      </w:r>
    </w:p>
    <w:p w14:paraId="13FB5113" w14:textId="77777777" w:rsidR="00FC6EDA" w:rsidRPr="00B374C1" w:rsidRDefault="00000000" w:rsidP="000E47FC">
      <w:pPr>
        <w:numPr>
          <w:ilvl w:val="0"/>
          <w:numId w:val="214"/>
        </w:numPr>
        <w:tabs>
          <w:tab w:val="clear" w:pos="8920"/>
        </w:tabs>
        <w:spacing w:before="0" w:after="0"/>
        <w:rPr>
          <w:lang w:val="vi-VN"/>
        </w:rPr>
      </w:pPr>
      <w:r w:rsidRPr="00B374C1">
        <w:rPr>
          <w:lang w:val="vi-VN"/>
        </w:rPr>
        <w:t>Tuần 4:</w:t>
      </w:r>
    </w:p>
    <w:p w14:paraId="2B61F901" w14:textId="77777777" w:rsidR="00FC6EDA" w:rsidRPr="00B374C1" w:rsidRDefault="00000000" w:rsidP="000E47FC">
      <w:pPr>
        <w:numPr>
          <w:ilvl w:val="0"/>
          <w:numId w:val="121"/>
        </w:numPr>
        <w:tabs>
          <w:tab w:val="clear" w:pos="8920"/>
        </w:tabs>
        <w:spacing w:before="0" w:after="0"/>
        <w:rPr>
          <w:lang w:val="vi-VN"/>
        </w:rPr>
      </w:pPr>
      <w:r w:rsidRPr="00B374C1">
        <w:rPr>
          <w:lang w:val="vi-VN"/>
        </w:rPr>
        <w:t>Tình hình của thương mại điện tử từ 2013 - nay</w:t>
      </w:r>
    </w:p>
    <w:p w14:paraId="689A708E" w14:textId="77777777" w:rsidR="00FC6EDA" w:rsidRPr="00B374C1" w:rsidRDefault="00000000" w:rsidP="000E47FC">
      <w:pPr>
        <w:numPr>
          <w:ilvl w:val="0"/>
          <w:numId w:val="121"/>
        </w:numPr>
        <w:tabs>
          <w:tab w:val="clear" w:pos="8920"/>
        </w:tabs>
        <w:spacing w:before="0" w:after="0"/>
        <w:rPr>
          <w:lang w:val="vi-VN"/>
        </w:rPr>
      </w:pPr>
      <w:r w:rsidRPr="00B374C1">
        <w:rPr>
          <w:lang w:val="vi-VN"/>
        </w:rPr>
        <w:t>Tìm hiểu về các mô hình trong TMĐT</w:t>
      </w:r>
    </w:p>
    <w:p w14:paraId="07DCE596" w14:textId="77777777" w:rsidR="00FC6EDA" w:rsidRPr="00B374C1" w:rsidRDefault="00000000" w:rsidP="000E47FC">
      <w:pPr>
        <w:numPr>
          <w:ilvl w:val="0"/>
          <w:numId w:val="214"/>
        </w:numPr>
        <w:tabs>
          <w:tab w:val="clear" w:pos="8920"/>
        </w:tabs>
        <w:spacing w:before="0" w:after="0"/>
        <w:rPr>
          <w:lang w:val="vi-VN"/>
        </w:rPr>
      </w:pPr>
      <w:r w:rsidRPr="00B374C1">
        <w:rPr>
          <w:lang w:val="vi-VN"/>
        </w:rPr>
        <w:t>Tuần 5: Không có bài tập</w:t>
      </w:r>
    </w:p>
    <w:p w14:paraId="4060517B" w14:textId="77777777" w:rsidR="00FC6EDA" w:rsidRPr="00B374C1" w:rsidRDefault="00000000" w:rsidP="000E47FC">
      <w:pPr>
        <w:numPr>
          <w:ilvl w:val="0"/>
          <w:numId w:val="214"/>
        </w:numPr>
        <w:tabs>
          <w:tab w:val="clear" w:pos="8920"/>
        </w:tabs>
        <w:spacing w:before="0" w:after="0"/>
        <w:rPr>
          <w:lang w:val="vi-VN"/>
        </w:rPr>
      </w:pPr>
      <w:r w:rsidRPr="00B374C1">
        <w:rPr>
          <w:lang w:val="vi-VN"/>
        </w:rPr>
        <w:t>Tuần 6:</w:t>
      </w:r>
    </w:p>
    <w:p w14:paraId="4A22B90B" w14:textId="77777777" w:rsidR="00FC6EDA" w:rsidRPr="00B374C1" w:rsidRDefault="00000000" w:rsidP="000E47FC">
      <w:pPr>
        <w:numPr>
          <w:ilvl w:val="0"/>
          <w:numId w:val="41"/>
        </w:numPr>
        <w:tabs>
          <w:tab w:val="clear" w:pos="8920"/>
        </w:tabs>
        <w:spacing w:before="0" w:after="0"/>
        <w:rPr>
          <w:lang w:val="vi-VN"/>
        </w:rPr>
      </w:pPr>
      <w:r w:rsidRPr="00B374C1">
        <w:rPr>
          <w:lang w:val="vi-VN"/>
        </w:rPr>
        <w:t xml:space="preserve">Tìm hiểu đối tượng sử dụng trang </w:t>
      </w:r>
      <w:proofErr w:type="spellStart"/>
      <w:r w:rsidRPr="00B374C1">
        <w:rPr>
          <w:lang w:val="vi-VN"/>
        </w:rPr>
        <w:t>web</w:t>
      </w:r>
      <w:proofErr w:type="spellEnd"/>
      <w:r w:rsidRPr="00B374C1">
        <w:rPr>
          <w:lang w:val="vi-VN"/>
        </w:rPr>
        <w:t xml:space="preserve"> bán xe đạp </w:t>
      </w:r>
      <w:proofErr w:type="spellStart"/>
      <w:r w:rsidRPr="00B374C1">
        <w:rPr>
          <w:lang w:val="vi-VN"/>
        </w:rPr>
        <w:t>RidePassion</w:t>
      </w:r>
      <w:proofErr w:type="spellEnd"/>
    </w:p>
    <w:p w14:paraId="3121C146" w14:textId="77777777" w:rsidR="00FC6EDA" w:rsidRPr="00B374C1" w:rsidRDefault="00000000" w:rsidP="000E47FC">
      <w:pPr>
        <w:numPr>
          <w:ilvl w:val="0"/>
          <w:numId w:val="41"/>
        </w:numPr>
        <w:tabs>
          <w:tab w:val="clear" w:pos="8920"/>
        </w:tabs>
        <w:spacing w:before="0" w:after="0"/>
        <w:rPr>
          <w:lang w:val="vi-VN"/>
        </w:rPr>
      </w:pPr>
      <w:r w:rsidRPr="00B374C1">
        <w:rPr>
          <w:lang w:val="vi-VN"/>
        </w:rPr>
        <w:t xml:space="preserve">Tìm hiểu quy trình mua hàng của 5 trang </w:t>
      </w:r>
      <w:proofErr w:type="spellStart"/>
      <w:r w:rsidRPr="00B374C1">
        <w:rPr>
          <w:lang w:val="vi-VN"/>
        </w:rPr>
        <w:t>web</w:t>
      </w:r>
      <w:proofErr w:type="spellEnd"/>
      <w:r w:rsidRPr="00B374C1">
        <w:rPr>
          <w:lang w:val="vi-VN"/>
        </w:rPr>
        <w:t xml:space="preserve"> tương tự</w:t>
      </w:r>
    </w:p>
    <w:p w14:paraId="770071F1" w14:textId="77777777" w:rsidR="00FC6EDA" w:rsidRPr="00B374C1" w:rsidRDefault="00000000" w:rsidP="000E47FC">
      <w:pPr>
        <w:numPr>
          <w:ilvl w:val="0"/>
          <w:numId w:val="41"/>
        </w:numPr>
        <w:tabs>
          <w:tab w:val="clear" w:pos="8920"/>
        </w:tabs>
        <w:spacing w:before="0" w:after="0"/>
        <w:rPr>
          <w:lang w:val="vi-VN"/>
        </w:rPr>
      </w:pPr>
      <w:r w:rsidRPr="00B374C1">
        <w:rPr>
          <w:lang w:val="vi-VN"/>
        </w:rPr>
        <w:t xml:space="preserve">Định hướng sản phẩm của trang </w:t>
      </w:r>
      <w:proofErr w:type="spellStart"/>
      <w:r w:rsidRPr="00B374C1">
        <w:rPr>
          <w:lang w:val="vi-VN"/>
        </w:rPr>
        <w:t>web</w:t>
      </w:r>
      <w:proofErr w:type="spellEnd"/>
    </w:p>
    <w:p w14:paraId="672030BF" w14:textId="77777777" w:rsidR="00FC6EDA" w:rsidRPr="00B374C1" w:rsidRDefault="00000000" w:rsidP="000E47FC">
      <w:pPr>
        <w:numPr>
          <w:ilvl w:val="0"/>
          <w:numId w:val="214"/>
        </w:numPr>
        <w:tabs>
          <w:tab w:val="clear" w:pos="8920"/>
        </w:tabs>
        <w:spacing w:before="0" w:after="0"/>
        <w:rPr>
          <w:lang w:val="vi-VN"/>
        </w:rPr>
      </w:pPr>
      <w:r w:rsidRPr="00B374C1">
        <w:rPr>
          <w:lang w:val="vi-VN"/>
        </w:rPr>
        <w:t>Tuần 7:</w:t>
      </w:r>
    </w:p>
    <w:p w14:paraId="58FAF583" w14:textId="77777777" w:rsidR="00FC6EDA" w:rsidRPr="00B374C1" w:rsidRDefault="00000000" w:rsidP="000E47FC">
      <w:pPr>
        <w:numPr>
          <w:ilvl w:val="0"/>
          <w:numId w:val="63"/>
        </w:numPr>
        <w:tabs>
          <w:tab w:val="clear" w:pos="8920"/>
        </w:tabs>
        <w:spacing w:before="0" w:after="0"/>
        <w:rPr>
          <w:lang w:val="vi-VN"/>
        </w:rPr>
      </w:pPr>
      <w:r w:rsidRPr="00B374C1">
        <w:rPr>
          <w:lang w:val="vi-VN"/>
        </w:rPr>
        <w:t xml:space="preserve">Trình bày về </w:t>
      </w:r>
      <w:proofErr w:type="spellStart"/>
      <w:r w:rsidRPr="00B374C1">
        <w:rPr>
          <w:lang w:val="vi-VN"/>
        </w:rPr>
        <w:t>Marketing</w:t>
      </w:r>
      <w:proofErr w:type="spellEnd"/>
      <w:r w:rsidRPr="00B374C1">
        <w:rPr>
          <w:lang w:val="vi-VN"/>
        </w:rPr>
        <w:t xml:space="preserve"> trong thương mại điện tử</w:t>
      </w:r>
    </w:p>
    <w:p w14:paraId="2EA99289" w14:textId="77777777" w:rsidR="00FC6EDA" w:rsidRPr="00B374C1" w:rsidRDefault="00000000" w:rsidP="000E47FC">
      <w:pPr>
        <w:numPr>
          <w:ilvl w:val="0"/>
          <w:numId w:val="63"/>
        </w:numPr>
        <w:tabs>
          <w:tab w:val="clear" w:pos="8920"/>
        </w:tabs>
        <w:spacing w:before="0" w:after="0"/>
        <w:rPr>
          <w:lang w:val="vi-VN"/>
        </w:rPr>
      </w:pPr>
      <w:r w:rsidRPr="00B374C1">
        <w:rPr>
          <w:lang w:val="vi-VN"/>
        </w:rPr>
        <w:t>Trình bày về Pháp luật Việt Nam trong TMĐT qua từng năm</w:t>
      </w:r>
    </w:p>
    <w:p w14:paraId="3A67537B" w14:textId="77777777" w:rsidR="00FC6EDA" w:rsidRPr="00B374C1" w:rsidRDefault="00000000" w:rsidP="000E47FC">
      <w:pPr>
        <w:numPr>
          <w:ilvl w:val="0"/>
          <w:numId w:val="214"/>
        </w:numPr>
        <w:tabs>
          <w:tab w:val="clear" w:pos="8920"/>
        </w:tabs>
        <w:spacing w:before="0" w:after="0"/>
        <w:rPr>
          <w:lang w:val="vi-VN"/>
        </w:rPr>
      </w:pPr>
      <w:r w:rsidRPr="00B374C1">
        <w:rPr>
          <w:lang w:val="vi-VN"/>
        </w:rPr>
        <w:t>Tuần 8:</w:t>
      </w:r>
    </w:p>
    <w:p w14:paraId="28FA7AFD" w14:textId="77777777" w:rsidR="00FC6EDA" w:rsidRPr="00B374C1" w:rsidRDefault="00000000" w:rsidP="000E47FC">
      <w:pPr>
        <w:numPr>
          <w:ilvl w:val="0"/>
          <w:numId w:val="159"/>
        </w:numPr>
        <w:tabs>
          <w:tab w:val="clear" w:pos="8920"/>
        </w:tabs>
        <w:spacing w:before="0" w:after="0"/>
        <w:rPr>
          <w:lang w:val="vi-VN"/>
        </w:rPr>
      </w:pPr>
      <w:r w:rsidRPr="00B374C1">
        <w:rPr>
          <w:lang w:val="vi-VN"/>
        </w:rPr>
        <w:t>Trình bày về thanh toán điện tử và các kỹ thuật</w:t>
      </w:r>
    </w:p>
    <w:p w14:paraId="2C4D0591" w14:textId="77777777" w:rsidR="00FC6EDA" w:rsidRPr="00B374C1" w:rsidRDefault="00000000" w:rsidP="000E47FC">
      <w:pPr>
        <w:numPr>
          <w:ilvl w:val="0"/>
          <w:numId w:val="214"/>
        </w:numPr>
        <w:tabs>
          <w:tab w:val="clear" w:pos="8920"/>
        </w:tabs>
        <w:spacing w:before="0" w:after="0"/>
        <w:rPr>
          <w:lang w:val="vi-VN"/>
        </w:rPr>
      </w:pPr>
      <w:r w:rsidRPr="00B374C1">
        <w:rPr>
          <w:lang w:val="vi-VN"/>
        </w:rPr>
        <w:t>Tuần 9:</w:t>
      </w:r>
    </w:p>
    <w:p w14:paraId="21DB545C" w14:textId="77777777" w:rsidR="00FC6EDA" w:rsidRPr="00B374C1" w:rsidRDefault="00000000" w:rsidP="000E47FC">
      <w:pPr>
        <w:numPr>
          <w:ilvl w:val="0"/>
          <w:numId w:val="218"/>
        </w:numPr>
        <w:tabs>
          <w:tab w:val="clear" w:pos="8920"/>
        </w:tabs>
        <w:spacing w:before="0"/>
        <w:rPr>
          <w:lang w:val="vi-VN"/>
        </w:rPr>
      </w:pPr>
      <w:r w:rsidRPr="00B374C1">
        <w:rPr>
          <w:lang w:val="vi-VN"/>
        </w:rPr>
        <w:t>Các nguy cơ, vấn đề bảo mật, an toàn trong TMĐT</w:t>
      </w:r>
    </w:p>
    <w:p w14:paraId="7640083D" w14:textId="77777777" w:rsidR="00FC6EDA" w:rsidRPr="00B374C1" w:rsidRDefault="00FC6EDA" w:rsidP="000E47FC">
      <w:pPr>
        <w:tabs>
          <w:tab w:val="clear" w:pos="8920"/>
        </w:tabs>
        <w:rPr>
          <w:lang w:val="vi-VN"/>
        </w:rPr>
      </w:pPr>
    </w:p>
    <w:p w14:paraId="1188FC8E" w14:textId="77777777" w:rsidR="00FC6EDA" w:rsidRPr="00B374C1" w:rsidRDefault="00FC6EDA" w:rsidP="000E47FC">
      <w:pPr>
        <w:tabs>
          <w:tab w:val="clear" w:pos="8920"/>
        </w:tabs>
        <w:rPr>
          <w:lang w:val="vi-VN"/>
        </w:rPr>
      </w:pPr>
    </w:p>
    <w:p w14:paraId="4F4D98BF" w14:textId="77777777" w:rsidR="00FC6EDA" w:rsidRPr="00B374C1" w:rsidRDefault="00FC6EDA" w:rsidP="000E47FC">
      <w:pPr>
        <w:tabs>
          <w:tab w:val="clear" w:pos="8920"/>
        </w:tabs>
        <w:rPr>
          <w:lang w:val="vi-VN"/>
        </w:rPr>
      </w:pPr>
    </w:p>
    <w:p w14:paraId="6EE9A3F6" w14:textId="77777777" w:rsidR="00FC6EDA" w:rsidRPr="00B374C1" w:rsidRDefault="00FC6EDA" w:rsidP="000E47FC">
      <w:pPr>
        <w:tabs>
          <w:tab w:val="clear" w:pos="8920"/>
        </w:tabs>
        <w:rPr>
          <w:lang w:val="vi-VN"/>
        </w:rPr>
      </w:pPr>
    </w:p>
    <w:p w14:paraId="144406A3" w14:textId="77777777" w:rsidR="00FC6EDA" w:rsidRPr="00B374C1" w:rsidRDefault="00FC6EDA" w:rsidP="000E47FC">
      <w:pPr>
        <w:tabs>
          <w:tab w:val="clear" w:pos="8920"/>
        </w:tabs>
        <w:rPr>
          <w:lang w:val="vi-VN"/>
        </w:rPr>
      </w:pPr>
    </w:p>
    <w:p w14:paraId="10BF4ED8" w14:textId="77777777" w:rsidR="00FC6EDA" w:rsidRPr="00B374C1" w:rsidRDefault="00FC6EDA" w:rsidP="000E47FC">
      <w:pPr>
        <w:tabs>
          <w:tab w:val="clear" w:pos="8920"/>
        </w:tabs>
        <w:rPr>
          <w:lang w:val="vi-VN"/>
        </w:rPr>
      </w:pPr>
    </w:p>
    <w:p w14:paraId="16406DB8" w14:textId="77777777" w:rsidR="00FC6EDA" w:rsidRPr="00B374C1" w:rsidRDefault="00FC6EDA" w:rsidP="000E47FC">
      <w:pPr>
        <w:tabs>
          <w:tab w:val="clear" w:pos="8920"/>
        </w:tabs>
        <w:rPr>
          <w:lang w:val="vi-VN"/>
        </w:rPr>
      </w:pPr>
    </w:p>
    <w:p w14:paraId="40BDD6A1" w14:textId="77777777" w:rsidR="00FC6EDA" w:rsidRPr="00B374C1" w:rsidRDefault="00FC6EDA" w:rsidP="000E47FC">
      <w:pPr>
        <w:tabs>
          <w:tab w:val="clear" w:pos="8920"/>
        </w:tabs>
        <w:rPr>
          <w:lang w:val="vi-VN"/>
        </w:rPr>
      </w:pPr>
    </w:p>
    <w:p w14:paraId="4DDFAD76" w14:textId="77777777" w:rsidR="00FC6EDA" w:rsidRPr="00B374C1" w:rsidRDefault="00FC6EDA" w:rsidP="000E47FC">
      <w:pPr>
        <w:tabs>
          <w:tab w:val="clear" w:pos="8920"/>
        </w:tabs>
        <w:rPr>
          <w:lang w:val="vi-VN"/>
        </w:rPr>
      </w:pPr>
    </w:p>
    <w:p w14:paraId="190E72F1" w14:textId="77777777" w:rsidR="00FC6EDA" w:rsidRPr="00B374C1" w:rsidRDefault="00FC6EDA" w:rsidP="000E47FC">
      <w:pPr>
        <w:tabs>
          <w:tab w:val="clear" w:pos="8920"/>
        </w:tabs>
        <w:rPr>
          <w:lang w:val="vi-VN"/>
        </w:rPr>
      </w:pPr>
    </w:p>
    <w:p w14:paraId="5A5C50AE" w14:textId="77777777" w:rsidR="00FC6EDA" w:rsidRPr="00B374C1" w:rsidRDefault="00FC6EDA" w:rsidP="000E47FC">
      <w:pPr>
        <w:tabs>
          <w:tab w:val="clear" w:pos="8920"/>
        </w:tabs>
        <w:rPr>
          <w:lang w:val="vi-VN"/>
        </w:rPr>
      </w:pPr>
    </w:p>
    <w:p w14:paraId="229007D7" w14:textId="77777777" w:rsidR="00FC6EDA" w:rsidRPr="00B374C1" w:rsidRDefault="00FC6EDA" w:rsidP="000E47FC">
      <w:pPr>
        <w:tabs>
          <w:tab w:val="clear" w:pos="8920"/>
        </w:tabs>
        <w:rPr>
          <w:lang w:val="vi-VN"/>
        </w:rPr>
      </w:pPr>
    </w:p>
    <w:p w14:paraId="0A899AC6" w14:textId="77777777" w:rsidR="00FC6EDA" w:rsidRPr="00B374C1" w:rsidRDefault="00FC6EDA" w:rsidP="000E47FC">
      <w:pPr>
        <w:tabs>
          <w:tab w:val="clear" w:pos="8920"/>
        </w:tabs>
        <w:rPr>
          <w:lang w:val="vi-VN"/>
        </w:rPr>
      </w:pPr>
    </w:p>
    <w:p w14:paraId="5C036556" w14:textId="77777777" w:rsidR="00FC6EDA" w:rsidRPr="00B374C1" w:rsidRDefault="00FC6EDA" w:rsidP="000E47FC">
      <w:pPr>
        <w:tabs>
          <w:tab w:val="clear" w:pos="8920"/>
        </w:tabs>
        <w:rPr>
          <w:lang w:val="vi-VN"/>
        </w:rPr>
      </w:pPr>
    </w:p>
    <w:p w14:paraId="0953720E" w14:textId="77777777" w:rsidR="00FC6EDA" w:rsidRPr="00B374C1" w:rsidRDefault="00FC6EDA" w:rsidP="000E47FC">
      <w:pPr>
        <w:tabs>
          <w:tab w:val="clear" w:pos="8920"/>
        </w:tabs>
        <w:rPr>
          <w:lang w:val="vi-VN"/>
        </w:rPr>
      </w:pPr>
    </w:p>
    <w:p w14:paraId="614B4672" w14:textId="77777777" w:rsidR="00FC6EDA" w:rsidRPr="00B374C1" w:rsidRDefault="00000000" w:rsidP="000E47FC">
      <w:pPr>
        <w:tabs>
          <w:tab w:val="clear" w:pos="8920"/>
        </w:tabs>
        <w:jc w:val="center"/>
        <w:rPr>
          <w:b/>
          <w:lang w:val="vi-VN"/>
        </w:rPr>
      </w:pPr>
      <w:r w:rsidRPr="00B374C1">
        <w:rPr>
          <w:b/>
          <w:lang w:val="vi-VN"/>
        </w:rPr>
        <w:lastRenderedPageBreak/>
        <w:t>KẾT LUẬN</w:t>
      </w:r>
    </w:p>
    <w:p w14:paraId="1FDA6892" w14:textId="77777777" w:rsidR="00FC6EDA" w:rsidRPr="00B374C1" w:rsidRDefault="00000000" w:rsidP="000E47FC">
      <w:pPr>
        <w:numPr>
          <w:ilvl w:val="0"/>
          <w:numId w:val="68"/>
        </w:numPr>
        <w:tabs>
          <w:tab w:val="clear" w:pos="8920"/>
        </w:tabs>
        <w:spacing w:after="0"/>
        <w:jc w:val="both"/>
        <w:rPr>
          <w:b/>
          <w:lang w:val="vi-VN"/>
        </w:rPr>
      </w:pPr>
      <w:r w:rsidRPr="00B374C1">
        <w:rPr>
          <w:b/>
          <w:lang w:val="vi-VN"/>
        </w:rPr>
        <w:t>Mục tiêu đạt được:</w:t>
      </w:r>
    </w:p>
    <w:p w14:paraId="18EA64C2" w14:textId="77777777" w:rsidR="00FC6EDA" w:rsidRPr="00B374C1" w:rsidRDefault="00000000" w:rsidP="000E47FC">
      <w:pPr>
        <w:numPr>
          <w:ilvl w:val="0"/>
          <w:numId w:val="35"/>
        </w:numPr>
        <w:tabs>
          <w:tab w:val="clear" w:pos="8920"/>
        </w:tabs>
        <w:spacing w:before="0" w:after="0"/>
        <w:jc w:val="both"/>
        <w:rPr>
          <w:lang w:val="vi-VN"/>
        </w:rPr>
      </w:pPr>
      <w:r w:rsidRPr="00B374C1">
        <w:rPr>
          <w:lang w:val="vi-VN"/>
        </w:rPr>
        <w:t xml:space="preserve">Xây dựng được trang </w:t>
      </w:r>
      <w:proofErr w:type="spellStart"/>
      <w:r w:rsidRPr="00B374C1">
        <w:rPr>
          <w:lang w:val="vi-VN"/>
        </w:rPr>
        <w:t>web</w:t>
      </w:r>
      <w:proofErr w:type="spellEnd"/>
      <w:r w:rsidRPr="00B374C1">
        <w:rPr>
          <w:lang w:val="vi-VN"/>
        </w:rPr>
        <w:t xml:space="preserve"> bán xe đạp bằng </w:t>
      </w:r>
      <w:proofErr w:type="spellStart"/>
      <w:r w:rsidRPr="00B374C1">
        <w:rPr>
          <w:lang w:val="vi-VN"/>
        </w:rPr>
        <w:t>Magento</w:t>
      </w:r>
      <w:proofErr w:type="spellEnd"/>
      <w:r w:rsidRPr="00B374C1">
        <w:rPr>
          <w:lang w:val="vi-VN"/>
        </w:rPr>
        <w:t>.</w:t>
      </w:r>
    </w:p>
    <w:p w14:paraId="73283765" w14:textId="77777777" w:rsidR="00FC6EDA" w:rsidRPr="00B374C1" w:rsidRDefault="00000000" w:rsidP="000E47FC">
      <w:pPr>
        <w:numPr>
          <w:ilvl w:val="0"/>
          <w:numId w:val="35"/>
        </w:numPr>
        <w:tabs>
          <w:tab w:val="clear" w:pos="8920"/>
        </w:tabs>
        <w:spacing w:before="0" w:after="0"/>
        <w:jc w:val="both"/>
        <w:rPr>
          <w:lang w:val="vi-VN"/>
        </w:rPr>
      </w:pPr>
      <w:r w:rsidRPr="00B374C1">
        <w:rPr>
          <w:lang w:val="vi-VN"/>
        </w:rPr>
        <w:t>Xây dựng được các chức năng cơ bản cho người dùng có thể đặt mua xe và mua phụ kiện liên quan đến xe đạp.</w:t>
      </w:r>
    </w:p>
    <w:p w14:paraId="68E2247C" w14:textId="77777777" w:rsidR="00FC6EDA" w:rsidRPr="00B374C1" w:rsidRDefault="00000000" w:rsidP="000E47FC">
      <w:pPr>
        <w:numPr>
          <w:ilvl w:val="0"/>
          <w:numId w:val="35"/>
        </w:numPr>
        <w:tabs>
          <w:tab w:val="clear" w:pos="8920"/>
        </w:tabs>
        <w:spacing w:before="0" w:after="0"/>
        <w:jc w:val="both"/>
        <w:rPr>
          <w:lang w:val="vi-VN"/>
        </w:rPr>
      </w:pPr>
      <w:r w:rsidRPr="00B374C1">
        <w:rPr>
          <w:lang w:val="vi-VN"/>
        </w:rPr>
        <w:t>Xây dựng được tính năng cho phép người dùng có thể tìm kiếm xe đạp (theo tên, theo mã, ...).</w:t>
      </w:r>
    </w:p>
    <w:p w14:paraId="469EA08F" w14:textId="77777777" w:rsidR="00FC6EDA" w:rsidRPr="00B374C1" w:rsidRDefault="00000000" w:rsidP="000E47FC">
      <w:pPr>
        <w:numPr>
          <w:ilvl w:val="0"/>
          <w:numId w:val="35"/>
        </w:numPr>
        <w:tabs>
          <w:tab w:val="clear" w:pos="8920"/>
        </w:tabs>
        <w:spacing w:before="0" w:after="0"/>
        <w:jc w:val="both"/>
        <w:rPr>
          <w:lang w:val="vi-VN"/>
        </w:rPr>
      </w:pPr>
      <w:r w:rsidRPr="00B374C1">
        <w:rPr>
          <w:lang w:val="vi-VN"/>
        </w:rPr>
        <w:t>Xây dựng được trang thanh toán đơn hàng cơ bản cho người dùng.</w:t>
      </w:r>
    </w:p>
    <w:p w14:paraId="4E825CEC" w14:textId="77777777" w:rsidR="00FC6EDA" w:rsidRPr="00B374C1" w:rsidRDefault="00000000" w:rsidP="000E47FC">
      <w:pPr>
        <w:numPr>
          <w:ilvl w:val="0"/>
          <w:numId w:val="35"/>
        </w:numPr>
        <w:tabs>
          <w:tab w:val="clear" w:pos="8920"/>
        </w:tabs>
        <w:spacing w:before="0" w:after="0"/>
        <w:jc w:val="both"/>
        <w:rPr>
          <w:lang w:val="vi-VN"/>
        </w:rPr>
      </w:pPr>
      <w:r w:rsidRPr="00B374C1">
        <w:rPr>
          <w:lang w:val="vi-VN"/>
        </w:rPr>
        <w:t xml:space="preserve">Có thể theo dõi đơn hàng mà khách hàng đã đặt và quản lý doanh số bán hàng qua </w:t>
      </w:r>
      <w:proofErr w:type="spellStart"/>
      <w:r w:rsidRPr="00B374C1">
        <w:rPr>
          <w:lang w:val="vi-VN"/>
        </w:rPr>
        <w:t>Magento</w:t>
      </w:r>
      <w:proofErr w:type="spellEnd"/>
      <w:r w:rsidRPr="00B374C1">
        <w:rPr>
          <w:lang w:val="vi-VN"/>
        </w:rPr>
        <w:t>.</w:t>
      </w:r>
    </w:p>
    <w:p w14:paraId="7A33B4CE" w14:textId="77777777" w:rsidR="00FC6EDA" w:rsidRPr="00B374C1" w:rsidRDefault="00000000" w:rsidP="000E47FC">
      <w:pPr>
        <w:numPr>
          <w:ilvl w:val="0"/>
          <w:numId w:val="35"/>
        </w:numPr>
        <w:tabs>
          <w:tab w:val="clear" w:pos="8920"/>
        </w:tabs>
        <w:spacing w:before="0" w:after="0"/>
        <w:jc w:val="both"/>
        <w:rPr>
          <w:lang w:val="vi-VN"/>
        </w:rPr>
      </w:pPr>
      <w:r w:rsidRPr="00B374C1">
        <w:rPr>
          <w:lang w:val="vi-VN"/>
        </w:rPr>
        <w:t xml:space="preserve">Có thể quản lý thông tin về sản phẩm trên trang, quản lý nội dung như </w:t>
      </w:r>
      <w:proofErr w:type="spellStart"/>
      <w:r w:rsidRPr="00B374C1">
        <w:rPr>
          <w:lang w:val="vi-VN"/>
        </w:rPr>
        <w:t>Blogs</w:t>
      </w:r>
      <w:proofErr w:type="spellEnd"/>
      <w:r w:rsidRPr="00B374C1">
        <w:rPr>
          <w:lang w:val="vi-VN"/>
        </w:rPr>
        <w:t xml:space="preserve">, các chương trình khuyến mãi… bằng trang </w:t>
      </w:r>
      <w:proofErr w:type="spellStart"/>
      <w:r w:rsidRPr="00B374C1">
        <w:rPr>
          <w:lang w:val="vi-VN"/>
        </w:rPr>
        <w:t>Admin</w:t>
      </w:r>
      <w:proofErr w:type="spellEnd"/>
      <w:r w:rsidRPr="00B374C1">
        <w:rPr>
          <w:lang w:val="vi-VN"/>
        </w:rPr>
        <w:t>.</w:t>
      </w:r>
    </w:p>
    <w:p w14:paraId="2CAC3255" w14:textId="77777777" w:rsidR="00FC6EDA" w:rsidRPr="00B374C1" w:rsidRDefault="00000000" w:rsidP="000E47FC">
      <w:pPr>
        <w:numPr>
          <w:ilvl w:val="0"/>
          <w:numId w:val="68"/>
        </w:numPr>
        <w:tabs>
          <w:tab w:val="clear" w:pos="8920"/>
        </w:tabs>
        <w:spacing w:before="0" w:after="0"/>
        <w:jc w:val="both"/>
        <w:rPr>
          <w:b/>
          <w:lang w:val="vi-VN"/>
        </w:rPr>
      </w:pPr>
      <w:r w:rsidRPr="00B374C1">
        <w:rPr>
          <w:b/>
          <w:lang w:val="vi-VN"/>
        </w:rPr>
        <w:t>Hạn chế:</w:t>
      </w:r>
    </w:p>
    <w:p w14:paraId="6513A524" w14:textId="77777777" w:rsidR="00FC6EDA" w:rsidRPr="00B374C1" w:rsidRDefault="00000000" w:rsidP="000E47FC">
      <w:pPr>
        <w:numPr>
          <w:ilvl w:val="0"/>
          <w:numId w:val="99"/>
        </w:numPr>
        <w:tabs>
          <w:tab w:val="clear" w:pos="8920"/>
        </w:tabs>
        <w:spacing w:before="0" w:after="0"/>
        <w:jc w:val="both"/>
        <w:rPr>
          <w:lang w:val="vi-VN"/>
        </w:rPr>
      </w:pPr>
      <w:r w:rsidRPr="00B374C1">
        <w:rPr>
          <w:lang w:val="vi-VN"/>
        </w:rPr>
        <w:t>Giao diện bằng tiếng Anh và chưa hỗ trợ nhiều ngôn ngữ (trong đó bao gồm cả tiếng Việt).</w:t>
      </w:r>
    </w:p>
    <w:p w14:paraId="3DB3541C" w14:textId="77777777" w:rsidR="00FC6EDA" w:rsidRPr="00B374C1" w:rsidRDefault="00000000" w:rsidP="000E47FC">
      <w:pPr>
        <w:numPr>
          <w:ilvl w:val="0"/>
          <w:numId w:val="99"/>
        </w:numPr>
        <w:tabs>
          <w:tab w:val="clear" w:pos="8920"/>
        </w:tabs>
        <w:spacing w:before="0" w:after="0"/>
        <w:jc w:val="both"/>
        <w:rPr>
          <w:lang w:val="vi-VN"/>
        </w:rPr>
      </w:pPr>
      <w:r w:rsidRPr="00B374C1">
        <w:rPr>
          <w:lang w:val="vi-VN"/>
        </w:rPr>
        <w:t>Chưa có chức năng theo dõi đơn hàng.</w:t>
      </w:r>
    </w:p>
    <w:p w14:paraId="23AE7D95" w14:textId="77777777" w:rsidR="00FC6EDA" w:rsidRPr="00B374C1" w:rsidRDefault="00000000" w:rsidP="000E47FC">
      <w:pPr>
        <w:numPr>
          <w:ilvl w:val="0"/>
          <w:numId w:val="99"/>
        </w:numPr>
        <w:tabs>
          <w:tab w:val="clear" w:pos="8920"/>
        </w:tabs>
        <w:spacing w:before="0" w:after="0"/>
        <w:jc w:val="both"/>
        <w:rPr>
          <w:lang w:val="vi-VN"/>
        </w:rPr>
      </w:pPr>
      <w:r w:rsidRPr="00B374C1">
        <w:rPr>
          <w:lang w:val="vi-VN"/>
        </w:rPr>
        <w:t>Chưa hỗ trợ nhiều phương thức thanh toán (hiện chỉ có thể thanh toán bằng tiền mặt - COD).</w:t>
      </w:r>
    </w:p>
    <w:p w14:paraId="78147493" w14:textId="77777777" w:rsidR="00FC6EDA" w:rsidRPr="00B374C1" w:rsidRDefault="00000000" w:rsidP="000E47FC">
      <w:pPr>
        <w:numPr>
          <w:ilvl w:val="0"/>
          <w:numId w:val="99"/>
        </w:numPr>
        <w:tabs>
          <w:tab w:val="clear" w:pos="8920"/>
        </w:tabs>
        <w:spacing w:before="0" w:after="0"/>
        <w:jc w:val="both"/>
        <w:rPr>
          <w:lang w:val="vi-VN"/>
        </w:rPr>
      </w:pPr>
      <w:r w:rsidRPr="00B374C1">
        <w:rPr>
          <w:lang w:val="vi-VN"/>
        </w:rPr>
        <w:t>Tốc độ tải trang còn chậm.</w:t>
      </w:r>
    </w:p>
    <w:p w14:paraId="43C91520" w14:textId="77777777" w:rsidR="00FC6EDA" w:rsidRPr="00B374C1" w:rsidRDefault="00000000" w:rsidP="000E47FC">
      <w:pPr>
        <w:numPr>
          <w:ilvl w:val="0"/>
          <w:numId w:val="99"/>
        </w:numPr>
        <w:tabs>
          <w:tab w:val="clear" w:pos="8920"/>
        </w:tabs>
        <w:spacing w:before="0" w:after="0"/>
        <w:jc w:val="both"/>
        <w:rPr>
          <w:lang w:val="vi-VN"/>
        </w:rPr>
      </w:pPr>
      <w:r w:rsidRPr="00B374C1">
        <w:rPr>
          <w:lang w:val="vi-VN"/>
        </w:rPr>
        <w:t xml:space="preserve">Chưa thể </w:t>
      </w:r>
      <w:proofErr w:type="spellStart"/>
      <w:r w:rsidRPr="00B374C1">
        <w:rPr>
          <w:lang w:val="vi-VN"/>
        </w:rPr>
        <w:t>hosting</w:t>
      </w:r>
      <w:proofErr w:type="spellEnd"/>
      <w:r w:rsidRPr="00B374C1">
        <w:rPr>
          <w:lang w:val="vi-VN"/>
        </w:rPr>
        <w:t xml:space="preserve"> (chia sẻ cho nhiều máy khác nếu có nhiều chi nhánh).</w:t>
      </w:r>
    </w:p>
    <w:p w14:paraId="143C51DB" w14:textId="77777777" w:rsidR="00FC6EDA" w:rsidRPr="00B374C1" w:rsidRDefault="00000000" w:rsidP="000E47FC">
      <w:pPr>
        <w:numPr>
          <w:ilvl w:val="0"/>
          <w:numId w:val="99"/>
        </w:numPr>
        <w:tabs>
          <w:tab w:val="clear" w:pos="8920"/>
        </w:tabs>
        <w:spacing w:before="0" w:after="0"/>
        <w:jc w:val="both"/>
        <w:rPr>
          <w:lang w:val="vi-VN"/>
        </w:rPr>
      </w:pPr>
      <w:r w:rsidRPr="00B374C1">
        <w:rPr>
          <w:lang w:val="vi-VN"/>
        </w:rPr>
        <w:t xml:space="preserve">Chưa có tính năng hỗ trợ trực tuyến bằng </w:t>
      </w:r>
      <w:proofErr w:type="spellStart"/>
      <w:r w:rsidRPr="00B374C1">
        <w:rPr>
          <w:lang w:val="vi-VN"/>
        </w:rPr>
        <w:t>chatbot</w:t>
      </w:r>
      <w:proofErr w:type="spellEnd"/>
      <w:r w:rsidRPr="00B374C1">
        <w:rPr>
          <w:lang w:val="vi-VN"/>
        </w:rPr>
        <w:t>.</w:t>
      </w:r>
    </w:p>
    <w:p w14:paraId="691D013E" w14:textId="77777777" w:rsidR="00FC6EDA" w:rsidRPr="00B374C1" w:rsidRDefault="00000000" w:rsidP="000E47FC">
      <w:pPr>
        <w:numPr>
          <w:ilvl w:val="0"/>
          <w:numId w:val="99"/>
        </w:numPr>
        <w:tabs>
          <w:tab w:val="clear" w:pos="8920"/>
        </w:tabs>
        <w:spacing w:before="0" w:after="0"/>
        <w:jc w:val="both"/>
        <w:rPr>
          <w:lang w:val="vi-VN"/>
        </w:rPr>
      </w:pPr>
      <w:r w:rsidRPr="00B374C1">
        <w:rPr>
          <w:lang w:val="vi-VN"/>
        </w:rPr>
        <w:t>Chưa thể thanh toán bằng nhiều đơn vị tiền tệ.</w:t>
      </w:r>
    </w:p>
    <w:p w14:paraId="18C59AB1" w14:textId="77777777" w:rsidR="00FC6EDA" w:rsidRPr="00B374C1" w:rsidRDefault="00000000" w:rsidP="000E47FC">
      <w:pPr>
        <w:numPr>
          <w:ilvl w:val="0"/>
          <w:numId w:val="99"/>
        </w:numPr>
        <w:tabs>
          <w:tab w:val="clear" w:pos="8920"/>
        </w:tabs>
        <w:spacing w:before="0" w:after="0"/>
        <w:jc w:val="both"/>
        <w:rPr>
          <w:lang w:val="vi-VN"/>
        </w:rPr>
      </w:pPr>
      <w:r w:rsidRPr="00B374C1">
        <w:rPr>
          <w:lang w:val="vi-VN"/>
        </w:rPr>
        <w:t xml:space="preserve">Khó khăn trong việc nâng cấp và duy trì vì </w:t>
      </w:r>
      <w:proofErr w:type="spellStart"/>
      <w:r w:rsidRPr="00B374C1">
        <w:rPr>
          <w:lang w:val="vi-VN"/>
        </w:rPr>
        <w:t>Magento</w:t>
      </w:r>
      <w:proofErr w:type="spellEnd"/>
      <w:r w:rsidRPr="00B374C1">
        <w:rPr>
          <w:lang w:val="vi-VN"/>
        </w:rPr>
        <w:t xml:space="preserve"> thường xuyên phát hành các phiên bản cập nhật mới, và việc nâng cấp lên các phiên bản mới có thể gây ra sự cố tương thích với các </w:t>
      </w:r>
      <w:proofErr w:type="spellStart"/>
      <w:r w:rsidRPr="00B374C1">
        <w:rPr>
          <w:lang w:val="vi-VN"/>
        </w:rPr>
        <w:t>plugin</w:t>
      </w:r>
      <w:proofErr w:type="spellEnd"/>
      <w:r w:rsidRPr="00B374C1">
        <w:rPr>
          <w:lang w:val="vi-VN"/>
        </w:rPr>
        <w:t xml:space="preserve">, </w:t>
      </w:r>
      <w:proofErr w:type="spellStart"/>
      <w:r w:rsidRPr="00B374C1">
        <w:rPr>
          <w:lang w:val="vi-VN"/>
        </w:rPr>
        <w:t>module</w:t>
      </w:r>
      <w:proofErr w:type="spellEnd"/>
      <w:r w:rsidRPr="00B374C1">
        <w:rPr>
          <w:lang w:val="vi-VN"/>
        </w:rPr>
        <w:t xml:space="preserve"> hoặc giao diện đang sử dụng. Điều này có thể đòi hỏi một quá trình kiểm tra kỹ lưỡng và can thiệp mã nguồn để đảm bảo mọi thứ hoạt động ổn định.</w:t>
      </w:r>
    </w:p>
    <w:p w14:paraId="6FCC32BE" w14:textId="77777777" w:rsidR="00FC6EDA" w:rsidRPr="00B374C1" w:rsidRDefault="00000000" w:rsidP="000E47FC">
      <w:pPr>
        <w:numPr>
          <w:ilvl w:val="0"/>
          <w:numId w:val="99"/>
        </w:numPr>
        <w:tabs>
          <w:tab w:val="clear" w:pos="8920"/>
        </w:tabs>
        <w:spacing w:before="0" w:after="0"/>
        <w:jc w:val="both"/>
        <w:rPr>
          <w:lang w:val="vi-VN"/>
        </w:rPr>
      </w:pPr>
      <w:r w:rsidRPr="00B374C1">
        <w:rPr>
          <w:lang w:val="vi-VN"/>
        </w:rPr>
        <w:t xml:space="preserve">Tính linh hoạt trong giao diện người dùng hạn chế muốn xây dựng một giao diện tùy chỉnh cần phải có kiến thức về lập trình </w:t>
      </w:r>
      <w:proofErr w:type="spellStart"/>
      <w:r w:rsidRPr="00B374C1">
        <w:rPr>
          <w:lang w:val="vi-VN"/>
        </w:rPr>
        <w:t>front-end</w:t>
      </w:r>
      <w:proofErr w:type="spellEnd"/>
      <w:r w:rsidRPr="00B374C1">
        <w:rPr>
          <w:lang w:val="vi-VN"/>
        </w:rPr>
        <w:t>.</w:t>
      </w:r>
    </w:p>
    <w:p w14:paraId="07C396F1" w14:textId="77777777" w:rsidR="00FC6EDA" w:rsidRPr="00B374C1" w:rsidRDefault="00000000" w:rsidP="000E47FC">
      <w:pPr>
        <w:numPr>
          <w:ilvl w:val="0"/>
          <w:numId w:val="68"/>
        </w:numPr>
        <w:tabs>
          <w:tab w:val="clear" w:pos="8920"/>
        </w:tabs>
        <w:spacing w:before="0" w:after="0"/>
        <w:jc w:val="both"/>
        <w:rPr>
          <w:b/>
          <w:lang w:val="vi-VN"/>
        </w:rPr>
      </w:pPr>
      <w:r w:rsidRPr="00B374C1">
        <w:rPr>
          <w:b/>
          <w:lang w:val="vi-VN"/>
        </w:rPr>
        <w:t>Những nâng cấp trong tương lai:</w:t>
      </w:r>
    </w:p>
    <w:p w14:paraId="75824F06" w14:textId="77777777" w:rsidR="00FC6EDA" w:rsidRPr="00B374C1" w:rsidRDefault="00000000" w:rsidP="000E47FC">
      <w:pPr>
        <w:numPr>
          <w:ilvl w:val="0"/>
          <w:numId w:val="173"/>
        </w:numPr>
        <w:tabs>
          <w:tab w:val="clear" w:pos="8920"/>
        </w:tabs>
        <w:spacing w:before="0" w:after="0"/>
        <w:jc w:val="both"/>
        <w:rPr>
          <w:lang w:val="vi-VN"/>
        </w:rPr>
      </w:pPr>
      <w:r w:rsidRPr="00B374C1">
        <w:rPr>
          <w:lang w:val="vi-VN"/>
        </w:rPr>
        <w:t xml:space="preserve">Tối ưu </w:t>
      </w:r>
      <w:proofErr w:type="spellStart"/>
      <w:r w:rsidRPr="00B374C1">
        <w:rPr>
          <w:lang w:val="vi-VN"/>
        </w:rPr>
        <w:t>hoá</w:t>
      </w:r>
      <w:proofErr w:type="spellEnd"/>
      <w:r w:rsidRPr="00B374C1">
        <w:rPr>
          <w:lang w:val="vi-VN"/>
        </w:rPr>
        <w:t xml:space="preserve"> giao diện để dễ sử dụng với người dùng.</w:t>
      </w:r>
    </w:p>
    <w:p w14:paraId="231E9138" w14:textId="77777777" w:rsidR="00FC6EDA" w:rsidRPr="00B374C1" w:rsidRDefault="00000000" w:rsidP="000E47FC">
      <w:pPr>
        <w:numPr>
          <w:ilvl w:val="0"/>
          <w:numId w:val="173"/>
        </w:numPr>
        <w:tabs>
          <w:tab w:val="clear" w:pos="8920"/>
        </w:tabs>
        <w:spacing w:before="0" w:after="0"/>
        <w:jc w:val="both"/>
        <w:rPr>
          <w:lang w:val="vi-VN"/>
        </w:rPr>
      </w:pPr>
      <w:r w:rsidRPr="00B374C1">
        <w:rPr>
          <w:lang w:val="vi-VN"/>
        </w:rPr>
        <w:t>Hỗ trợ đa ngôn ngữ và có thể chọn vùng / quốc gia mà người dùng đang sinh sống.</w:t>
      </w:r>
    </w:p>
    <w:p w14:paraId="66B5C485" w14:textId="77777777" w:rsidR="00FC6EDA" w:rsidRPr="00B374C1" w:rsidRDefault="00000000" w:rsidP="000E47FC">
      <w:pPr>
        <w:numPr>
          <w:ilvl w:val="0"/>
          <w:numId w:val="173"/>
        </w:numPr>
        <w:tabs>
          <w:tab w:val="clear" w:pos="8920"/>
        </w:tabs>
        <w:spacing w:before="0" w:after="0"/>
        <w:jc w:val="both"/>
        <w:rPr>
          <w:lang w:val="vi-VN"/>
        </w:rPr>
      </w:pPr>
      <w:r w:rsidRPr="00B374C1">
        <w:rPr>
          <w:lang w:val="vi-VN"/>
        </w:rPr>
        <w:t>Thêm những chức năng giúp người dùng dễ dàng đặt mua xe như phương thức thanh toán trực tuyến (qua mã QR hoặc thẻ quốc tế), theo dõi đơn hàng.</w:t>
      </w:r>
    </w:p>
    <w:p w14:paraId="6640FE7A" w14:textId="77777777" w:rsidR="00FC6EDA" w:rsidRPr="00B374C1" w:rsidRDefault="00000000" w:rsidP="000E47FC">
      <w:pPr>
        <w:numPr>
          <w:ilvl w:val="0"/>
          <w:numId w:val="173"/>
        </w:numPr>
        <w:tabs>
          <w:tab w:val="clear" w:pos="8920"/>
        </w:tabs>
        <w:spacing w:before="0" w:after="0"/>
        <w:jc w:val="both"/>
        <w:rPr>
          <w:lang w:val="vi-VN"/>
        </w:rPr>
      </w:pPr>
      <w:r w:rsidRPr="00B374C1">
        <w:rPr>
          <w:lang w:val="vi-VN"/>
        </w:rPr>
        <w:t xml:space="preserve">Thanh toán bằng nhiều loại tiền tệ và chuyển đổi tiền tệ </w:t>
      </w:r>
      <w:proofErr w:type="spellStart"/>
      <w:r w:rsidRPr="00B374C1">
        <w:rPr>
          <w:lang w:val="vi-VN"/>
        </w:rPr>
        <w:t>tuỳ</w:t>
      </w:r>
      <w:proofErr w:type="spellEnd"/>
      <w:r w:rsidRPr="00B374C1">
        <w:rPr>
          <w:lang w:val="vi-VN"/>
        </w:rPr>
        <w:t xml:space="preserve"> theo vùng / quốc gia người dùng chọn.</w:t>
      </w:r>
    </w:p>
    <w:p w14:paraId="666F7831" w14:textId="77777777" w:rsidR="00FC6EDA" w:rsidRPr="00B374C1" w:rsidRDefault="00000000" w:rsidP="000E47FC">
      <w:pPr>
        <w:numPr>
          <w:ilvl w:val="0"/>
          <w:numId w:val="173"/>
        </w:numPr>
        <w:tabs>
          <w:tab w:val="clear" w:pos="8920"/>
        </w:tabs>
        <w:spacing w:before="0" w:after="0"/>
        <w:jc w:val="both"/>
        <w:rPr>
          <w:lang w:val="vi-VN"/>
        </w:rPr>
      </w:pPr>
      <w:r w:rsidRPr="00B374C1">
        <w:rPr>
          <w:lang w:val="vi-VN"/>
        </w:rPr>
        <w:t xml:space="preserve">Nâng cấp máy chủ để giúp trang </w:t>
      </w:r>
      <w:proofErr w:type="spellStart"/>
      <w:r w:rsidRPr="00B374C1">
        <w:rPr>
          <w:lang w:val="vi-VN"/>
        </w:rPr>
        <w:t>web</w:t>
      </w:r>
      <w:proofErr w:type="spellEnd"/>
      <w:r w:rsidRPr="00B374C1">
        <w:rPr>
          <w:lang w:val="vi-VN"/>
        </w:rPr>
        <w:t xml:space="preserve"> tải nhanh hơn, giúp người dùng có trải nghiệm tốt nhất.</w:t>
      </w:r>
    </w:p>
    <w:p w14:paraId="5D62E2E4" w14:textId="77777777" w:rsidR="00FC6EDA" w:rsidRPr="00B374C1" w:rsidRDefault="00000000" w:rsidP="000E47FC">
      <w:pPr>
        <w:numPr>
          <w:ilvl w:val="0"/>
          <w:numId w:val="173"/>
        </w:numPr>
        <w:tabs>
          <w:tab w:val="clear" w:pos="8920"/>
        </w:tabs>
        <w:spacing w:before="0" w:after="0"/>
        <w:jc w:val="both"/>
        <w:rPr>
          <w:lang w:val="vi-VN"/>
        </w:rPr>
      </w:pPr>
      <w:proofErr w:type="spellStart"/>
      <w:r w:rsidRPr="00B374C1">
        <w:rPr>
          <w:lang w:val="vi-VN"/>
        </w:rPr>
        <w:t>Hosting</w:t>
      </w:r>
      <w:proofErr w:type="spellEnd"/>
      <w:r w:rsidRPr="00B374C1">
        <w:rPr>
          <w:lang w:val="vi-VN"/>
        </w:rPr>
        <w:t>.</w:t>
      </w:r>
    </w:p>
    <w:p w14:paraId="35A71EAB" w14:textId="77777777" w:rsidR="00FC6EDA" w:rsidRPr="00B374C1" w:rsidRDefault="00000000" w:rsidP="000E47FC">
      <w:pPr>
        <w:numPr>
          <w:ilvl w:val="0"/>
          <w:numId w:val="173"/>
        </w:numPr>
        <w:tabs>
          <w:tab w:val="clear" w:pos="8920"/>
        </w:tabs>
        <w:spacing w:before="0" w:after="0"/>
        <w:jc w:val="both"/>
        <w:rPr>
          <w:lang w:val="vi-VN"/>
        </w:rPr>
      </w:pPr>
      <w:r w:rsidRPr="00B374C1">
        <w:rPr>
          <w:lang w:val="vi-VN"/>
        </w:rPr>
        <w:t>Có tính năng hỗ trợ trực tuyến cho người dùng.</w:t>
      </w:r>
    </w:p>
    <w:p w14:paraId="675057CA" w14:textId="77777777" w:rsidR="00FC6EDA" w:rsidRPr="00B374C1" w:rsidRDefault="00000000" w:rsidP="000E47FC">
      <w:pPr>
        <w:numPr>
          <w:ilvl w:val="0"/>
          <w:numId w:val="173"/>
        </w:numPr>
        <w:tabs>
          <w:tab w:val="clear" w:pos="8920"/>
        </w:tabs>
        <w:spacing w:before="0"/>
        <w:jc w:val="both"/>
        <w:rPr>
          <w:lang w:val="vi-VN"/>
        </w:rPr>
      </w:pPr>
      <w:r w:rsidRPr="00B374C1">
        <w:rPr>
          <w:lang w:val="vi-VN"/>
        </w:rPr>
        <w:t>Mở rộng khả năng quản lý đa kênh (</w:t>
      </w:r>
      <w:proofErr w:type="spellStart"/>
      <w:r w:rsidRPr="00B374C1">
        <w:rPr>
          <w:lang w:val="vi-VN"/>
        </w:rPr>
        <w:t>Omnichannel</w:t>
      </w:r>
      <w:proofErr w:type="spellEnd"/>
      <w:r w:rsidRPr="00B374C1">
        <w:rPr>
          <w:lang w:val="vi-VN"/>
        </w:rPr>
        <w:t xml:space="preserve">) như </w:t>
      </w:r>
      <w:proofErr w:type="spellStart"/>
      <w:r w:rsidRPr="00B374C1">
        <w:rPr>
          <w:lang w:val="vi-VN"/>
        </w:rPr>
        <w:t>Facebook</w:t>
      </w:r>
      <w:proofErr w:type="spellEnd"/>
      <w:r w:rsidRPr="00B374C1">
        <w:rPr>
          <w:lang w:val="vi-VN"/>
        </w:rPr>
        <w:t xml:space="preserve"> và </w:t>
      </w:r>
      <w:proofErr w:type="spellStart"/>
      <w:r w:rsidRPr="00B374C1">
        <w:rPr>
          <w:lang w:val="vi-VN"/>
        </w:rPr>
        <w:lastRenderedPageBreak/>
        <w:t>Instagram</w:t>
      </w:r>
      <w:proofErr w:type="spellEnd"/>
      <w:r w:rsidRPr="00B374C1">
        <w:rPr>
          <w:lang w:val="vi-VN"/>
        </w:rPr>
        <w:t xml:space="preserve">. Việc tích hợp các kênh bán hàng đa dạng vào </w:t>
      </w:r>
      <w:proofErr w:type="spellStart"/>
      <w:r w:rsidRPr="00B374C1">
        <w:rPr>
          <w:lang w:val="vi-VN"/>
        </w:rPr>
        <w:t>Magento</w:t>
      </w:r>
      <w:proofErr w:type="spellEnd"/>
      <w:r w:rsidRPr="00B374C1">
        <w:rPr>
          <w:lang w:val="vi-VN"/>
        </w:rPr>
        <w:t xml:space="preserve"> sẽ giúp tạo ra một chiến lược </w:t>
      </w:r>
      <w:proofErr w:type="spellStart"/>
      <w:r w:rsidRPr="00B374C1">
        <w:rPr>
          <w:lang w:val="vi-VN"/>
        </w:rPr>
        <w:t>omnichannel</w:t>
      </w:r>
      <w:proofErr w:type="spellEnd"/>
      <w:r w:rsidRPr="00B374C1">
        <w:rPr>
          <w:lang w:val="vi-VN"/>
        </w:rPr>
        <w:t xml:space="preserve"> mượt mà.</w:t>
      </w:r>
    </w:p>
    <w:p w14:paraId="1044E024" w14:textId="77777777" w:rsidR="00FC6EDA" w:rsidRPr="00B374C1" w:rsidRDefault="00FC6EDA" w:rsidP="000E47FC">
      <w:pPr>
        <w:tabs>
          <w:tab w:val="clear" w:pos="8920"/>
        </w:tabs>
        <w:jc w:val="both"/>
        <w:rPr>
          <w:lang w:val="vi-VN"/>
        </w:rPr>
      </w:pPr>
    </w:p>
    <w:p w14:paraId="3D576CF1" w14:textId="77777777" w:rsidR="00FC6EDA" w:rsidRPr="00B374C1" w:rsidRDefault="00FC6EDA" w:rsidP="000E47FC">
      <w:pPr>
        <w:tabs>
          <w:tab w:val="clear" w:pos="8920"/>
        </w:tabs>
        <w:jc w:val="both"/>
        <w:rPr>
          <w:lang w:val="vi-VN"/>
        </w:rPr>
      </w:pPr>
    </w:p>
    <w:p w14:paraId="5DFB254D" w14:textId="77777777" w:rsidR="00FC6EDA" w:rsidRPr="00B374C1" w:rsidRDefault="00FC6EDA" w:rsidP="000E47FC">
      <w:pPr>
        <w:tabs>
          <w:tab w:val="clear" w:pos="8920"/>
        </w:tabs>
        <w:jc w:val="both"/>
        <w:rPr>
          <w:lang w:val="vi-VN"/>
        </w:rPr>
      </w:pPr>
    </w:p>
    <w:p w14:paraId="06D2ED51" w14:textId="77777777" w:rsidR="00FC6EDA" w:rsidRPr="00B374C1" w:rsidRDefault="00FC6EDA" w:rsidP="000E47FC">
      <w:pPr>
        <w:tabs>
          <w:tab w:val="clear" w:pos="8920"/>
        </w:tabs>
        <w:jc w:val="both"/>
        <w:rPr>
          <w:lang w:val="vi-VN"/>
        </w:rPr>
      </w:pPr>
    </w:p>
    <w:p w14:paraId="64E6F6F1" w14:textId="77777777" w:rsidR="00FC6EDA" w:rsidRPr="00B374C1" w:rsidRDefault="00FC6EDA" w:rsidP="000E47FC">
      <w:pPr>
        <w:tabs>
          <w:tab w:val="clear" w:pos="8920"/>
        </w:tabs>
        <w:jc w:val="both"/>
        <w:rPr>
          <w:lang w:val="vi-VN"/>
        </w:rPr>
      </w:pPr>
    </w:p>
    <w:p w14:paraId="0B9C7670" w14:textId="77777777" w:rsidR="00FC6EDA" w:rsidRPr="00B374C1" w:rsidRDefault="00FC6EDA" w:rsidP="000E47FC">
      <w:pPr>
        <w:tabs>
          <w:tab w:val="clear" w:pos="8920"/>
        </w:tabs>
        <w:jc w:val="both"/>
        <w:rPr>
          <w:lang w:val="vi-VN"/>
        </w:rPr>
      </w:pPr>
    </w:p>
    <w:p w14:paraId="0C7855F9" w14:textId="77777777" w:rsidR="00FC6EDA" w:rsidRPr="00B374C1" w:rsidRDefault="00000000" w:rsidP="000E47FC">
      <w:pPr>
        <w:tabs>
          <w:tab w:val="clear" w:pos="8920"/>
        </w:tabs>
        <w:jc w:val="center"/>
        <w:rPr>
          <w:b/>
          <w:lang w:val="vi-VN"/>
        </w:rPr>
      </w:pPr>
      <w:r w:rsidRPr="00B374C1">
        <w:rPr>
          <w:lang w:val="vi-VN"/>
        </w:rPr>
        <w:br w:type="page"/>
      </w:r>
    </w:p>
    <w:p w14:paraId="01E32295" w14:textId="4213FB3C" w:rsidR="008B4D3C" w:rsidRPr="00B374C1" w:rsidRDefault="008B4D3C" w:rsidP="000E47FC">
      <w:pPr>
        <w:pStyle w:val="TableofFigures"/>
        <w:jc w:val="center"/>
        <w:rPr>
          <w:b/>
          <w:lang w:val="vi-VN"/>
        </w:rPr>
      </w:pPr>
      <w:r w:rsidRPr="00B374C1">
        <w:rPr>
          <w:b/>
          <w:lang w:val="vi-VN"/>
        </w:rPr>
        <w:lastRenderedPageBreak/>
        <w:t>DANH MỤC HÌNH ẢNH</w:t>
      </w:r>
    </w:p>
    <w:p w14:paraId="025A1C8B" w14:textId="5E1B2624" w:rsidR="008B4D3C" w:rsidRPr="00B374C1" w:rsidRDefault="008B4D3C" w:rsidP="000E47FC">
      <w:pPr>
        <w:pStyle w:val="TableofFigures"/>
        <w:rPr>
          <w:rFonts w:asciiTheme="minorHAnsi" w:eastAsiaTheme="minorEastAsia" w:hAnsiTheme="minorHAnsi" w:cstheme="minorBidi"/>
          <w:noProof/>
          <w:kern w:val="2"/>
          <w:sz w:val="22"/>
          <w:szCs w:val="22"/>
          <w:lang w:val="vi-VN"/>
          <w14:ligatures w14:val="standardContextual"/>
        </w:rPr>
      </w:pPr>
      <w:r w:rsidRPr="00B374C1">
        <w:rPr>
          <w:lang w:val="vi-VN"/>
        </w:rPr>
        <w:fldChar w:fldCharType="begin"/>
      </w:r>
      <w:r w:rsidRPr="00B374C1">
        <w:rPr>
          <w:lang w:val="vi-VN"/>
        </w:rPr>
        <w:instrText xml:space="preserve"> TOC \h \z \c "Hình 2." </w:instrText>
      </w:r>
      <w:r w:rsidRPr="00B374C1">
        <w:rPr>
          <w:lang w:val="vi-VN"/>
        </w:rPr>
        <w:fldChar w:fldCharType="separate"/>
      </w:r>
      <w:hyperlink w:anchor="_Toc182467911" w:history="1">
        <w:r w:rsidRPr="00B374C1">
          <w:rPr>
            <w:rStyle w:val="Hyperlink"/>
            <w:noProof/>
            <w:lang w:val="vi-VN"/>
          </w:rPr>
          <w:t>Hình 2. 1 Các tính năng giữa M.Open Source và M.Commerce</w:t>
        </w:r>
        <w:r w:rsidRPr="00B374C1">
          <w:rPr>
            <w:noProof/>
            <w:webHidden/>
            <w:lang w:val="vi-VN"/>
          </w:rPr>
          <w:tab/>
        </w:r>
        <w:r w:rsidRPr="00B374C1">
          <w:rPr>
            <w:noProof/>
            <w:webHidden/>
            <w:lang w:val="vi-VN"/>
          </w:rPr>
          <w:fldChar w:fldCharType="begin"/>
        </w:r>
        <w:r w:rsidRPr="00B374C1">
          <w:rPr>
            <w:noProof/>
            <w:webHidden/>
            <w:lang w:val="vi-VN"/>
          </w:rPr>
          <w:instrText xml:space="preserve"> PAGEREF _Toc182467911 \h </w:instrText>
        </w:r>
        <w:r w:rsidRPr="00B374C1">
          <w:rPr>
            <w:noProof/>
            <w:webHidden/>
            <w:lang w:val="vi-VN"/>
          </w:rPr>
        </w:r>
        <w:r w:rsidRPr="00B374C1">
          <w:rPr>
            <w:noProof/>
            <w:webHidden/>
            <w:lang w:val="vi-VN"/>
          </w:rPr>
          <w:fldChar w:fldCharType="separate"/>
        </w:r>
        <w:r w:rsidRPr="00B374C1">
          <w:rPr>
            <w:noProof/>
            <w:webHidden/>
            <w:lang w:val="vi-VN"/>
          </w:rPr>
          <w:t>13</w:t>
        </w:r>
        <w:r w:rsidRPr="00B374C1">
          <w:rPr>
            <w:noProof/>
            <w:webHidden/>
            <w:lang w:val="vi-VN"/>
          </w:rPr>
          <w:fldChar w:fldCharType="end"/>
        </w:r>
      </w:hyperlink>
    </w:p>
    <w:p w14:paraId="5605ADFA" w14:textId="54BB0556" w:rsidR="008B4D3C" w:rsidRPr="00B374C1" w:rsidRDefault="00000000" w:rsidP="000E47FC">
      <w:pPr>
        <w:pStyle w:val="TableofFigures"/>
        <w:rPr>
          <w:rFonts w:asciiTheme="minorHAnsi" w:eastAsiaTheme="minorEastAsia" w:hAnsiTheme="minorHAnsi" w:cstheme="minorBidi"/>
          <w:noProof/>
          <w:kern w:val="2"/>
          <w:sz w:val="22"/>
          <w:szCs w:val="22"/>
          <w:lang w:val="vi-VN"/>
          <w14:ligatures w14:val="standardContextual"/>
        </w:rPr>
      </w:pPr>
      <w:hyperlink w:anchor="_Toc182467912" w:history="1">
        <w:r w:rsidR="008B4D3C" w:rsidRPr="00B374C1">
          <w:rPr>
            <w:rStyle w:val="Hyperlink"/>
            <w:noProof/>
            <w:lang w:val="vi-VN"/>
          </w:rPr>
          <w:t>Hình 2. 2 Chi phí giữa M.Open Source và M.Commerce</w:t>
        </w:r>
        <w:r w:rsidR="008B4D3C" w:rsidRPr="00B374C1">
          <w:rPr>
            <w:noProof/>
            <w:webHidden/>
            <w:lang w:val="vi-VN"/>
          </w:rPr>
          <w:tab/>
        </w:r>
        <w:r w:rsidR="008B4D3C" w:rsidRPr="00B374C1">
          <w:rPr>
            <w:noProof/>
            <w:webHidden/>
            <w:lang w:val="vi-VN"/>
          </w:rPr>
          <w:fldChar w:fldCharType="begin"/>
        </w:r>
        <w:r w:rsidR="008B4D3C" w:rsidRPr="00B374C1">
          <w:rPr>
            <w:noProof/>
            <w:webHidden/>
            <w:lang w:val="vi-VN"/>
          </w:rPr>
          <w:instrText xml:space="preserve"> PAGEREF _Toc182467912 \h </w:instrText>
        </w:r>
        <w:r w:rsidR="008B4D3C" w:rsidRPr="00B374C1">
          <w:rPr>
            <w:noProof/>
            <w:webHidden/>
            <w:lang w:val="vi-VN"/>
          </w:rPr>
        </w:r>
        <w:r w:rsidR="008B4D3C" w:rsidRPr="00B374C1">
          <w:rPr>
            <w:noProof/>
            <w:webHidden/>
            <w:lang w:val="vi-VN"/>
          </w:rPr>
          <w:fldChar w:fldCharType="separate"/>
        </w:r>
        <w:r w:rsidR="008B4D3C" w:rsidRPr="00B374C1">
          <w:rPr>
            <w:noProof/>
            <w:webHidden/>
            <w:lang w:val="vi-VN"/>
          </w:rPr>
          <w:t>13</w:t>
        </w:r>
        <w:r w:rsidR="008B4D3C" w:rsidRPr="00B374C1">
          <w:rPr>
            <w:noProof/>
            <w:webHidden/>
            <w:lang w:val="vi-VN"/>
          </w:rPr>
          <w:fldChar w:fldCharType="end"/>
        </w:r>
      </w:hyperlink>
    </w:p>
    <w:p w14:paraId="32F0337A" w14:textId="797943DE" w:rsidR="008B4D3C" w:rsidRPr="00B374C1" w:rsidRDefault="00000000" w:rsidP="000E47FC">
      <w:pPr>
        <w:pStyle w:val="TableofFigures"/>
        <w:rPr>
          <w:rFonts w:asciiTheme="minorHAnsi" w:eastAsiaTheme="minorEastAsia" w:hAnsiTheme="minorHAnsi" w:cstheme="minorBidi"/>
          <w:noProof/>
          <w:kern w:val="2"/>
          <w:sz w:val="22"/>
          <w:szCs w:val="22"/>
          <w:lang w:val="vi-VN"/>
          <w14:ligatures w14:val="standardContextual"/>
        </w:rPr>
      </w:pPr>
      <w:hyperlink w:anchor="_Toc182467913" w:history="1">
        <w:r w:rsidR="008B4D3C" w:rsidRPr="00B374C1">
          <w:rPr>
            <w:rStyle w:val="Hyperlink"/>
            <w:noProof/>
            <w:lang w:val="vi-VN"/>
          </w:rPr>
          <w:t>Hình 2. 3 Ưu điểm và nhược điểm của Magento</w:t>
        </w:r>
        <w:r w:rsidR="008B4D3C" w:rsidRPr="00B374C1">
          <w:rPr>
            <w:noProof/>
            <w:webHidden/>
            <w:lang w:val="vi-VN"/>
          </w:rPr>
          <w:tab/>
        </w:r>
        <w:r w:rsidR="008B4D3C" w:rsidRPr="00B374C1">
          <w:rPr>
            <w:noProof/>
            <w:webHidden/>
            <w:lang w:val="vi-VN"/>
          </w:rPr>
          <w:fldChar w:fldCharType="begin"/>
        </w:r>
        <w:r w:rsidR="008B4D3C" w:rsidRPr="00B374C1">
          <w:rPr>
            <w:noProof/>
            <w:webHidden/>
            <w:lang w:val="vi-VN"/>
          </w:rPr>
          <w:instrText xml:space="preserve"> PAGEREF _Toc182467913 \h </w:instrText>
        </w:r>
        <w:r w:rsidR="008B4D3C" w:rsidRPr="00B374C1">
          <w:rPr>
            <w:noProof/>
            <w:webHidden/>
            <w:lang w:val="vi-VN"/>
          </w:rPr>
        </w:r>
        <w:r w:rsidR="008B4D3C" w:rsidRPr="00B374C1">
          <w:rPr>
            <w:noProof/>
            <w:webHidden/>
            <w:lang w:val="vi-VN"/>
          </w:rPr>
          <w:fldChar w:fldCharType="separate"/>
        </w:r>
        <w:r w:rsidR="008B4D3C" w:rsidRPr="00B374C1">
          <w:rPr>
            <w:noProof/>
            <w:webHidden/>
            <w:lang w:val="vi-VN"/>
          </w:rPr>
          <w:t>16</w:t>
        </w:r>
        <w:r w:rsidR="008B4D3C" w:rsidRPr="00B374C1">
          <w:rPr>
            <w:noProof/>
            <w:webHidden/>
            <w:lang w:val="vi-VN"/>
          </w:rPr>
          <w:fldChar w:fldCharType="end"/>
        </w:r>
      </w:hyperlink>
    </w:p>
    <w:p w14:paraId="43F3B021" w14:textId="611F757D" w:rsidR="008B4D3C" w:rsidRPr="00B374C1" w:rsidRDefault="00000000" w:rsidP="000E47FC">
      <w:pPr>
        <w:pStyle w:val="TableofFigures"/>
        <w:rPr>
          <w:rFonts w:asciiTheme="minorHAnsi" w:eastAsiaTheme="minorEastAsia" w:hAnsiTheme="minorHAnsi" w:cstheme="minorBidi"/>
          <w:noProof/>
          <w:kern w:val="2"/>
          <w:sz w:val="22"/>
          <w:szCs w:val="22"/>
          <w:lang w:val="vi-VN"/>
          <w14:ligatures w14:val="standardContextual"/>
        </w:rPr>
      </w:pPr>
      <w:hyperlink w:anchor="_Toc182467914" w:history="1">
        <w:r w:rsidR="008B4D3C" w:rsidRPr="00B374C1">
          <w:rPr>
            <w:rStyle w:val="Hyperlink"/>
            <w:noProof/>
            <w:lang w:val="vi-VN"/>
          </w:rPr>
          <w:t>Hình 2. 4 Trang chủ chính thức của Xampp</w:t>
        </w:r>
        <w:r w:rsidR="008B4D3C" w:rsidRPr="00B374C1">
          <w:rPr>
            <w:noProof/>
            <w:webHidden/>
            <w:lang w:val="vi-VN"/>
          </w:rPr>
          <w:tab/>
        </w:r>
        <w:r w:rsidR="008B4D3C" w:rsidRPr="00B374C1">
          <w:rPr>
            <w:noProof/>
            <w:webHidden/>
            <w:lang w:val="vi-VN"/>
          </w:rPr>
          <w:fldChar w:fldCharType="begin"/>
        </w:r>
        <w:r w:rsidR="008B4D3C" w:rsidRPr="00B374C1">
          <w:rPr>
            <w:noProof/>
            <w:webHidden/>
            <w:lang w:val="vi-VN"/>
          </w:rPr>
          <w:instrText xml:space="preserve"> PAGEREF _Toc182467914 \h </w:instrText>
        </w:r>
        <w:r w:rsidR="008B4D3C" w:rsidRPr="00B374C1">
          <w:rPr>
            <w:noProof/>
            <w:webHidden/>
            <w:lang w:val="vi-VN"/>
          </w:rPr>
        </w:r>
        <w:r w:rsidR="008B4D3C" w:rsidRPr="00B374C1">
          <w:rPr>
            <w:noProof/>
            <w:webHidden/>
            <w:lang w:val="vi-VN"/>
          </w:rPr>
          <w:fldChar w:fldCharType="separate"/>
        </w:r>
        <w:r w:rsidR="008B4D3C" w:rsidRPr="00B374C1">
          <w:rPr>
            <w:noProof/>
            <w:webHidden/>
            <w:lang w:val="vi-VN"/>
          </w:rPr>
          <w:t>19</w:t>
        </w:r>
        <w:r w:rsidR="008B4D3C" w:rsidRPr="00B374C1">
          <w:rPr>
            <w:noProof/>
            <w:webHidden/>
            <w:lang w:val="vi-VN"/>
          </w:rPr>
          <w:fldChar w:fldCharType="end"/>
        </w:r>
      </w:hyperlink>
    </w:p>
    <w:p w14:paraId="76B8AF89" w14:textId="2AA3EA59" w:rsidR="008B4D3C" w:rsidRPr="00B374C1" w:rsidRDefault="00000000" w:rsidP="000E47FC">
      <w:pPr>
        <w:pStyle w:val="TableofFigures"/>
        <w:rPr>
          <w:rFonts w:asciiTheme="minorHAnsi" w:eastAsiaTheme="minorEastAsia" w:hAnsiTheme="minorHAnsi" w:cstheme="minorBidi"/>
          <w:noProof/>
          <w:kern w:val="2"/>
          <w:sz w:val="22"/>
          <w:szCs w:val="22"/>
          <w:lang w:val="vi-VN"/>
          <w14:ligatures w14:val="standardContextual"/>
        </w:rPr>
      </w:pPr>
      <w:hyperlink w:anchor="_Toc182467915" w:history="1">
        <w:r w:rsidR="008B4D3C" w:rsidRPr="00B374C1">
          <w:rPr>
            <w:rStyle w:val="Hyperlink"/>
            <w:noProof/>
            <w:lang w:val="vi-VN"/>
          </w:rPr>
          <w:t>Hình 2. 5 Hộp thoại cảnh báo trong Xampp</w:t>
        </w:r>
        <w:r w:rsidR="008B4D3C" w:rsidRPr="00B374C1">
          <w:rPr>
            <w:noProof/>
            <w:webHidden/>
            <w:lang w:val="vi-VN"/>
          </w:rPr>
          <w:tab/>
        </w:r>
        <w:r w:rsidR="008B4D3C" w:rsidRPr="00B374C1">
          <w:rPr>
            <w:noProof/>
            <w:webHidden/>
            <w:lang w:val="vi-VN"/>
          </w:rPr>
          <w:fldChar w:fldCharType="begin"/>
        </w:r>
        <w:r w:rsidR="008B4D3C" w:rsidRPr="00B374C1">
          <w:rPr>
            <w:noProof/>
            <w:webHidden/>
            <w:lang w:val="vi-VN"/>
          </w:rPr>
          <w:instrText xml:space="preserve"> PAGEREF _Toc182467915 \h </w:instrText>
        </w:r>
        <w:r w:rsidR="008B4D3C" w:rsidRPr="00B374C1">
          <w:rPr>
            <w:noProof/>
            <w:webHidden/>
            <w:lang w:val="vi-VN"/>
          </w:rPr>
        </w:r>
        <w:r w:rsidR="008B4D3C" w:rsidRPr="00B374C1">
          <w:rPr>
            <w:noProof/>
            <w:webHidden/>
            <w:lang w:val="vi-VN"/>
          </w:rPr>
          <w:fldChar w:fldCharType="separate"/>
        </w:r>
        <w:r w:rsidR="008B4D3C" w:rsidRPr="00B374C1">
          <w:rPr>
            <w:noProof/>
            <w:webHidden/>
            <w:lang w:val="vi-VN"/>
          </w:rPr>
          <w:t>19</w:t>
        </w:r>
        <w:r w:rsidR="008B4D3C" w:rsidRPr="00B374C1">
          <w:rPr>
            <w:noProof/>
            <w:webHidden/>
            <w:lang w:val="vi-VN"/>
          </w:rPr>
          <w:fldChar w:fldCharType="end"/>
        </w:r>
      </w:hyperlink>
    </w:p>
    <w:p w14:paraId="26331AE6" w14:textId="27E12C7F" w:rsidR="008B4D3C" w:rsidRPr="00B374C1" w:rsidRDefault="00000000" w:rsidP="000E47FC">
      <w:pPr>
        <w:pStyle w:val="TableofFigures"/>
        <w:rPr>
          <w:rFonts w:asciiTheme="minorHAnsi" w:eastAsiaTheme="minorEastAsia" w:hAnsiTheme="minorHAnsi" w:cstheme="minorBidi"/>
          <w:noProof/>
          <w:kern w:val="2"/>
          <w:sz w:val="22"/>
          <w:szCs w:val="22"/>
          <w:lang w:val="vi-VN"/>
          <w14:ligatures w14:val="standardContextual"/>
        </w:rPr>
      </w:pPr>
      <w:hyperlink w:anchor="_Toc182467916" w:history="1">
        <w:r w:rsidR="008B4D3C" w:rsidRPr="00B374C1">
          <w:rPr>
            <w:rStyle w:val="Hyperlink"/>
            <w:noProof/>
            <w:lang w:val="vi-VN"/>
          </w:rPr>
          <w:t>Hình 2. 6 Hộp thoại “Warning” trong Xampp</w:t>
        </w:r>
        <w:r w:rsidR="008B4D3C" w:rsidRPr="00B374C1">
          <w:rPr>
            <w:noProof/>
            <w:webHidden/>
            <w:lang w:val="vi-VN"/>
          </w:rPr>
          <w:tab/>
        </w:r>
        <w:r w:rsidR="008B4D3C" w:rsidRPr="00B374C1">
          <w:rPr>
            <w:noProof/>
            <w:webHidden/>
            <w:lang w:val="vi-VN"/>
          </w:rPr>
          <w:fldChar w:fldCharType="begin"/>
        </w:r>
        <w:r w:rsidR="008B4D3C" w:rsidRPr="00B374C1">
          <w:rPr>
            <w:noProof/>
            <w:webHidden/>
            <w:lang w:val="vi-VN"/>
          </w:rPr>
          <w:instrText xml:space="preserve"> PAGEREF _Toc182467916 \h </w:instrText>
        </w:r>
        <w:r w:rsidR="008B4D3C" w:rsidRPr="00B374C1">
          <w:rPr>
            <w:noProof/>
            <w:webHidden/>
            <w:lang w:val="vi-VN"/>
          </w:rPr>
        </w:r>
        <w:r w:rsidR="008B4D3C" w:rsidRPr="00B374C1">
          <w:rPr>
            <w:noProof/>
            <w:webHidden/>
            <w:lang w:val="vi-VN"/>
          </w:rPr>
          <w:fldChar w:fldCharType="separate"/>
        </w:r>
        <w:r w:rsidR="008B4D3C" w:rsidRPr="00B374C1">
          <w:rPr>
            <w:noProof/>
            <w:webHidden/>
            <w:lang w:val="vi-VN"/>
          </w:rPr>
          <w:t>20</w:t>
        </w:r>
        <w:r w:rsidR="008B4D3C" w:rsidRPr="00B374C1">
          <w:rPr>
            <w:noProof/>
            <w:webHidden/>
            <w:lang w:val="vi-VN"/>
          </w:rPr>
          <w:fldChar w:fldCharType="end"/>
        </w:r>
      </w:hyperlink>
    </w:p>
    <w:p w14:paraId="119BB469" w14:textId="5C684D73" w:rsidR="008B4D3C" w:rsidRPr="00B374C1" w:rsidRDefault="00000000" w:rsidP="000E47FC">
      <w:pPr>
        <w:pStyle w:val="TableofFigures"/>
        <w:rPr>
          <w:rFonts w:asciiTheme="minorHAnsi" w:eastAsiaTheme="minorEastAsia" w:hAnsiTheme="minorHAnsi" w:cstheme="minorBidi"/>
          <w:noProof/>
          <w:kern w:val="2"/>
          <w:sz w:val="22"/>
          <w:szCs w:val="22"/>
          <w:lang w:val="vi-VN"/>
          <w14:ligatures w14:val="standardContextual"/>
        </w:rPr>
      </w:pPr>
      <w:hyperlink w:anchor="_Toc182467917" w:history="1">
        <w:r w:rsidR="008B4D3C" w:rsidRPr="00B374C1">
          <w:rPr>
            <w:rStyle w:val="Hyperlink"/>
            <w:noProof/>
            <w:lang w:val="vi-VN"/>
          </w:rPr>
          <w:t>Hình 2. 7 Trình cài đặt Xampp</w:t>
        </w:r>
        <w:r w:rsidR="008B4D3C" w:rsidRPr="00B374C1">
          <w:rPr>
            <w:noProof/>
            <w:webHidden/>
            <w:lang w:val="vi-VN"/>
          </w:rPr>
          <w:tab/>
        </w:r>
        <w:r w:rsidR="008B4D3C" w:rsidRPr="00B374C1">
          <w:rPr>
            <w:noProof/>
            <w:webHidden/>
            <w:lang w:val="vi-VN"/>
          </w:rPr>
          <w:fldChar w:fldCharType="begin"/>
        </w:r>
        <w:r w:rsidR="008B4D3C" w:rsidRPr="00B374C1">
          <w:rPr>
            <w:noProof/>
            <w:webHidden/>
            <w:lang w:val="vi-VN"/>
          </w:rPr>
          <w:instrText xml:space="preserve"> PAGEREF _Toc182467917 \h </w:instrText>
        </w:r>
        <w:r w:rsidR="008B4D3C" w:rsidRPr="00B374C1">
          <w:rPr>
            <w:noProof/>
            <w:webHidden/>
            <w:lang w:val="vi-VN"/>
          </w:rPr>
        </w:r>
        <w:r w:rsidR="008B4D3C" w:rsidRPr="00B374C1">
          <w:rPr>
            <w:noProof/>
            <w:webHidden/>
            <w:lang w:val="vi-VN"/>
          </w:rPr>
          <w:fldChar w:fldCharType="separate"/>
        </w:r>
        <w:r w:rsidR="008B4D3C" w:rsidRPr="00B374C1">
          <w:rPr>
            <w:noProof/>
            <w:webHidden/>
            <w:lang w:val="vi-VN"/>
          </w:rPr>
          <w:t>20</w:t>
        </w:r>
        <w:r w:rsidR="008B4D3C" w:rsidRPr="00B374C1">
          <w:rPr>
            <w:noProof/>
            <w:webHidden/>
            <w:lang w:val="vi-VN"/>
          </w:rPr>
          <w:fldChar w:fldCharType="end"/>
        </w:r>
      </w:hyperlink>
    </w:p>
    <w:p w14:paraId="1D64E53B" w14:textId="6D676260" w:rsidR="008B4D3C" w:rsidRPr="00B374C1" w:rsidRDefault="00000000" w:rsidP="000E47FC">
      <w:pPr>
        <w:pStyle w:val="TableofFigures"/>
        <w:rPr>
          <w:rFonts w:asciiTheme="minorHAnsi" w:eastAsiaTheme="minorEastAsia" w:hAnsiTheme="minorHAnsi" w:cstheme="minorBidi"/>
          <w:noProof/>
          <w:kern w:val="2"/>
          <w:sz w:val="22"/>
          <w:szCs w:val="22"/>
          <w:lang w:val="vi-VN"/>
          <w14:ligatures w14:val="standardContextual"/>
        </w:rPr>
      </w:pPr>
      <w:hyperlink w:anchor="_Toc182467918" w:history="1">
        <w:r w:rsidR="008B4D3C" w:rsidRPr="00B374C1">
          <w:rPr>
            <w:rStyle w:val="Hyperlink"/>
            <w:noProof/>
            <w:lang w:val="vi-VN"/>
          </w:rPr>
          <w:t>Hình 2. 8 Ứng dụng đi kèm khi setup Xampp</w:t>
        </w:r>
        <w:r w:rsidR="008B4D3C" w:rsidRPr="00B374C1">
          <w:rPr>
            <w:noProof/>
            <w:webHidden/>
            <w:lang w:val="vi-VN"/>
          </w:rPr>
          <w:tab/>
        </w:r>
        <w:r w:rsidR="008B4D3C" w:rsidRPr="00B374C1">
          <w:rPr>
            <w:noProof/>
            <w:webHidden/>
            <w:lang w:val="vi-VN"/>
          </w:rPr>
          <w:fldChar w:fldCharType="begin"/>
        </w:r>
        <w:r w:rsidR="008B4D3C" w:rsidRPr="00B374C1">
          <w:rPr>
            <w:noProof/>
            <w:webHidden/>
            <w:lang w:val="vi-VN"/>
          </w:rPr>
          <w:instrText xml:space="preserve"> PAGEREF _Toc182467918 \h </w:instrText>
        </w:r>
        <w:r w:rsidR="008B4D3C" w:rsidRPr="00B374C1">
          <w:rPr>
            <w:noProof/>
            <w:webHidden/>
            <w:lang w:val="vi-VN"/>
          </w:rPr>
        </w:r>
        <w:r w:rsidR="008B4D3C" w:rsidRPr="00B374C1">
          <w:rPr>
            <w:noProof/>
            <w:webHidden/>
            <w:lang w:val="vi-VN"/>
          </w:rPr>
          <w:fldChar w:fldCharType="separate"/>
        </w:r>
        <w:r w:rsidR="008B4D3C" w:rsidRPr="00B374C1">
          <w:rPr>
            <w:noProof/>
            <w:webHidden/>
            <w:lang w:val="vi-VN"/>
          </w:rPr>
          <w:t>21</w:t>
        </w:r>
        <w:r w:rsidR="008B4D3C" w:rsidRPr="00B374C1">
          <w:rPr>
            <w:noProof/>
            <w:webHidden/>
            <w:lang w:val="vi-VN"/>
          </w:rPr>
          <w:fldChar w:fldCharType="end"/>
        </w:r>
      </w:hyperlink>
    </w:p>
    <w:p w14:paraId="42BACE0B" w14:textId="71BD6579" w:rsidR="008B4D3C" w:rsidRPr="00B374C1" w:rsidRDefault="00000000" w:rsidP="000E47FC">
      <w:pPr>
        <w:pStyle w:val="TableofFigures"/>
        <w:rPr>
          <w:rFonts w:asciiTheme="minorHAnsi" w:eastAsiaTheme="minorEastAsia" w:hAnsiTheme="minorHAnsi" w:cstheme="minorBidi"/>
          <w:noProof/>
          <w:kern w:val="2"/>
          <w:sz w:val="22"/>
          <w:szCs w:val="22"/>
          <w:lang w:val="vi-VN"/>
          <w14:ligatures w14:val="standardContextual"/>
        </w:rPr>
      </w:pPr>
      <w:hyperlink w:anchor="_Toc182467919" w:history="1">
        <w:r w:rsidR="008B4D3C" w:rsidRPr="00B374C1">
          <w:rPr>
            <w:rStyle w:val="Hyperlink"/>
            <w:noProof/>
            <w:lang w:val="vi-VN"/>
          </w:rPr>
          <w:t>Hình 2. 9 Chọn folder để chứa Xampp</w:t>
        </w:r>
        <w:r w:rsidR="008B4D3C" w:rsidRPr="00B374C1">
          <w:rPr>
            <w:noProof/>
            <w:webHidden/>
            <w:lang w:val="vi-VN"/>
          </w:rPr>
          <w:tab/>
        </w:r>
        <w:r w:rsidR="008B4D3C" w:rsidRPr="00B374C1">
          <w:rPr>
            <w:noProof/>
            <w:webHidden/>
            <w:lang w:val="vi-VN"/>
          </w:rPr>
          <w:fldChar w:fldCharType="begin"/>
        </w:r>
        <w:r w:rsidR="008B4D3C" w:rsidRPr="00B374C1">
          <w:rPr>
            <w:noProof/>
            <w:webHidden/>
            <w:lang w:val="vi-VN"/>
          </w:rPr>
          <w:instrText xml:space="preserve"> PAGEREF _Toc182467919 \h </w:instrText>
        </w:r>
        <w:r w:rsidR="008B4D3C" w:rsidRPr="00B374C1">
          <w:rPr>
            <w:noProof/>
            <w:webHidden/>
            <w:lang w:val="vi-VN"/>
          </w:rPr>
        </w:r>
        <w:r w:rsidR="008B4D3C" w:rsidRPr="00B374C1">
          <w:rPr>
            <w:noProof/>
            <w:webHidden/>
            <w:lang w:val="vi-VN"/>
          </w:rPr>
          <w:fldChar w:fldCharType="separate"/>
        </w:r>
        <w:r w:rsidR="008B4D3C" w:rsidRPr="00B374C1">
          <w:rPr>
            <w:noProof/>
            <w:webHidden/>
            <w:lang w:val="vi-VN"/>
          </w:rPr>
          <w:t>22</w:t>
        </w:r>
        <w:r w:rsidR="008B4D3C" w:rsidRPr="00B374C1">
          <w:rPr>
            <w:noProof/>
            <w:webHidden/>
            <w:lang w:val="vi-VN"/>
          </w:rPr>
          <w:fldChar w:fldCharType="end"/>
        </w:r>
      </w:hyperlink>
    </w:p>
    <w:p w14:paraId="137F4C06" w14:textId="017CE80E" w:rsidR="008B4D3C" w:rsidRPr="00B374C1" w:rsidRDefault="00000000" w:rsidP="000E47FC">
      <w:pPr>
        <w:pStyle w:val="TableofFigures"/>
        <w:rPr>
          <w:rFonts w:asciiTheme="minorHAnsi" w:eastAsiaTheme="minorEastAsia" w:hAnsiTheme="minorHAnsi" w:cstheme="minorBidi"/>
          <w:noProof/>
          <w:kern w:val="2"/>
          <w:sz w:val="22"/>
          <w:szCs w:val="22"/>
          <w:lang w:val="vi-VN"/>
          <w14:ligatures w14:val="standardContextual"/>
        </w:rPr>
      </w:pPr>
      <w:hyperlink w:anchor="_Toc182467920" w:history="1">
        <w:r w:rsidR="008B4D3C" w:rsidRPr="00B374C1">
          <w:rPr>
            <w:rStyle w:val="Hyperlink"/>
            <w:noProof/>
            <w:lang w:val="vi-VN"/>
          </w:rPr>
          <w:t>Hình 2. 10 Learn more about Bitnami for XAMPP</w:t>
        </w:r>
        <w:r w:rsidR="008B4D3C" w:rsidRPr="00B374C1">
          <w:rPr>
            <w:noProof/>
            <w:webHidden/>
            <w:lang w:val="vi-VN"/>
          </w:rPr>
          <w:tab/>
        </w:r>
        <w:r w:rsidR="008B4D3C" w:rsidRPr="00B374C1">
          <w:rPr>
            <w:noProof/>
            <w:webHidden/>
            <w:lang w:val="vi-VN"/>
          </w:rPr>
          <w:fldChar w:fldCharType="begin"/>
        </w:r>
        <w:r w:rsidR="008B4D3C" w:rsidRPr="00B374C1">
          <w:rPr>
            <w:noProof/>
            <w:webHidden/>
            <w:lang w:val="vi-VN"/>
          </w:rPr>
          <w:instrText xml:space="preserve"> PAGEREF _Toc182467920 \h </w:instrText>
        </w:r>
        <w:r w:rsidR="008B4D3C" w:rsidRPr="00B374C1">
          <w:rPr>
            <w:noProof/>
            <w:webHidden/>
            <w:lang w:val="vi-VN"/>
          </w:rPr>
        </w:r>
        <w:r w:rsidR="008B4D3C" w:rsidRPr="00B374C1">
          <w:rPr>
            <w:noProof/>
            <w:webHidden/>
            <w:lang w:val="vi-VN"/>
          </w:rPr>
          <w:fldChar w:fldCharType="separate"/>
        </w:r>
        <w:r w:rsidR="008B4D3C" w:rsidRPr="00B374C1">
          <w:rPr>
            <w:noProof/>
            <w:webHidden/>
            <w:lang w:val="vi-VN"/>
          </w:rPr>
          <w:t>23</w:t>
        </w:r>
        <w:r w:rsidR="008B4D3C" w:rsidRPr="00B374C1">
          <w:rPr>
            <w:noProof/>
            <w:webHidden/>
            <w:lang w:val="vi-VN"/>
          </w:rPr>
          <w:fldChar w:fldCharType="end"/>
        </w:r>
      </w:hyperlink>
    </w:p>
    <w:p w14:paraId="1594355C" w14:textId="5141A009" w:rsidR="008B4D3C" w:rsidRPr="00B374C1" w:rsidRDefault="00000000" w:rsidP="000E47FC">
      <w:pPr>
        <w:pStyle w:val="TableofFigures"/>
        <w:rPr>
          <w:rFonts w:asciiTheme="minorHAnsi" w:eastAsiaTheme="minorEastAsia" w:hAnsiTheme="minorHAnsi" w:cstheme="minorBidi"/>
          <w:noProof/>
          <w:kern w:val="2"/>
          <w:sz w:val="22"/>
          <w:szCs w:val="22"/>
          <w:lang w:val="vi-VN"/>
          <w14:ligatures w14:val="standardContextual"/>
        </w:rPr>
      </w:pPr>
      <w:hyperlink w:anchor="_Toc182467921" w:history="1">
        <w:r w:rsidR="008B4D3C" w:rsidRPr="00B374C1">
          <w:rPr>
            <w:rStyle w:val="Hyperlink"/>
            <w:noProof/>
            <w:lang w:val="vi-VN"/>
          </w:rPr>
          <w:t>Hình 2. 11 Bảng điều khiển của XAMPP</w:t>
        </w:r>
        <w:r w:rsidR="008B4D3C" w:rsidRPr="00B374C1">
          <w:rPr>
            <w:noProof/>
            <w:webHidden/>
            <w:lang w:val="vi-VN"/>
          </w:rPr>
          <w:tab/>
        </w:r>
        <w:r w:rsidR="008B4D3C" w:rsidRPr="00B374C1">
          <w:rPr>
            <w:noProof/>
            <w:webHidden/>
            <w:lang w:val="vi-VN"/>
          </w:rPr>
          <w:fldChar w:fldCharType="begin"/>
        </w:r>
        <w:r w:rsidR="008B4D3C" w:rsidRPr="00B374C1">
          <w:rPr>
            <w:noProof/>
            <w:webHidden/>
            <w:lang w:val="vi-VN"/>
          </w:rPr>
          <w:instrText xml:space="preserve"> PAGEREF _Toc182467921 \h </w:instrText>
        </w:r>
        <w:r w:rsidR="008B4D3C" w:rsidRPr="00B374C1">
          <w:rPr>
            <w:noProof/>
            <w:webHidden/>
            <w:lang w:val="vi-VN"/>
          </w:rPr>
        </w:r>
        <w:r w:rsidR="008B4D3C" w:rsidRPr="00B374C1">
          <w:rPr>
            <w:noProof/>
            <w:webHidden/>
            <w:lang w:val="vi-VN"/>
          </w:rPr>
          <w:fldChar w:fldCharType="separate"/>
        </w:r>
        <w:r w:rsidR="008B4D3C" w:rsidRPr="00B374C1">
          <w:rPr>
            <w:noProof/>
            <w:webHidden/>
            <w:lang w:val="vi-VN"/>
          </w:rPr>
          <w:t>24</w:t>
        </w:r>
        <w:r w:rsidR="008B4D3C" w:rsidRPr="00B374C1">
          <w:rPr>
            <w:noProof/>
            <w:webHidden/>
            <w:lang w:val="vi-VN"/>
          </w:rPr>
          <w:fldChar w:fldCharType="end"/>
        </w:r>
      </w:hyperlink>
    </w:p>
    <w:p w14:paraId="71CFC038" w14:textId="1876DF77" w:rsidR="008B4D3C" w:rsidRPr="00B374C1" w:rsidRDefault="00000000" w:rsidP="000E47FC">
      <w:pPr>
        <w:pStyle w:val="TableofFigures"/>
        <w:rPr>
          <w:rFonts w:asciiTheme="minorHAnsi" w:eastAsiaTheme="minorEastAsia" w:hAnsiTheme="minorHAnsi" w:cstheme="minorBidi"/>
          <w:noProof/>
          <w:kern w:val="2"/>
          <w:sz w:val="22"/>
          <w:szCs w:val="22"/>
          <w:lang w:val="vi-VN"/>
          <w14:ligatures w14:val="standardContextual"/>
        </w:rPr>
      </w:pPr>
      <w:hyperlink w:anchor="_Toc182467922" w:history="1">
        <w:r w:rsidR="008B4D3C" w:rsidRPr="00B374C1">
          <w:rPr>
            <w:rStyle w:val="Hyperlink"/>
            <w:noProof/>
            <w:lang w:val="vi-VN"/>
          </w:rPr>
          <w:t>Hình 2. 12 Khởi động Apache và MySQL thành công</w:t>
        </w:r>
        <w:r w:rsidR="008B4D3C" w:rsidRPr="00B374C1">
          <w:rPr>
            <w:noProof/>
            <w:webHidden/>
            <w:lang w:val="vi-VN"/>
          </w:rPr>
          <w:tab/>
        </w:r>
        <w:r w:rsidR="008B4D3C" w:rsidRPr="00B374C1">
          <w:rPr>
            <w:noProof/>
            <w:webHidden/>
            <w:lang w:val="vi-VN"/>
          </w:rPr>
          <w:fldChar w:fldCharType="begin"/>
        </w:r>
        <w:r w:rsidR="008B4D3C" w:rsidRPr="00B374C1">
          <w:rPr>
            <w:noProof/>
            <w:webHidden/>
            <w:lang w:val="vi-VN"/>
          </w:rPr>
          <w:instrText xml:space="preserve"> PAGEREF _Toc182467922 \h </w:instrText>
        </w:r>
        <w:r w:rsidR="008B4D3C" w:rsidRPr="00B374C1">
          <w:rPr>
            <w:noProof/>
            <w:webHidden/>
            <w:lang w:val="vi-VN"/>
          </w:rPr>
        </w:r>
        <w:r w:rsidR="008B4D3C" w:rsidRPr="00B374C1">
          <w:rPr>
            <w:noProof/>
            <w:webHidden/>
            <w:lang w:val="vi-VN"/>
          </w:rPr>
          <w:fldChar w:fldCharType="separate"/>
        </w:r>
        <w:r w:rsidR="008B4D3C" w:rsidRPr="00B374C1">
          <w:rPr>
            <w:noProof/>
            <w:webHidden/>
            <w:lang w:val="vi-VN"/>
          </w:rPr>
          <w:t>25</w:t>
        </w:r>
        <w:r w:rsidR="008B4D3C" w:rsidRPr="00B374C1">
          <w:rPr>
            <w:noProof/>
            <w:webHidden/>
            <w:lang w:val="vi-VN"/>
          </w:rPr>
          <w:fldChar w:fldCharType="end"/>
        </w:r>
      </w:hyperlink>
    </w:p>
    <w:p w14:paraId="4A0E0E38" w14:textId="519631A0" w:rsidR="008B4D3C" w:rsidRPr="00B374C1" w:rsidRDefault="00000000" w:rsidP="000E47FC">
      <w:pPr>
        <w:pStyle w:val="TableofFigures"/>
        <w:rPr>
          <w:rFonts w:asciiTheme="minorHAnsi" w:eastAsiaTheme="minorEastAsia" w:hAnsiTheme="minorHAnsi" w:cstheme="minorBidi"/>
          <w:noProof/>
          <w:kern w:val="2"/>
          <w:sz w:val="22"/>
          <w:szCs w:val="22"/>
          <w:lang w:val="vi-VN"/>
          <w14:ligatures w14:val="standardContextual"/>
        </w:rPr>
      </w:pPr>
      <w:hyperlink w:anchor="_Toc182467923" w:history="1">
        <w:r w:rsidR="008B4D3C" w:rsidRPr="00B374C1">
          <w:rPr>
            <w:rStyle w:val="Hyperlink"/>
            <w:noProof/>
            <w:lang w:val="vi-VN"/>
          </w:rPr>
          <w:t>Hình 2. 13 Giao diện phpMyAdmin</w:t>
        </w:r>
        <w:r w:rsidR="008B4D3C" w:rsidRPr="00B374C1">
          <w:rPr>
            <w:noProof/>
            <w:webHidden/>
            <w:lang w:val="vi-VN"/>
          </w:rPr>
          <w:tab/>
        </w:r>
        <w:r w:rsidR="008B4D3C" w:rsidRPr="00B374C1">
          <w:rPr>
            <w:noProof/>
            <w:webHidden/>
            <w:lang w:val="vi-VN"/>
          </w:rPr>
          <w:fldChar w:fldCharType="begin"/>
        </w:r>
        <w:r w:rsidR="008B4D3C" w:rsidRPr="00B374C1">
          <w:rPr>
            <w:noProof/>
            <w:webHidden/>
            <w:lang w:val="vi-VN"/>
          </w:rPr>
          <w:instrText xml:space="preserve"> PAGEREF _Toc182467923 \h </w:instrText>
        </w:r>
        <w:r w:rsidR="008B4D3C" w:rsidRPr="00B374C1">
          <w:rPr>
            <w:noProof/>
            <w:webHidden/>
            <w:lang w:val="vi-VN"/>
          </w:rPr>
        </w:r>
        <w:r w:rsidR="008B4D3C" w:rsidRPr="00B374C1">
          <w:rPr>
            <w:noProof/>
            <w:webHidden/>
            <w:lang w:val="vi-VN"/>
          </w:rPr>
          <w:fldChar w:fldCharType="separate"/>
        </w:r>
        <w:r w:rsidR="008B4D3C" w:rsidRPr="00B374C1">
          <w:rPr>
            <w:noProof/>
            <w:webHidden/>
            <w:lang w:val="vi-VN"/>
          </w:rPr>
          <w:t>25</w:t>
        </w:r>
        <w:r w:rsidR="008B4D3C" w:rsidRPr="00B374C1">
          <w:rPr>
            <w:noProof/>
            <w:webHidden/>
            <w:lang w:val="vi-VN"/>
          </w:rPr>
          <w:fldChar w:fldCharType="end"/>
        </w:r>
      </w:hyperlink>
    </w:p>
    <w:p w14:paraId="18444726" w14:textId="414891F6" w:rsidR="008B4D3C" w:rsidRPr="00B374C1" w:rsidRDefault="00000000" w:rsidP="000E47FC">
      <w:pPr>
        <w:pStyle w:val="TableofFigures"/>
        <w:rPr>
          <w:rFonts w:asciiTheme="minorHAnsi" w:eastAsiaTheme="minorEastAsia" w:hAnsiTheme="minorHAnsi" w:cstheme="minorBidi"/>
          <w:noProof/>
          <w:kern w:val="2"/>
          <w:sz w:val="22"/>
          <w:szCs w:val="22"/>
          <w:lang w:val="vi-VN"/>
          <w14:ligatures w14:val="standardContextual"/>
        </w:rPr>
      </w:pPr>
      <w:hyperlink w:anchor="_Toc182467924" w:history="1">
        <w:r w:rsidR="008B4D3C" w:rsidRPr="00B374C1">
          <w:rPr>
            <w:rStyle w:val="Hyperlink"/>
            <w:noProof/>
            <w:lang w:val="vi-VN"/>
          </w:rPr>
          <w:t>Hình 2. 14 Trang chủ chính thức của Composer</w:t>
        </w:r>
        <w:r w:rsidR="008B4D3C" w:rsidRPr="00B374C1">
          <w:rPr>
            <w:noProof/>
            <w:webHidden/>
            <w:lang w:val="vi-VN"/>
          </w:rPr>
          <w:tab/>
        </w:r>
        <w:r w:rsidR="008B4D3C" w:rsidRPr="00B374C1">
          <w:rPr>
            <w:noProof/>
            <w:webHidden/>
            <w:lang w:val="vi-VN"/>
          </w:rPr>
          <w:fldChar w:fldCharType="begin"/>
        </w:r>
        <w:r w:rsidR="008B4D3C" w:rsidRPr="00B374C1">
          <w:rPr>
            <w:noProof/>
            <w:webHidden/>
            <w:lang w:val="vi-VN"/>
          </w:rPr>
          <w:instrText xml:space="preserve"> PAGEREF _Toc182467924 \h </w:instrText>
        </w:r>
        <w:r w:rsidR="008B4D3C" w:rsidRPr="00B374C1">
          <w:rPr>
            <w:noProof/>
            <w:webHidden/>
            <w:lang w:val="vi-VN"/>
          </w:rPr>
        </w:r>
        <w:r w:rsidR="008B4D3C" w:rsidRPr="00B374C1">
          <w:rPr>
            <w:noProof/>
            <w:webHidden/>
            <w:lang w:val="vi-VN"/>
          </w:rPr>
          <w:fldChar w:fldCharType="separate"/>
        </w:r>
        <w:r w:rsidR="008B4D3C" w:rsidRPr="00B374C1">
          <w:rPr>
            <w:noProof/>
            <w:webHidden/>
            <w:lang w:val="vi-VN"/>
          </w:rPr>
          <w:t>27</w:t>
        </w:r>
        <w:r w:rsidR="008B4D3C" w:rsidRPr="00B374C1">
          <w:rPr>
            <w:noProof/>
            <w:webHidden/>
            <w:lang w:val="vi-VN"/>
          </w:rPr>
          <w:fldChar w:fldCharType="end"/>
        </w:r>
      </w:hyperlink>
    </w:p>
    <w:p w14:paraId="0E6A3741" w14:textId="7692D91E" w:rsidR="008B4D3C" w:rsidRPr="00B374C1" w:rsidRDefault="00000000" w:rsidP="000E47FC">
      <w:pPr>
        <w:pStyle w:val="TableofFigures"/>
        <w:rPr>
          <w:rFonts w:asciiTheme="minorHAnsi" w:eastAsiaTheme="minorEastAsia" w:hAnsiTheme="minorHAnsi" w:cstheme="minorBidi"/>
          <w:noProof/>
          <w:kern w:val="2"/>
          <w:sz w:val="22"/>
          <w:szCs w:val="22"/>
          <w:lang w:val="vi-VN"/>
          <w14:ligatures w14:val="standardContextual"/>
        </w:rPr>
      </w:pPr>
      <w:hyperlink w:anchor="_Toc182467925" w:history="1">
        <w:r w:rsidR="008B4D3C" w:rsidRPr="00B374C1">
          <w:rPr>
            <w:rStyle w:val="Hyperlink"/>
            <w:noProof/>
            <w:lang w:val="vi-VN"/>
          </w:rPr>
          <w:t>Hình 2. 15 Chọn đường dẫn đến php.exe của Xampp</w:t>
        </w:r>
        <w:r w:rsidR="008B4D3C" w:rsidRPr="00B374C1">
          <w:rPr>
            <w:noProof/>
            <w:webHidden/>
            <w:lang w:val="vi-VN"/>
          </w:rPr>
          <w:tab/>
        </w:r>
        <w:r w:rsidR="008B4D3C" w:rsidRPr="00B374C1">
          <w:rPr>
            <w:noProof/>
            <w:webHidden/>
            <w:lang w:val="vi-VN"/>
          </w:rPr>
          <w:fldChar w:fldCharType="begin"/>
        </w:r>
        <w:r w:rsidR="008B4D3C" w:rsidRPr="00B374C1">
          <w:rPr>
            <w:noProof/>
            <w:webHidden/>
            <w:lang w:val="vi-VN"/>
          </w:rPr>
          <w:instrText xml:space="preserve"> PAGEREF _Toc182467925 \h </w:instrText>
        </w:r>
        <w:r w:rsidR="008B4D3C" w:rsidRPr="00B374C1">
          <w:rPr>
            <w:noProof/>
            <w:webHidden/>
            <w:lang w:val="vi-VN"/>
          </w:rPr>
        </w:r>
        <w:r w:rsidR="008B4D3C" w:rsidRPr="00B374C1">
          <w:rPr>
            <w:noProof/>
            <w:webHidden/>
            <w:lang w:val="vi-VN"/>
          </w:rPr>
          <w:fldChar w:fldCharType="separate"/>
        </w:r>
        <w:r w:rsidR="008B4D3C" w:rsidRPr="00B374C1">
          <w:rPr>
            <w:noProof/>
            <w:webHidden/>
            <w:lang w:val="vi-VN"/>
          </w:rPr>
          <w:t>28</w:t>
        </w:r>
        <w:r w:rsidR="008B4D3C" w:rsidRPr="00B374C1">
          <w:rPr>
            <w:noProof/>
            <w:webHidden/>
            <w:lang w:val="vi-VN"/>
          </w:rPr>
          <w:fldChar w:fldCharType="end"/>
        </w:r>
      </w:hyperlink>
    </w:p>
    <w:p w14:paraId="1BD65FCE" w14:textId="35F58E6E" w:rsidR="008B4D3C" w:rsidRPr="00B374C1" w:rsidRDefault="00000000" w:rsidP="000E47FC">
      <w:pPr>
        <w:pStyle w:val="TableofFigures"/>
        <w:rPr>
          <w:rFonts w:asciiTheme="minorHAnsi" w:eastAsiaTheme="minorEastAsia" w:hAnsiTheme="minorHAnsi" w:cstheme="minorBidi"/>
          <w:noProof/>
          <w:kern w:val="2"/>
          <w:sz w:val="22"/>
          <w:szCs w:val="22"/>
          <w:lang w:val="vi-VN"/>
          <w14:ligatures w14:val="standardContextual"/>
        </w:rPr>
      </w:pPr>
      <w:hyperlink w:anchor="_Toc182467926" w:history="1">
        <w:r w:rsidR="008B4D3C" w:rsidRPr="00B374C1">
          <w:rPr>
            <w:rStyle w:val="Hyperlink"/>
            <w:noProof/>
            <w:lang w:val="vi-VN"/>
          </w:rPr>
          <w:t>Hình 2. 16 Nhập proxy url  để tải Composer</w:t>
        </w:r>
        <w:r w:rsidR="008B4D3C" w:rsidRPr="00B374C1">
          <w:rPr>
            <w:noProof/>
            <w:webHidden/>
            <w:lang w:val="vi-VN"/>
          </w:rPr>
          <w:tab/>
        </w:r>
        <w:r w:rsidR="008B4D3C" w:rsidRPr="00B374C1">
          <w:rPr>
            <w:noProof/>
            <w:webHidden/>
            <w:lang w:val="vi-VN"/>
          </w:rPr>
          <w:fldChar w:fldCharType="begin"/>
        </w:r>
        <w:r w:rsidR="008B4D3C" w:rsidRPr="00B374C1">
          <w:rPr>
            <w:noProof/>
            <w:webHidden/>
            <w:lang w:val="vi-VN"/>
          </w:rPr>
          <w:instrText xml:space="preserve"> PAGEREF _Toc182467926 \h </w:instrText>
        </w:r>
        <w:r w:rsidR="008B4D3C" w:rsidRPr="00B374C1">
          <w:rPr>
            <w:noProof/>
            <w:webHidden/>
            <w:lang w:val="vi-VN"/>
          </w:rPr>
        </w:r>
        <w:r w:rsidR="008B4D3C" w:rsidRPr="00B374C1">
          <w:rPr>
            <w:noProof/>
            <w:webHidden/>
            <w:lang w:val="vi-VN"/>
          </w:rPr>
          <w:fldChar w:fldCharType="separate"/>
        </w:r>
        <w:r w:rsidR="008B4D3C" w:rsidRPr="00B374C1">
          <w:rPr>
            <w:noProof/>
            <w:webHidden/>
            <w:lang w:val="vi-VN"/>
          </w:rPr>
          <w:t>29</w:t>
        </w:r>
        <w:r w:rsidR="008B4D3C" w:rsidRPr="00B374C1">
          <w:rPr>
            <w:noProof/>
            <w:webHidden/>
            <w:lang w:val="vi-VN"/>
          </w:rPr>
          <w:fldChar w:fldCharType="end"/>
        </w:r>
      </w:hyperlink>
    </w:p>
    <w:p w14:paraId="0A26153E" w14:textId="776109E2" w:rsidR="008B4D3C" w:rsidRPr="00B374C1" w:rsidRDefault="00000000" w:rsidP="000E47FC">
      <w:pPr>
        <w:pStyle w:val="TableofFigures"/>
        <w:rPr>
          <w:rFonts w:asciiTheme="minorHAnsi" w:eastAsiaTheme="minorEastAsia" w:hAnsiTheme="minorHAnsi" w:cstheme="minorBidi"/>
          <w:noProof/>
          <w:kern w:val="2"/>
          <w:sz w:val="22"/>
          <w:szCs w:val="22"/>
          <w:lang w:val="vi-VN"/>
          <w14:ligatures w14:val="standardContextual"/>
        </w:rPr>
      </w:pPr>
      <w:hyperlink w:anchor="_Toc182467927" w:history="1">
        <w:r w:rsidR="008B4D3C" w:rsidRPr="00B374C1">
          <w:rPr>
            <w:rStyle w:val="Hyperlink"/>
            <w:noProof/>
            <w:lang w:val="vi-VN"/>
          </w:rPr>
          <w:t>Hình 2. 17 Sẵn sàng để cài đặt Composer</w:t>
        </w:r>
        <w:r w:rsidR="008B4D3C" w:rsidRPr="00B374C1">
          <w:rPr>
            <w:noProof/>
            <w:webHidden/>
            <w:lang w:val="vi-VN"/>
          </w:rPr>
          <w:tab/>
        </w:r>
        <w:r w:rsidR="008B4D3C" w:rsidRPr="00B374C1">
          <w:rPr>
            <w:noProof/>
            <w:webHidden/>
            <w:lang w:val="vi-VN"/>
          </w:rPr>
          <w:fldChar w:fldCharType="begin"/>
        </w:r>
        <w:r w:rsidR="008B4D3C" w:rsidRPr="00B374C1">
          <w:rPr>
            <w:noProof/>
            <w:webHidden/>
            <w:lang w:val="vi-VN"/>
          </w:rPr>
          <w:instrText xml:space="preserve"> PAGEREF _Toc182467927 \h </w:instrText>
        </w:r>
        <w:r w:rsidR="008B4D3C" w:rsidRPr="00B374C1">
          <w:rPr>
            <w:noProof/>
            <w:webHidden/>
            <w:lang w:val="vi-VN"/>
          </w:rPr>
        </w:r>
        <w:r w:rsidR="008B4D3C" w:rsidRPr="00B374C1">
          <w:rPr>
            <w:noProof/>
            <w:webHidden/>
            <w:lang w:val="vi-VN"/>
          </w:rPr>
          <w:fldChar w:fldCharType="separate"/>
        </w:r>
        <w:r w:rsidR="008B4D3C" w:rsidRPr="00B374C1">
          <w:rPr>
            <w:noProof/>
            <w:webHidden/>
            <w:lang w:val="vi-VN"/>
          </w:rPr>
          <w:t>30</w:t>
        </w:r>
        <w:r w:rsidR="008B4D3C" w:rsidRPr="00B374C1">
          <w:rPr>
            <w:noProof/>
            <w:webHidden/>
            <w:lang w:val="vi-VN"/>
          </w:rPr>
          <w:fldChar w:fldCharType="end"/>
        </w:r>
      </w:hyperlink>
    </w:p>
    <w:p w14:paraId="72098FDC" w14:textId="37564E60" w:rsidR="008B4D3C" w:rsidRPr="00B374C1" w:rsidRDefault="00000000" w:rsidP="000E47FC">
      <w:pPr>
        <w:pStyle w:val="TableofFigures"/>
        <w:rPr>
          <w:rFonts w:asciiTheme="minorHAnsi" w:eastAsiaTheme="minorEastAsia" w:hAnsiTheme="minorHAnsi" w:cstheme="minorBidi"/>
          <w:noProof/>
          <w:kern w:val="2"/>
          <w:sz w:val="22"/>
          <w:szCs w:val="22"/>
          <w:lang w:val="vi-VN"/>
          <w14:ligatures w14:val="standardContextual"/>
        </w:rPr>
      </w:pPr>
      <w:hyperlink w:anchor="_Toc182467928" w:history="1">
        <w:r w:rsidR="008B4D3C" w:rsidRPr="00B374C1">
          <w:rPr>
            <w:rStyle w:val="Hyperlink"/>
            <w:noProof/>
            <w:lang w:val="vi-VN"/>
          </w:rPr>
          <w:t>Hình 2. 18 Quá trình tải xuống của Composer</w:t>
        </w:r>
        <w:r w:rsidR="008B4D3C" w:rsidRPr="00B374C1">
          <w:rPr>
            <w:noProof/>
            <w:webHidden/>
            <w:lang w:val="vi-VN"/>
          </w:rPr>
          <w:tab/>
        </w:r>
        <w:r w:rsidR="008B4D3C" w:rsidRPr="00B374C1">
          <w:rPr>
            <w:noProof/>
            <w:webHidden/>
            <w:lang w:val="vi-VN"/>
          </w:rPr>
          <w:fldChar w:fldCharType="begin"/>
        </w:r>
        <w:r w:rsidR="008B4D3C" w:rsidRPr="00B374C1">
          <w:rPr>
            <w:noProof/>
            <w:webHidden/>
            <w:lang w:val="vi-VN"/>
          </w:rPr>
          <w:instrText xml:space="preserve"> PAGEREF _Toc182467928 \h </w:instrText>
        </w:r>
        <w:r w:rsidR="008B4D3C" w:rsidRPr="00B374C1">
          <w:rPr>
            <w:noProof/>
            <w:webHidden/>
            <w:lang w:val="vi-VN"/>
          </w:rPr>
        </w:r>
        <w:r w:rsidR="008B4D3C" w:rsidRPr="00B374C1">
          <w:rPr>
            <w:noProof/>
            <w:webHidden/>
            <w:lang w:val="vi-VN"/>
          </w:rPr>
          <w:fldChar w:fldCharType="separate"/>
        </w:r>
        <w:r w:rsidR="008B4D3C" w:rsidRPr="00B374C1">
          <w:rPr>
            <w:noProof/>
            <w:webHidden/>
            <w:lang w:val="vi-VN"/>
          </w:rPr>
          <w:t>31</w:t>
        </w:r>
        <w:r w:rsidR="008B4D3C" w:rsidRPr="00B374C1">
          <w:rPr>
            <w:noProof/>
            <w:webHidden/>
            <w:lang w:val="vi-VN"/>
          </w:rPr>
          <w:fldChar w:fldCharType="end"/>
        </w:r>
      </w:hyperlink>
    </w:p>
    <w:p w14:paraId="73E0EECB" w14:textId="35FB0520" w:rsidR="008B4D3C" w:rsidRPr="00B374C1" w:rsidRDefault="00000000" w:rsidP="000E47FC">
      <w:pPr>
        <w:pStyle w:val="TableofFigures"/>
        <w:rPr>
          <w:rFonts w:asciiTheme="minorHAnsi" w:eastAsiaTheme="minorEastAsia" w:hAnsiTheme="minorHAnsi" w:cstheme="minorBidi"/>
          <w:noProof/>
          <w:kern w:val="2"/>
          <w:sz w:val="22"/>
          <w:szCs w:val="22"/>
          <w:lang w:val="vi-VN"/>
          <w14:ligatures w14:val="standardContextual"/>
        </w:rPr>
      </w:pPr>
      <w:hyperlink w:anchor="_Toc182467929" w:history="1">
        <w:r w:rsidR="008B4D3C" w:rsidRPr="00B374C1">
          <w:rPr>
            <w:rStyle w:val="Hyperlink"/>
            <w:noProof/>
            <w:lang w:val="vi-VN"/>
          </w:rPr>
          <w:t>Hình 2. 19 Tải Compose thành công</w:t>
        </w:r>
        <w:r w:rsidR="008B4D3C" w:rsidRPr="00B374C1">
          <w:rPr>
            <w:noProof/>
            <w:webHidden/>
            <w:lang w:val="vi-VN"/>
          </w:rPr>
          <w:tab/>
        </w:r>
        <w:r w:rsidR="008B4D3C" w:rsidRPr="00B374C1">
          <w:rPr>
            <w:noProof/>
            <w:webHidden/>
            <w:lang w:val="vi-VN"/>
          </w:rPr>
          <w:fldChar w:fldCharType="begin"/>
        </w:r>
        <w:r w:rsidR="008B4D3C" w:rsidRPr="00B374C1">
          <w:rPr>
            <w:noProof/>
            <w:webHidden/>
            <w:lang w:val="vi-VN"/>
          </w:rPr>
          <w:instrText xml:space="preserve"> PAGEREF _Toc182467929 \h </w:instrText>
        </w:r>
        <w:r w:rsidR="008B4D3C" w:rsidRPr="00B374C1">
          <w:rPr>
            <w:noProof/>
            <w:webHidden/>
            <w:lang w:val="vi-VN"/>
          </w:rPr>
        </w:r>
        <w:r w:rsidR="008B4D3C" w:rsidRPr="00B374C1">
          <w:rPr>
            <w:noProof/>
            <w:webHidden/>
            <w:lang w:val="vi-VN"/>
          </w:rPr>
          <w:fldChar w:fldCharType="separate"/>
        </w:r>
        <w:r w:rsidR="008B4D3C" w:rsidRPr="00B374C1">
          <w:rPr>
            <w:noProof/>
            <w:webHidden/>
            <w:lang w:val="vi-VN"/>
          </w:rPr>
          <w:t>32</w:t>
        </w:r>
        <w:r w:rsidR="008B4D3C" w:rsidRPr="00B374C1">
          <w:rPr>
            <w:noProof/>
            <w:webHidden/>
            <w:lang w:val="vi-VN"/>
          </w:rPr>
          <w:fldChar w:fldCharType="end"/>
        </w:r>
      </w:hyperlink>
    </w:p>
    <w:p w14:paraId="1735D5F6" w14:textId="4EFCB376" w:rsidR="008B4D3C" w:rsidRPr="00B374C1" w:rsidRDefault="00000000" w:rsidP="000E47FC">
      <w:pPr>
        <w:pStyle w:val="TableofFigures"/>
        <w:rPr>
          <w:rFonts w:asciiTheme="minorHAnsi" w:eastAsiaTheme="minorEastAsia" w:hAnsiTheme="minorHAnsi" w:cstheme="minorBidi"/>
          <w:noProof/>
          <w:kern w:val="2"/>
          <w:sz w:val="22"/>
          <w:szCs w:val="22"/>
          <w:lang w:val="vi-VN"/>
          <w14:ligatures w14:val="standardContextual"/>
        </w:rPr>
      </w:pPr>
      <w:hyperlink w:anchor="_Toc182467930" w:history="1">
        <w:r w:rsidR="008B4D3C" w:rsidRPr="00B374C1">
          <w:rPr>
            <w:rStyle w:val="Hyperlink"/>
            <w:noProof/>
            <w:lang w:val="vi-VN"/>
          </w:rPr>
          <w:t>Hình 2. 20 Kiểm tra thông tin Composer trong máy</w:t>
        </w:r>
        <w:r w:rsidR="008B4D3C" w:rsidRPr="00B374C1">
          <w:rPr>
            <w:noProof/>
            <w:webHidden/>
            <w:lang w:val="vi-VN"/>
          </w:rPr>
          <w:tab/>
        </w:r>
        <w:r w:rsidR="008B4D3C" w:rsidRPr="00B374C1">
          <w:rPr>
            <w:noProof/>
            <w:webHidden/>
            <w:lang w:val="vi-VN"/>
          </w:rPr>
          <w:fldChar w:fldCharType="begin"/>
        </w:r>
        <w:r w:rsidR="008B4D3C" w:rsidRPr="00B374C1">
          <w:rPr>
            <w:noProof/>
            <w:webHidden/>
            <w:lang w:val="vi-VN"/>
          </w:rPr>
          <w:instrText xml:space="preserve"> PAGEREF _Toc182467930 \h </w:instrText>
        </w:r>
        <w:r w:rsidR="008B4D3C" w:rsidRPr="00B374C1">
          <w:rPr>
            <w:noProof/>
            <w:webHidden/>
            <w:lang w:val="vi-VN"/>
          </w:rPr>
        </w:r>
        <w:r w:rsidR="008B4D3C" w:rsidRPr="00B374C1">
          <w:rPr>
            <w:noProof/>
            <w:webHidden/>
            <w:lang w:val="vi-VN"/>
          </w:rPr>
          <w:fldChar w:fldCharType="separate"/>
        </w:r>
        <w:r w:rsidR="008B4D3C" w:rsidRPr="00B374C1">
          <w:rPr>
            <w:noProof/>
            <w:webHidden/>
            <w:lang w:val="vi-VN"/>
          </w:rPr>
          <w:t>33</w:t>
        </w:r>
        <w:r w:rsidR="008B4D3C" w:rsidRPr="00B374C1">
          <w:rPr>
            <w:noProof/>
            <w:webHidden/>
            <w:lang w:val="vi-VN"/>
          </w:rPr>
          <w:fldChar w:fldCharType="end"/>
        </w:r>
      </w:hyperlink>
    </w:p>
    <w:p w14:paraId="075E0DB8" w14:textId="11C3809F" w:rsidR="008B4D3C" w:rsidRPr="00B374C1" w:rsidRDefault="00000000" w:rsidP="000E47FC">
      <w:pPr>
        <w:pStyle w:val="TableofFigures"/>
        <w:rPr>
          <w:rFonts w:asciiTheme="minorHAnsi" w:eastAsiaTheme="minorEastAsia" w:hAnsiTheme="minorHAnsi" w:cstheme="minorBidi"/>
          <w:noProof/>
          <w:kern w:val="2"/>
          <w:sz w:val="22"/>
          <w:szCs w:val="22"/>
          <w:lang w:val="vi-VN"/>
          <w14:ligatures w14:val="standardContextual"/>
        </w:rPr>
      </w:pPr>
      <w:hyperlink w:anchor="_Toc182467931" w:history="1">
        <w:r w:rsidR="008B4D3C" w:rsidRPr="00B374C1">
          <w:rPr>
            <w:rStyle w:val="Hyperlink"/>
            <w:noProof/>
            <w:lang w:val="vi-VN"/>
          </w:rPr>
          <w:t>Hình 2. 21 Giao diện chính của Elasticsearch</w:t>
        </w:r>
        <w:r w:rsidR="008B4D3C" w:rsidRPr="00B374C1">
          <w:rPr>
            <w:noProof/>
            <w:webHidden/>
            <w:lang w:val="vi-VN"/>
          </w:rPr>
          <w:tab/>
        </w:r>
        <w:r w:rsidR="008B4D3C" w:rsidRPr="00B374C1">
          <w:rPr>
            <w:noProof/>
            <w:webHidden/>
            <w:lang w:val="vi-VN"/>
          </w:rPr>
          <w:fldChar w:fldCharType="begin"/>
        </w:r>
        <w:r w:rsidR="008B4D3C" w:rsidRPr="00B374C1">
          <w:rPr>
            <w:noProof/>
            <w:webHidden/>
            <w:lang w:val="vi-VN"/>
          </w:rPr>
          <w:instrText xml:space="preserve"> PAGEREF _Toc182467931 \h </w:instrText>
        </w:r>
        <w:r w:rsidR="008B4D3C" w:rsidRPr="00B374C1">
          <w:rPr>
            <w:noProof/>
            <w:webHidden/>
            <w:lang w:val="vi-VN"/>
          </w:rPr>
        </w:r>
        <w:r w:rsidR="008B4D3C" w:rsidRPr="00B374C1">
          <w:rPr>
            <w:noProof/>
            <w:webHidden/>
            <w:lang w:val="vi-VN"/>
          </w:rPr>
          <w:fldChar w:fldCharType="separate"/>
        </w:r>
        <w:r w:rsidR="008B4D3C" w:rsidRPr="00B374C1">
          <w:rPr>
            <w:noProof/>
            <w:webHidden/>
            <w:lang w:val="vi-VN"/>
          </w:rPr>
          <w:t>34</w:t>
        </w:r>
        <w:r w:rsidR="008B4D3C" w:rsidRPr="00B374C1">
          <w:rPr>
            <w:noProof/>
            <w:webHidden/>
            <w:lang w:val="vi-VN"/>
          </w:rPr>
          <w:fldChar w:fldCharType="end"/>
        </w:r>
      </w:hyperlink>
    </w:p>
    <w:p w14:paraId="3E410D08" w14:textId="4F44D3DA" w:rsidR="008B4D3C" w:rsidRPr="00B374C1" w:rsidRDefault="00000000" w:rsidP="000E47FC">
      <w:pPr>
        <w:pStyle w:val="TableofFigures"/>
        <w:rPr>
          <w:rFonts w:asciiTheme="minorHAnsi" w:eastAsiaTheme="minorEastAsia" w:hAnsiTheme="minorHAnsi" w:cstheme="minorBidi"/>
          <w:noProof/>
          <w:kern w:val="2"/>
          <w:sz w:val="22"/>
          <w:szCs w:val="22"/>
          <w:lang w:val="vi-VN"/>
          <w14:ligatures w14:val="standardContextual"/>
        </w:rPr>
      </w:pPr>
      <w:hyperlink w:anchor="_Toc182467932" w:history="1">
        <w:r w:rsidR="008B4D3C" w:rsidRPr="00B374C1">
          <w:rPr>
            <w:rStyle w:val="Hyperlink"/>
            <w:noProof/>
            <w:lang w:val="vi-VN"/>
          </w:rPr>
          <w:t>Hình 2. 22 Truy cập htdocs trong thư mục chứa Xampp</w:t>
        </w:r>
        <w:r w:rsidR="008B4D3C" w:rsidRPr="00B374C1">
          <w:rPr>
            <w:noProof/>
            <w:webHidden/>
            <w:lang w:val="vi-VN"/>
          </w:rPr>
          <w:tab/>
        </w:r>
        <w:r w:rsidR="008B4D3C" w:rsidRPr="00B374C1">
          <w:rPr>
            <w:noProof/>
            <w:webHidden/>
            <w:lang w:val="vi-VN"/>
          </w:rPr>
          <w:fldChar w:fldCharType="begin"/>
        </w:r>
        <w:r w:rsidR="008B4D3C" w:rsidRPr="00B374C1">
          <w:rPr>
            <w:noProof/>
            <w:webHidden/>
            <w:lang w:val="vi-VN"/>
          </w:rPr>
          <w:instrText xml:space="preserve"> PAGEREF _Toc182467932 \h </w:instrText>
        </w:r>
        <w:r w:rsidR="008B4D3C" w:rsidRPr="00B374C1">
          <w:rPr>
            <w:noProof/>
            <w:webHidden/>
            <w:lang w:val="vi-VN"/>
          </w:rPr>
        </w:r>
        <w:r w:rsidR="008B4D3C" w:rsidRPr="00B374C1">
          <w:rPr>
            <w:noProof/>
            <w:webHidden/>
            <w:lang w:val="vi-VN"/>
          </w:rPr>
          <w:fldChar w:fldCharType="separate"/>
        </w:r>
        <w:r w:rsidR="008B4D3C" w:rsidRPr="00B374C1">
          <w:rPr>
            <w:noProof/>
            <w:webHidden/>
            <w:lang w:val="vi-VN"/>
          </w:rPr>
          <w:t>34</w:t>
        </w:r>
        <w:r w:rsidR="008B4D3C" w:rsidRPr="00B374C1">
          <w:rPr>
            <w:noProof/>
            <w:webHidden/>
            <w:lang w:val="vi-VN"/>
          </w:rPr>
          <w:fldChar w:fldCharType="end"/>
        </w:r>
      </w:hyperlink>
    </w:p>
    <w:p w14:paraId="609DC6CB" w14:textId="3B26AB4B" w:rsidR="008B4D3C" w:rsidRPr="00B374C1" w:rsidRDefault="00000000" w:rsidP="000E47FC">
      <w:pPr>
        <w:pStyle w:val="TableofFigures"/>
        <w:rPr>
          <w:rFonts w:asciiTheme="minorHAnsi" w:eastAsiaTheme="minorEastAsia" w:hAnsiTheme="minorHAnsi" w:cstheme="minorBidi"/>
          <w:noProof/>
          <w:kern w:val="2"/>
          <w:sz w:val="22"/>
          <w:szCs w:val="22"/>
          <w:lang w:val="vi-VN"/>
          <w14:ligatures w14:val="standardContextual"/>
        </w:rPr>
      </w:pPr>
      <w:hyperlink w:anchor="_Toc182467933" w:history="1">
        <w:r w:rsidR="008B4D3C" w:rsidRPr="00B374C1">
          <w:rPr>
            <w:rStyle w:val="Hyperlink"/>
            <w:noProof/>
            <w:lang w:val="vi-VN"/>
          </w:rPr>
          <w:t>Hình 2. 23 Chạy ở quyền quản trị file elasticsearch.bat</w:t>
        </w:r>
        <w:r w:rsidR="008B4D3C" w:rsidRPr="00B374C1">
          <w:rPr>
            <w:noProof/>
            <w:webHidden/>
            <w:lang w:val="vi-VN"/>
          </w:rPr>
          <w:tab/>
        </w:r>
        <w:r w:rsidR="008B4D3C" w:rsidRPr="00B374C1">
          <w:rPr>
            <w:noProof/>
            <w:webHidden/>
            <w:lang w:val="vi-VN"/>
          </w:rPr>
          <w:fldChar w:fldCharType="begin"/>
        </w:r>
        <w:r w:rsidR="008B4D3C" w:rsidRPr="00B374C1">
          <w:rPr>
            <w:noProof/>
            <w:webHidden/>
            <w:lang w:val="vi-VN"/>
          </w:rPr>
          <w:instrText xml:space="preserve"> PAGEREF _Toc182467933 \h </w:instrText>
        </w:r>
        <w:r w:rsidR="008B4D3C" w:rsidRPr="00B374C1">
          <w:rPr>
            <w:noProof/>
            <w:webHidden/>
            <w:lang w:val="vi-VN"/>
          </w:rPr>
        </w:r>
        <w:r w:rsidR="008B4D3C" w:rsidRPr="00B374C1">
          <w:rPr>
            <w:noProof/>
            <w:webHidden/>
            <w:lang w:val="vi-VN"/>
          </w:rPr>
          <w:fldChar w:fldCharType="separate"/>
        </w:r>
        <w:r w:rsidR="008B4D3C" w:rsidRPr="00B374C1">
          <w:rPr>
            <w:noProof/>
            <w:webHidden/>
            <w:lang w:val="vi-VN"/>
          </w:rPr>
          <w:t>35</w:t>
        </w:r>
        <w:r w:rsidR="008B4D3C" w:rsidRPr="00B374C1">
          <w:rPr>
            <w:noProof/>
            <w:webHidden/>
            <w:lang w:val="vi-VN"/>
          </w:rPr>
          <w:fldChar w:fldCharType="end"/>
        </w:r>
      </w:hyperlink>
    </w:p>
    <w:p w14:paraId="1FE04040" w14:textId="709114CF" w:rsidR="008B4D3C" w:rsidRPr="00B374C1" w:rsidRDefault="00000000" w:rsidP="000E47FC">
      <w:pPr>
        <w:pStyle w:val="TableofFigures"/>
        <w:rPr>
          <w:rFonts w:asciiTheme="minorHAnsi" w:eastAsiaTheme="minorEastAsia" w:hAnsiTheme="minorHAnsi" w:cstheme="minorBidi"/>
          <w:noProof/>
          <w:kern w:val="2"/>
          <w:sz w:val="22"/>
          <w:szCs w:val="22"/>
          <w:lang w:val="vi-VN"/>
          <w14:ligatures w14:val="standardContextual"/>
        </w:rPr>
      </w:pPr>
      <w:hyperlink w:anchor="_Toc182467934" w:history="1">
        <w:r w:rsidR="008B4D3C" w:rsidRPr="00B374C1">
          <w:rPr>
            <w:rStyle w:val="Hyperlink"/>
            <w:noProof/>
            <w:lang w:val="vi-VN"/>
          </w:rPr>
          <w:t>Hình 2. 24 Giao diện khi chạy file elasticsearch.bat</w:t>
        </w:r>
        <w:r w:rsidR="008B4D3C" w:rsidRPr="00B374C1">
          <w:rPr>
            <w:noProof/>
            <w:webHidden/>
            <w:lang w:val="vi-VN"/>
          </w:rPr>
          <w:tab/>
        </w:r>
        <w:r w:rsidR="008B4D3C" w:rsidRPr="00B374C1">
          <w:rPr>
            <w:noProof/>
            <w:webHidden/>
            <w:lang w:val="vi-VN"/>
          </w:rPr>
          <w:fldChar w:fldCharType="begin"/>
        </w:r>
        <w:r w:rsidR="008B4D3C" w:rsidRPr="00B374C1">
          <w:rPr>
            <w:noProof/>
            <w:webHidden/>
            <w:lang w:val="vi-VN"/>
          </w:rPr>
          <w:instrText xml:space="preserve"> PAGEREF _Toc182467934 \h </w:instrText>
        </w:r>
        <w:r w:rsidR="008B4D3C" w:rsidRPr="00B374C1">
          <w:rPr>
            <w:noProof/>
            <w:webHidden/>
            <w:lang w:val="vi-VN"/>
          </w:rPr>
        </w:r>
        <w:r w:rsidR="008B4D3C" w:rsidRPr="00B374C1">
          <w:rPr>
            <w:noProof/>
            <w:webHidden/>
            <w:lang w:val="vi-VN"/>
          </w:rPr>
          <w:fldChar w:fldCharType="separate"/>
        </w:r>
        <w:r w:rsidR="008B4D3C" w:rsidRPr="00B374C1">
          <w:rPr>
            <w:noProof/>
            <w:webHidden/>
            <w:lang w:val="vi-VN"/>
          </w:rPr>
          <w:t>35</w:t>
        </w:r>
        <w:r w:rsidR="008B4D3C" w:rsidRPr="00B374C1">
          <w:rPr>
            <w:noProof/>
            <w:webHidden/>
            <w:lang w:val="vi-VN"/>
          </w:rPr>
          <w:fldChar w:fldCharType="end"/>
        </w:r>
      </w:hyperlink>
    </w:p>
    <w:p w14:paraId="790D9D4E" w14:textId="7FCBA9EC" w:rsidR="008B4D3C" w:rsidRPr="00B374C1" w:rsidRDefault="00000000" w:rsidP="000E47FC">
      <w:pPr>
        <w:pStyle w:val="TableofFigures"/>
        <w:rPr>
          <w:rFonts w:asciiTheme="minorHAnsi" w:eastAsiaTheme="minorEastAsia" w:hAnsiTheme="minorHAnsi" w:cstheme="minorBidi"/>
          <w:noProof/>
          <w:kern w:val="2"/>
          <w:sz w:val="22"/>
          <w:szCs w:val="22"/>
          <w:lang w:val="vi-VN"/>
          <w14:ligatures w14:val="standardContextual"/>
        </w:rPr>
      </w:pPr>
      <w:hyperlink w:anchor="_Toc182467935" w:history="1">
        <w:r w:rsidR="008B4D3C" w:rsidRPr="00B374C1">
          <w:rPr>
            <w:rStyle w:val="Hyperlink"/>
            <w:noProof/>
            <w:lang w:val="vi-VN"/>
          </w:rPr>
          <w:t>Hình 2. 25 Kiểm tra elasticsearch trên localhost</w:t>
        </w:r>
        <w:r w:rsidR="008B4D3C" w:rsidRPr="00B374C1">
          <w:rPr>
            <w:noProof/>
            <w:webHidden/>
            <w:lang w:val="vi-VN"/>
          </w:rPr>
          <w:tab/>
        </w:r>
        <w:r w:rsidR="008B4D3C" w:rsidRPr="00B374C1">
          <w:rPr>
            <w:noProof/>
            <w:webHidden/>
            <w:lang w:val="vi-VN"/>
          </w:rPr>
          <w:fldChar w:fldCharType="begin"/>
        </w:r>
        <w:r w:rsidR="008B4D3C" w:rsidRPr="00B374C1">
          <w:rPr>
            <w:noProof/>
            <w:webHidden/>
            <w:lang w:val="vi-VN"/>
          </w:rPr>
          <w:instrText xml:space="preserve"> PAGEREF _Toc182467935 \h </w:instrText>
        </w:r>
        <w:r w:rsidR="008B4D3C" w:rsidRPr="00B374C1">
          <w:rPr>
            <w:noProof/>
            <w:webHidden/>
            <w:lang w:val="vi-VN"/>
          </w:rPr>
        </w:r>
        <w:r w:rsidR="008B4D3C" w:rsidRPr="00B374C1">
          <w:rPr>
            <w:noProof/>
            <w:webHidden/>
            <w:lang w:val="vi-VN"/>
          </w:rPr>
          <w:fldChar w:fldCharType="separate"/>
        </w:r>
        <w:r w:rsidR="008B4D3C" w:rsidRPr="00B374C1">
          <w:rPr>
            <w:noProof/>
            <w:webHidden/>
            <w:lang w:val="vi-VN"/>
          </w:rPr>
          <w:t>36</w:t>
        </w:r>
        <w:r w:rsidR="008B4D3C" w:rsidRPr="00B374C1">
          <w:rPr>
            <w:noProof/>
            <w:webHidden/>
            <w:lang w:val="vi-VN"/>
          </w:rPr>
          <w:fldChar w:fldCharType="end"/>
        </w:r>
      </w:hyperlink>
    </w:p>
    <w:p w14:paraId="1A58B32C" w14:textId="53563B7E" w:rsidR="008B4D3C" w:rsidRPr="00B374C1" w:rsidRDefault="00000000" w:rsidP="000E47FC">
      <w:pPr>
        <w:pStyle w:val="TableofFigures"/>
        <w:rPr>
          <w:rFonts w:asciiTheme="minorHAnsi" w:eastAsiaTheme="minorEastAsia" w:hAnsiTheme="minorHAnsi" w:cstheme="minorBidi"/>
          <w:noProof/>
          <w:kern w:val="2"/>
          <w:sz w:val="22"/>
          <w:szCs w:val="22"/>
          <w:lang w:val="vi-VN"/>
          <w14:ligatures w14:val="standardContextual"/>
        </w:rPr>
      </w:pPr>
      <w:hyperlink w:anchor="_Toc182467936" w:history="1">
        <w:r w:rsidR="008B4D3C" w:rsidRPr="00B374C1">
          <w:rPr>
            <w:rStyle w:val="Hyperlink"/>
            <w:noProof/>
            <w:lang w:val="vi-VN"/>
          </w:rPr>
          <w:t>Hình 2. 26 Mở php.ini trên giao diện Xampp</w:t>
        </w:r>
        <w:r w:rsidR="008B4D3C" w:rsidRPr="00B374C1">
          <w:rPr>
            <w:noProof/>
            <w:webHidden/>
            <w:lang w:val="vi-VN"/>
          </w:rPr>
          <w:tab/>
        </w:r>
        <w:r w:rsidR="008B4D3C" w:rsidRPr="00B374C1">
          <w:rPr>
            <w:noProof/>
            <w:webHidden/>
            <w:lang w:val="vi-VN"/>
          </w:rPr>
          <w:fldChar w:fldCharType="begin"/>
        </w:r>
        <w:r w:rsidR="008B4D3C" w:rsidRPr="00B374C1">
          <w:rPr>
            <w:noProof/>
            <w:webHidden/>
            <w:lang w:val="vi-VN"/>
          </w:rPr>
          <w:instrText xml:space="preserve"> PAGEREF _Toc182467936 \h </w:instrText>
        </w:r>
        <w:r w:rsidR="008B4D3C" w:rsidRPr="00B374C1">
          <w:rPr>
            <w:noProof/>
            <w:webHidden/>
            <w:lang w:val="vi-VN"/>
          </w:rPr>
        </w:r>
        <w:r w:rsidR="008B4D3C" w:rsidRPr="00B374C1">
          <w:rPr>
            <w:noProof/>
            <w:webHidden/>
            <w:lang w:val="vi-VN"/>
          </w:rPr>
          <w:fldChar w:fldCharType="separate"/>
        </w:r>
        <w:r w:rsidR="008B4D3C" w:rsidRPr="00B374C1">
          <w:rPr>
            <w:noProof/>
            <w:webHidden/>
            <w:lang w:val="vi-VN"/>
          </w:rPr>
          <w:t>37</w:t>
        </w:r>
        <w:r w:rsidR="008B4D3C" w:rsidRPr="00B374C1">
          <w:rPr>
            <w:noProof/>
            <w:webHidden/>
            <w:lang w:val="vi-VN"/>
          </w:rPr>
          <w:fldChar w:fldCharType="end"/>
        </w:r>
      </w:hyperlink>
    </w:p>
    <w:p w14:paraId="57DE5FF2" w14:textId="7D447B73" w:rsidR="008B4D3C" w:rsidRPr="00B374C1" w:rsidRDefault="00000000" w:rsidP="000E47FC">
      <w:pPr>
        <w:pStyle w:val="TableofFigures"/>
        <w:rPr>
          <w:rFonts w:asciiTheme="minorHAnsi" w:eastAsiaTheme="minorEastAsia" w:hAnsiTheme="minorHAnsi" w:cstheme="minorBidi"/>
          <w:noProof/>
          <w:kern w:val="2"/>
          <w:sz w:val="22"/>
          <w:szCs w:val="22"/>
          <w:lang w:val="vi-VN"/>
          <w14:ligatures w14:val="standardContextual"/>
        </w:rPr>
      </w:pPr>
      <w:hyperlink w:anchor="_Toc182467937" w:history="1">
        <w:r w:rsidR="008B4D3C" w:rsidRPr="00B374C1">
          <w:rPr>
            <w:rStyle w:val="Hyperlink"/>
            <w:noProof/>
            <w:lang w:val="vi-VN"/>
          </w:rPr>
          <w:t>Hình 2. 27 Cấu hình lại một số thông tin trong php.ini</w:t>
        </w:r>
        <w:r w:rsidR="008B4D3C" w:rsidRPr="00B374C1">
          <w:rPr>
            <w:noProof/>
            <w:webHidden/>
            <w:lang w:val="vi-VN"/>
          </w:rPr>
          <w:tab/>
        </w:r>
        <w:r w:rsidR="008B4D3C" w:rsidRPr="00B374C1">
          <w:rPr>
            <w:noProof/>
            <w:webHidden/>
            <w:lang w:val="vi-VN"/>
          </w:rPr>
          <w:fldChar w:fldCharType="begin"/>
        </w:r>
        <w:r w:rsidR="008B4D3C" w:rsidRPr="00B374C1">
          <w:rPr>
            <w:noProof/>
            <w:webHidden/>
            <w:lang w:val="vi-VN"/>
          </w:rPr>
          <w:instrText xml:space="preserve"> PAGEREF _Toc182467937 \h </w:instrText>
        </w:r>
        <w:r w:rsidR="008B4D3C" w:rsidRPr="00B374C1">
          <w:rPr>
            <w:noProof/>
            <w:webHidden/>
            <w:lang w:val="vi-VN"/>
          </w:rPr>
        </w:r>
        <w:r w:rsidR="008B4D3C" w:rsidRPr="00B374C1">
          <w:rPr>
            <w:noProof/>
            <w:webHidden/>
            <w:lang w:val="vi-VN"/>
          </w:rPr>
          <w:fldChar w:fldCharType="separate"/>
        </w:r>
        <w:r w:rsidR="008B4D3C" w:rsidRPr="00B374C1">
          <w:rPr>
            <w:noProof/>
            <w:webHidden/>
            <w:lang w:val="vi-VN"/>
          </w:rPr>
          <w:t>38</w:t>
        </w:r>
        <w:r w:rsidR="008B4D3C" w:rsidRPr="00B374C1">
          <w:rPr>
            <w:noProof/>
            <w:webHidden/>
            <w:lang w:val="vi-VN"/>
          </w:rPr>
          <w:fldChar w:fldCharType="end"/>
        </w:r>
      </w:hyperlink>
    </w:p>
    <w:p w14:paraId="0913B344" w14:textId="0539D777" w:rsidR="008B4D3C" w:rsidRPr="00B374C1" w:rsidRDefault="00000000" w:rsidP="000E47FC">
      <w:pPr>
        <w:pStyle w:val="TableofFigures"/>
        <w:rPr>
          <w:rFonts w:asciiTheme="minorHAnsi" w:eastAsiaTheme="minorEastAsia" w:hAnsiTheme="minorHAnsi" w:cstheme="minorBidi"/>
          <w:noProof/>
          <w:kern w:val="2"/>
          <w:sz w:val="22"/>
          <w:szCs w:val="22"/>
          <w:lang w:val="vi-VN"/>
          <w14:ligatures w14:val="standardContextual"/>
        </w:rPr>
      </w:pPr>
      <w:hyperlink w:anchor="_Toc182467938" w:history="1">
        <w:r w:rsidR="008B4D3C" w:rsidRPr="00B374C1">
          <w:rPr>
            <w:rStyle w:val="Hyperlink"/>
            <w:noProof/>
            <w:lang w:val="vi-VN"/>
          </w:rPr>
          <w:t>Hình 2. 28 Một số cấu hình thành công trên php.ini</w:t>
        </w:r>
        <w:r w:rsidR="008B4D3C" w:rsidRPr="00B374C1">
          <w:rPr>
            <w:noProof/>
            <w:webHidden/>
            <w:lang w:val="vi-VN"/>
          </w:rPr>
          <w:tab/>
        </w:r>
        <w:r w:rsidR="008B4D3C" w:rsidRPr="00B374C1">
          <w:rPr>
            <w:noProof/>
            <w:webHidden/>
            <w:lang w:val="vi-VN"/>
          </w:rPr>
          <w:fldChar w:fldCharType="begin"/>
        </w:r>
        <w:r w:rsidR="008B4D3C" w:rsidRPr="00B374C1">
          <w:rPr>
            <w:noProof/>
            <w:webHidden/>
            <w:lang w:val="vi-VN"/>
          </w:rPr>
          <w:instrText xml:space="preserve"> PAGEREF _Toc182467938 \h </w:instrText>
        </w:r>
        <w:r w:rsidR="008B4D3C" w:rsidRPr="00B374C1">
          <w:rPr>
            <w:noProof/>
            <w:webHidden/>
            <w:lang w:val="vi-VN"/>
          </w:rPr>
        </w:r>
        <w:r w:rsidR="008B4D3C" w:rsidRPr="00B374C1">
          <w:rPr>
            <w:noProof/>
            <w:webHidden/>
            <w:lang w:val="vi-VN"/>
          </w:rPr>
          <w:fldChar w:fldCharType="separate"/>
        </w:r>
        <w:r w:rsidR="008B4D3C" w:rsidRPr="00B374C1">
          <w:rPr>
            <w:noProof/>
            <w:webHidden/>
            <w:lang w:val="vi-VN"/>
          </w:rPr>
          <w:t>39</w:t>
        </w:r>
        <w:r w:rsidR="008B4D3C" w:rsidRPr="00B374C1">
          <w:rPr>
            <w:noProof/>
            <w:webHidden/>
            <w:lang w:val="vi-VN"/>
          </w:rPr>
          <w:fldChar w:fldCharType="end"/>
        </w:r>
      </w:hyperlink>
    </w:p>
    <w:p w14:paraId="53D0DDD7" w14:textId="716FD086" w:rsidR="008B4D3C" w:rsidRPr="00B374C1" w:rsidRDefault="00000000" w:rsidP="000E47FC">
      <w:pPr>
        <w:pStyle w:val="TableofFigures"/>
        <w:rPr>
          <w:rFonts w:asciiTheme="minorHAnsi" w:eastAsiaTheme="minorEastAsia" w:hAnsiTheme="minorHAnsi" w:cstheme="minorBidi"/>
          <w:noProof/>
          <w:kern w:val="2"/>
          <w:sz w:val="22"/>
          <w:szCs w:val="22"/>
          <w:lang w:val="vi-VN"/>
          <w14:ligatures w14:val="standardContextual"/>
        </w:rPr>
      </w:pPr>
      <w:hyperlink w:anchor="_Toc182467939" w:history="1">
        <w:r w:rsidR="008B4D3C" w:rsidRPr="00B374C1">
          <w:rPr>
            <w:rStyle w:val="Hyperlink"/>
            <w:noProof/>
            <w:lang w:val="vi-VN"/>
          </w:rPr>
          <w:t>Hình 2. 29 Cấu hình thành công trên php.ini</w:t>
        </w:r>
        <w:r w:rsidR="008B4D3C" w:rsidRPr="00B374C1">
          <w:rPr>
            <w:noProof/>
            <w:webHidden/>
            <w:lang w:val="vi-VN"/>
          </w:rPr>
          <w:tab/>
        </w:r>
        <w:r w:rsidR="008B4D3C" w:rsidRPr="00B374C1">
          <w:rPr>
            <w:noProof/>
            <w:webHidden/>
            <w:lang w:val="vi-VN"/>
          </w:rPr>
          <w:fldChar w:fldCharType="begin"/>
        </w:r>
        <w:r w:rsidR="008B4D3C" w:rsidRPr="00B374C1">
          <w:rPr>
            <w:noProof/>
            <w:webHidden/>
            <w:lang w:val="vi-VN"/>
          </w:rPr>
          <w:instrText xml:space="preserve"> PAGEREF _Toc182467939 \h </w:instrText>
        </w:r>
        <w:r w:rsidR="008B4D3C" w:rsidRPr="00B374C1">
          <w:rPr>
            <w:noProof/>
            <w:webHidden/>
            <w:lang w:val="vi-VN"/>
          </w:rPr>
        </w:r>
        <w:r w:rsidR="008B4D3C" w:rsidRPr="00B374C1">
          <w:rPr>
            <w:noProof/>
            <w:webHidden/>
            <w:lang w:val="vi-VN"/>
          </w:rPr>
          <w:fldChar w:fldCharType="separate"/>
        </w:r>
        <w:r w:rsidR="008B4D3C" w:rsidRPr="00B374C1">
          <w:rPr>
            <w:noProof/>
            <w:webHidden/>
            <w:lang w:val="vi-VN"/>
          </w:rPr>
          <w:t>39</w:t>
        </w:r>
        <w:r w:rsidR="008B4D3C" w:rsidRPr="00B374C1">
          <w:rPr>
            <w:noProof/>
            <w:webHidden/>
            <w:lang w:val="vi-VN"/>
          </w:rPr>
          <w:fldChar w:fldCharType="end"/>
        </w:r>
      </w:hyperlink>
    </w:p>
    <w:p w14:paraId="0EDB6C68" w14:textId="6A126EAB" w:rsidR="008B4D3C" w:rsidRPr="00B374C1" w:rsidRDefault="00000000" w:rsidP="000E47FC">
      <w:pPr>
        <w:pStyle w:val="TableofFigures"/>
        <w:rPr>
          <w:rFonts w:asciiTheme="minorHAnsi" w:eastAsiaTheme="minorEastAsia" w:hAnsiTheme="minorHAnsi" w:cstheme="minorBidi"/>
          <w:noProof/>
          <w:kern w:val="2"/>
          <w:sz w:val="22"/>
          <w:szCs w:val="22"/>
          <w:lang w:val="vi-VN"/>
          <w14:ligatures w14:val="standardContextual"/>
        </w:rPr>
      </w:pPr>
      <w:hyperlink w:anchor="_Toc182467940" w:history="1">
        <w:r w:rsidR="008B4D3C" w:rsidRPr="00B374C1">
          <w:rPr>
            <w:rStyle w:val="Hyperlink"/>
            <w:noProof/>
            <w:lang w:val="vi-VN"/>
          </w:rPr>
          <w:t>Hình 2. 30 Khởi động lại Apache và MySQL trong Xampp</w:t>
        </w:r>
        <w:r w:rsidR="008B4D3C" w:rsidRPr="00B374C1">
          <w:rPr>
            <w:noProof/>
            <w:webHidden/>
            <w:lang w:val="vi-VN"/>
          </w:rPr>
          <w:tab/>
        </w:r>
        <w:r w:rsidR="008B4D3C" w:rsidRPr="00B374C1">
          <w:rPr>
            <w:noProof/>
            <w:webHidden/>
            <w:lang w:val="vi-VN"/>
          </w:rPr>
          <w:fldChar w:fldCharType="begin"/>
        </w:r>
        <w:r w:rsidR="008B4D3C" w:rsidRPr="00B374C1">
          <w:rPr>
            <w:noProof/>
            <w:webHidden/>
            <w:lang w:val="vi-VN"/>
          </w:rPr>
          <w:instrText xml:space="preserve"> PAGEREF _Toc182467940 \h </w:instrText>
        </w:r>
        <w:r w:rsidR="008B4D3C" w:rsidRPr="00B374C1">
          <w:rPr>
            <w:noProof/>
            <w:webHidden/>
            <w:lang w:val="vi-VN"/>
          </w:rPr>
        </w:r>
        <w:r w:rsidR="008B4D3C" w:rsidRPr="00B374C1">
          <w:rPr>
            <w:noProof/>
            <w:webHidden/>
            <w:lang w:val="vi-VN"/>
          </w:rPr>
          <w:fldChar w:fldCharType="separate"/>
        </w:r>
        <w:r w:rsidR="008B4D3C" w:rsidRPr="00B374C1">
          <w:rPr>
            <w:noProof/>
            <w:webHidden/>
            <w:lang w:val="vi-VN"/>
          </w:rPr>
          <w:t>40</w:t>
        </w:r>
        <w:r w:rsidR="008B4D3C" w:rsidRPr="00B374C1">
          <w:rPr>
            <w:noProof/>
            <w:webHidden/>
            <w:lang w:val="vi-VN"/>
          </w:rPr>
          <w:fldChar w:fldCharType="end"/>
        </w:r>
      </w:hyperlink>
    </w:p>
    <w:p w14:paraId="12DA8975" w14:textId="287D5B12" w:rsidR="008B4D3C" w:rsidRPr="00B374C1" w:rsidRDefault="00000000" w:rsidP="000E47FC">
      <w:pPr>
        <w:pStyle w:val="TableofFigures"/>
        <w:rPr>
          <w:rFonts w:asciiTheme="minorHAnsi" w:eastAsiaTheme="minorEastAsia" w:hAnsiTheme="minorHAnsi" w:cstheme="minorBidi"/>
          <w:noProof/>
          <w:kern w:val="2"/>
          <w:sz w:val="22"/>
          <w:szCs w:val="22"/>
          <w:lang w:val="vi-VN"/>
          <w14:ligatures w14:val="standardContextual"/>
        </w:rPr>
      </w:pPr>
      <w:hyperlink w:anchor="_Toc182467941" w:history="1">
        <w:r w:rsidR="008B4D3C" w:rsidRPr="00B374C1">
          <w:rPr>
            <w:rStyle w:val="Hyperlink"/>
            <w:noProof/>
            <w:lang w:val="vi-VN"/>
          </w:rPr>
          <w:t>Hình 2. 31 Trang github của Magento các phiên bản</w:t>
        </w:r>
        <w:r w:rsidR="008B4D3C" w:rsidRPr="00B374C1">
          <w:rPr>
            <w:noProof/>
            <w:webHidden/>
            <w:lang w:val="vi-VN"/>
          </w:rPr>
          <w:tab/>
        </w:r>
        <w:r w:rsidR="008B4D3C" w:rsidRPr="00B374C1">
          <w:rPr>
            <w:noProof/>
            <w:webHidden/>
            <w:lang w:val="vi-VN"/>
          </w:rPr>
          <w:fldChar w:fldCharType="begin"/>
        </w:r>
        <w:r w:rsidR="008B4D3C" w:rsidRPr="00B374C1">
          <w:rPr>
            <w:noProof/>
            <w:webHidden/>
            <w:lang w:val="vi-VN"/>
          </w:rPr>
          <w:instrText xml:space="preserve"> PAGEREF _Toc182467941 \h </w:instrText>
        </w:r>
        <w:r w:rsidR="008B4D3C" w:rsidRPr="00B374C1">
          <w:rPr>
            <w:noProof/>
            <w:webHidden/>
            <w:lang w:val="vi-VN"/>
          </w:rPr>
        </w:r>
        <w:r w:rsidR="008B4D3C" w:rsidRPr="00B374C1">
          <w:rPr>
            <w:noProof/>
            <w:webHidden/>
            <w:lang w:val="vi-VN"/>
          </w:rPr>
          <w:fldChar w:fldCharType="separate"/>
        </w:r>
        <w:r w:rsidR="008B4D3C" w:rsidRPr="00B374C1">
          <w:rPr>
            <w:noProof/>
            <w:webHidden/>
            <w:lang w:val="vi-VN"/>
          </w:rPr>
          <w:t>41</w:t>
        </w:r>
        <w:r w:rsidR="008B4D3C" w:rsidRPr="00B374C1">
          <w:rPr>
            <w:noProof/>
            <w:webHidden/>
            <w:lang w:val="vi-VN"/>
          </w:rPr>
          <w:fldChar w:fldCharType="end"/>
        </w:r>
      </w:hyperlink>
    </w:p>
    <w:p w14:paraId="64D7FF67" w14:textId="48815436" w:rsidR="008B4D3C" w:rsidRPr="00B374C1" w:rsidRDefault="00000000" w:rsidP="000E47FC">
      <w:pPr>
        <w:pStyle w:val="TableofFigures"/>
        <w:rPr>
          <w:rFonts w:asciiTheme="minorHAnsi" w:eastAsiaTheme="minorEastAsia" w:hAnsiTheme="minorHAnsi" w:cstheme="minorBidi"/>
          <w:noProof/>
          <w:kern w:val="2"/>
          <w:sz w:val="22"/>
          <w:szCs w:val="22"/>
          <w:lang w:val="vi-VN"/>
          <w14:ligatures w14:val="standardContextual"/>
        </w:rPr>
      </w:pPr>
      <w:hyperlink w:anchor="_Toc182467942" w:history="1">
        <w:r w:rsidR="008B4D3C" w:rsidRPr="00B374C1">
          <w:rPr>
            <w:rStyle w:val="Hyperlink"/>
            <w:noProof/>
            <w:lang w:val="vi-VN"/>
          </w:rPr>
          <w:t>Hình 2. 32 Tạo thư mục và giải nén trong folder htdocs của Xampp</w:t>
        </w:r>
        <w:r w:rsidR="008B4D3C" w:rsidRPr="00B374C1">
          <w:rPr>
            <w:noProof/>
            <w:webHidden/>
            <w:lang w:val="vi-VN"/>
          </w:rPr>
          <w:tab/>
        </w:r>
        <w:r w:rsidR="008B4D3C" w:rsidRPr="00B374C1">
          <w:rPr>
            <w:noProof/>
            <w:webHidden/>
            <w:lang w:val="vi-VN"/>
          </w:rPr>
          <w:fldChar w:fldCharType="begin"/>
        </w:r>
        <w:r w:rsidR="008B4D3C" w:rsidRPr="00B374C1">
          <w:rPr>
            <w:noProof/>
            <w:webHidden/>
            <w:lang w:val="vi-VN"/>
          </w:rPr>
          <w:instrText xml:space="preserve"> PAGEREF _Toc182467942 \h </w:instrText>
        </w:r>
        <w:r w:rsidR="008B4D3C" w:rsidRPr="00B374C1">
          <w:rPr>
            <w:noProof/>
            <w:webHidden/>
            <w:lang w:val="vi-VN"/>
          </w:rPr>
        </w:r>
        <w:r w:rsidR="008B4D3C" w:rsidRPr="00B374C1">
          <w:rPr>
            <w:noProof/>
            <w:webHidden/>
            <w:lang w:val="vi-VN"/>
          </w:rPr>
          <w:fldChar w:fldCharType="separate"/>
        </w:r>
        <w:r w:rsidR="008B4D3C" w:rsidRPr="00B374C1">
          <w:rPr>
            <w:noProof/>
            <w:webHidden/>
            <w:lang w:val="vi-VN"/>
          </w:rPr>
          <w:t>42</w:t>
        </w:r>
        <w:r w:rsidR="008B4D3C" w:rsidRPr="00B374C1">
          <w:rPr>
            <w:noProof/>
            <w:webHidden/>
            <w:lang w:val="vi-VN"/>
          </w:rPr>
          <w:fldChar w:fldCharType="end"/>
        </w:r>
      </w:hyperlink>
    </w:p>
    <w:p w14:paraId="4D6E1192" w14:textId="526E52F4" w:rsidR="008B4D3C" w:rsidRPr="00B374C1" w:rsidRDefault="00000000" w:rsidP="000E47FC">
      <w:pPr>
        <w:pStyle w:val="TableofFigures"/>
        <w:rPr>
          <w:rFonts w:asciiTheme="minorHAnsi" w:eastAsiaTheme="minorEastAsia" w:hAnsiTheme="minorHAnsi" w:cstheme="minorBidi"/>
          <w:noProof/>
          <w:kern w:val="2"/>
          <w:sz w:val="22"/>
          <w:szCs w:val="22"/>
          <w:lang w:val="vi-VN"/>
          <w14:ligatures w14:val="standardContextual"/>
        </w:rPr>
      </w:pPr>
      <w:hyperlink w:anchor="_Toc182467943" w:history="1">
        <w:r w:rsidR="008B4D3C" w:rsidRPr="00B374C1">
          <w:rPr>
            <w:rStyle w:val="Hyperlink"/>
            <w:noProof/>
            <w:lang w:val="vi-VN"/>
          </w:rPr>
          <w:t>Hình 2. 33 Tạo database mới trên phpMyAdmin</w:t>
        </w:r>
        <w:r w:rsidR="008B4D3C" w:rsidRPr="00B374C1">
          <w:rPr>
            <w:noProof/>
            <w:webHidden/>
            <w:lang w:val="vi-VN"/>
          </w:rPr>
          <w:tab/>
        </w:r>
        <w:r w:rsidR="008B4D3C" w:rsidRPr="00B374C1">
          <w:rPr>
            <w:noProof/>
            <w:webHidden/>
            <w:lang w:val="vi-VN"/>
          </w:rPr>
          <w:fldChar w:fldCharType="begin"/>
        </w:r>
        <w:r w:rsidR="008B4D3C" w:rsidRPr="00B374C1">
          <w:rPr>
            <w:noProof/>
            <w:webHidden/>
            <w:lang w:val="vi-VN"/>
          </w:rPr>
          <w:instrText xml:space="preserve"> PAGEREF _Toc182467943 \h </w:instrText>
        </w:r>
        <w:r w:rsidR="008B4D3C" w:rsidRPr="00B374C1">
          <w:rPr>
            <w:noProof/>
            <w:webHidden/>
            <w:lang w:val="vi-VN"/>
          </w:rPr>
        </w:r>
        <w:r w:rsidR="008B4D3C" w:rsidRPr="00B374C1">
          <w:rPr>
            <w:noProof/>
            <w:webHidden/>
            <w:lang w:val="vi-VN"/>
          </w:rPr>
          <w:fldChar w:fldCharType="separate"/>
        </w:r>
        <w:r w:rsidR="008B4D3C" w:rsidRPr="00B374C1">
          <w:rPr>
            <w:noProof/>
            <w:webHidden/>
            <w:lang w:val="vi-VN"/>
          </w:rPr>
          <w:t>44</w:t>
        </w:r>
        <w:r w:rsidR="008B4D3C" w:rsidRPr="00B374C1">
          <w:rPr>
            <w:noProof/>
            <w:webHidden/>
            <w:lang w:val="vi-VN"/>
          </w:rPr>
          <w:fldChar w:fldCharType="end"/>
        </w:r>
      </w:hyperlink>
    </w:p>
    <w:p w14:paraId="12A4F13F" w14:textId="5FAC1895" w:rsidR="008B4D3C" w:rsidRPr="00B374C1" w:rsidRDefault="00000000" w:rsidP="000E47FC">
      <w:pPr>
        <w:pStyle w:val="TableofFigures"/>
        <w:rPr>
          <w:rFonts w:asciiTheme="minorHAnsi" w:eastAsiaTheme="minorEastAsia" w:hAnsiTheme="minorHAnsi" w:cstheme="minorBidi"/>
          <w:noProof/>
          <w:kern w:val="2"/>
          <w:sz w:val="22"/>
          <w:szCs w:val="22"/>
          <w:lang w:val="vi-VN"/>
          <w14:ligatures w14:val="standardContextual"/>
        </w:rPr>
      </w:pPr>
      <w:hyperlink w:anchor="_Toc182467944" w:history="1">
        <w:r w:rsidR="008B4D3C" w:rsidRPr="00B374C1">
          <w:rPr>
            <w:rStyle w:val="Hyperlink"/>
            <w:noProof/>
            <w:lang w:val="vi-VN"/>
          </w:rPr>
          <w:t xml:space="preserve">Hình 2. 34 </w:t>
        </w:r>
        <w:r w:rsidR="008B4D3C" w:rsidRPr="00B374C1">
          <w:rPr>
            <w:rStyle w:val="Hyperlink"/>
            <w:noProof/>
            <w:highlight w:val="white"/>
            <w:lang w:val="vi-VN"/>
          </w:rPr>
          <w:t>Mở thư mục chứa Magento 2.4.6 đã tạo trước đó</w:t>
        </w:r>
        <w:r w:rsidR="008B4D3C" w:rsidRPr="00B374C1">
          <w:rPr>
            <w:noProof/>
            <w:webHidden/>
            <w:lang w:val="vi-VN"/>
          </w:rPr>
          <w:tab/>
        </w:r>
        <w:r w:rsidR="008B4D3C" w:rsidRPr="00B374C1">
          <w:rPr>
            <w:noProof/>
            <w:webHidden/>
            <w:lang w:val="vi-VN"/>
          </w:rPr>
          <w:fldChar w:fldCharType="begin"/>
        </w:r>
        <w:r w:rsidR="008B4D3C" w:rsidRPr="00B374C1">
          <w:rPr>
            <w:noProof/>
            <w:webHidden/>
            <w:lang w:val="vi-VN"/>
          </w:rPr>
          <w:instrText xml:space="preserve"> PAGEREF _Toc182467944 \h </w:instrText>
        </w:r>
        <w:r w:rsidR="008B4D3C" w:rsidRPr="00B374C1">
          <w:rPr>
            <w:noProof/>
            <w:webHidden/>
            <w:lang w:val="vi-VN"/>
          </w:rPr>
        </w:r>
        <w:r w:rsidR="008B4D3C" w:rsidRPr="00B374C1">
          <w:rPr>
            <w:noProof/>
            <w:webHidden/>
            <w:lang w:val="vi-VN"/>
          </w:rPr>
          <w:fldChar w:fldCharType="separate"/>
        </w:r>
        <w:r w:rsidR="008B4D3C" w:rsidRPr="00B374C1">
          <w:rPr>
            <w:noProof/>
            <w:webHidden/>
            <w:lang w:val="vi-VN"/>
          </w:rPr>
          <w:t>44</w:t>
        </w:r>
        <w:r w:rsidR="008B4D3C" w:rsidRPr="00B374C1">
          <w:rPr>
            <w:noProof/>
            <w:webHidden/>
            <w:lang w:val="vi-VN"/>
          </w:rPr>
          <w:fldChar w:fldCharType="end"/>
        </w:r>
      </w:hyperlink>
    </w:p>
    <w:p w14:paraId="5CC7C43E" w14:textId="5E36DF9D" w:rsidR="008B4D3C" w:rsidRPr="00B374C1" w:rsidRDefault="00000000" w:rsidP="000E47FC">
      <w:pPr>
        <w:pStyle w:val="TableofFigures"/>
        <w:rPr>
          <w:rFonts w:asciiTheme="minorHAnsi" w:eastAsiaTheme="minorEastAsia" w:hAnsiTheme="minorHAnsi" w:cstheme="minorBidi"/>
          <w:noProof/>
          <w:kern w:val="2"/>
          <w:sz w:val="22"/>
          <w:szCs w:val="22"/>
          <w:lang w:val="vi-VN"/>
          <w14:ligatures w14:val="standardContextual"/>
        </w:rPr>
      </w:pPr>
      <w:hyperlink w:anchor="_Toc182467945" w:history="1">
        <w:r w:rsidR="008B4D3C" w:rsidRPr="00B374C1">
          <w:rPr>
            <w:rStyle w:val="Hyperlink"/>
            <w:noProof/>
            <w:lang w:val="vi-VN"/>
          </w:rPr>
          <w:t>Hình 2. 35 Cài đặt một số cấu hình cho Magento</w:t>
        </w:r>
        <w:r w:rsidR="008B4D3C" w:rsidRPr="00B374C1">
          <w:rPr>
            <w:noProof/>
            <w:webHidden/>
            <w:lang w:val="vi-VN"/>
          </w:rPr>
          <w:tab/>
        </w:r>
        <w:r w:rsidR="008B4D3C" w:rsidRPr="00B374C1">
          <w:rPr>
            <w:noProof/>
            <w:webHidden/>
            <w:lang w:val="vi-VN"/>
          </w:rPr>
          <w:fldChar w:fldCharType="begin"/>
        </w:r>
        <w:r w:rsidR="008B4D3C" w:rsidRPr="00B374C1">
          <w:rPr>
            <w:noProof/>
            <w:webHidden/>
            <w:lang w:val="vi-VN"/>
          </w:rPr>
          <w:instrText xml:space="preserve"> PAGEREF _Toc182467945 \h </w:instrText>
        </w:r>
        <w:r w:rsidR="008B4D3C" w:rsidRPr="00B374C1">
          <w:rPr>
            <w:noProof/>
            <w:webHidden/>
            <w:lang w:val="vi-VN"/>
          </w:rPr>
        </w:r>
        <w:r w:rsidR="008B4D3C" w:rsidRPr="00B374C1">
          <w:rPr>
            <w:noProof/>
            <w:webHidden/>
            <w:lang w:val="vi-VN"/>
          </w:rPr>
          <w:fldChar w:fldCharType="separate"/>
        </w:r>
        <w:r w:rsidR="008B4D3C" w:rsidRPr="00B374C1">
          <w:rPr>
            <w:noProof/>
            <w:webHidden/>
            <w:lang w:val="vi-VN"/>
          </w:rPr>
          <w:t>45</w:t>
        </w:r>
        <w:r w:rsidR="008B4D3C" w:rsidRPr="00B374C1">
          <w:rPr>
            <w:noProof/>
            <w:webHidden/>
            <w:lang w:val="vi-VN"/>
          </w:rPr>
          <w:fldChar w:fldCharType="end"/>
        </w:r>
      </w:hyperlink>
    </w:p>
    <w:p w14:paraId="76C06DDD" w14:textId="6B47C9C7" w:rsidR="008B4D3C" w:rsidRPr="00B374C1" w:rsidRDefault="00000000" w:rsidP="000E47FC">
      <w:pPr>
        <w:pStyle w:val="TableofFigures"/>
        <w:rPr>
          <w:rFonts w:asciiTheme="minorHAnsi" w:eastAsiaTheme="minorEastAsia" w:hAnsiTheme="minorHAnsi" w:cstheme="minorBidi"/>
          <w:noProof/>
          <w:kern w:val="2"/>
          <w:sz w:val="22"/>
          <w:szCs w:val="22"/>
          <w:lang w:val="vi-VN"/>
          <w14:ligatures w14:val="standardContextual"/>
        </w:rPr>
      </w:pPr>
      <w:hyperlink w:anchor="_Toc182467946" w:history="1">
        <w:r w:rsidR="008B4D3C" w:rsidRPr="00B374C1">
          <w:rPr>
            <w:rStyle w:val="Hyperlink"/>
            <w:noProof/>
            <w:lang w:val="vi-VN"/>
          </w:rPr>
          <w:t>Hình 2. 36 Cấu hình thành công cho Magento</w:t>
        </w:r>
        <w:r w:rsidR="008B4D3C" w:rsidRPr="00B374C1">
          <w:rPr>
            <w:noProof/>
            <w:webHidden/>
            <w:lang w:val="vi-VN"/>
          </w:rPr>
          <w:tab/>
        </w:r>
        <w:r w:rsidR="008B4D3C" w:rsidRPr="00B374C1">
          <w:rPr>
            <w:noProof/>
            <w:webHidden/>
            <w:lang w:val="vi-VN"/>
          </w:rPr>
          <w:fldChar w:fldCharType="begin"/>
        </w:r>
        <w:r w:rsidR="008B4D3C" w:rsidRPr="00B374C1">
          <w:rPr>
            <w:noProof/>
            <w:webHidden/>
            <w:lang w:val="vi-VN"/>
          </w:rPr>
          <w:instrText xml:space="preserve"> PAGEREF _Toc182467946 \h </w:instrText>
        </w:r>
        <w:r w:rsidR="008B4D3C" w:rsidRPr="00B374C1">
          <w:rPr>
            <w:noProof/>
            <w:webHidden/>
            <w:lang w:val="vi-VN"/>
          </w:rPr>
        </w:r>
        <w:r w:rsidR="008B4D3C" w:rsidRPr="00B374C1">
          <w:rPr>
            <w:noProof/>
            <w:webHidden/>
            <w:lang w:val="vi-VN"/>
          </w:rPr>
          <w:fldChar w:fldCharType="separate"/>
        </w:r>
        <w:r w:rsidR="008B4D3C" w:rsidRPr="00B374C1">
          <w:rPr>
            <w:noProof/>
            <w:webHidden/>
            <w:lang w:val="vi-VN"/>
          </w:rPr>
          <w:t>46</w:t>
        </w:r>
        <w:r w:rsidR="008B4D3C" w:rsidRPr="00B374C1">
          <w:rPr>
            <w:noProof/>
            <w:webHidden/>
            <w:lang w:val="vi-VN"/>
          </w:rPr>
          <w:fldChar w:fldCharType="end"/>
        </w:r>
      </w:hyperlink>
    </w:p>
    <w:p w14:paraId="4F43B457" w14:textId="28305F70" w:rsidR="008B4D3C" w:rsidRPr="00B374C1" w:rsidRDefault="00000000" w:rsidP="000E47FC">
      <w:pPr>
        <w:pStyle w:val="TableofFigures"/>
        <w:rPr>
          <w:rFonts w:asciiTheme="minorHAnsi" w:eastAsiaTheme="minorEastAsia" w:hAnsiTheme="minorHAnsi" w:cstheme="minorBidi"/>
          <w:noProof/>
          <w:kern w:val="2"/>
          <w:sz w:val="22"/>
          <w:szCs w:val="22"/>
          <w:lang w:val="vi-VN"/>
          <w14:ligatures w14:val="standardContextual"/>
        </w:rPr>
      </w:pPr>
      <w:hyperlink w:anchor="_Toc182467947" w:history="1">
        <w:r w:rsidR="008B4D3C" w:rsidRPr="00B374C1">
          <w:rPr>
            <w:rStyle w:val="Hyperlink"/>
            <w:noProof/>
            <w:lang w:val="vi-VN"/>
          </w:rPr>
          <w:t>Hình 2. 37 Giao diện chính của người dùng</w:t>
        </w:r>
        <w:r w:rsidR="008B4D3C" w:rsidRPr="00B374C1">
          <w:rPr>
            <w:noProof/>
            <w:webHidden/>
            <w:lang w:val="vi-VN"/>
          </w:rPr>
          <w:tab/>
        </w:r>
        <w:r w:rsidR="008B4D3C" w:rsidRPr="00B374C1">
          <w:rPr>
            <w:noProof/>
            <w:webHidden/>
            <w:lang w:val="vi-VN"/>
          </w:rPr>
          <w:fldChar w:fldCharType="begin"/>
        </w:r>
        <w:r w:rsidR="008B4D3C" w:rsidRPr="00B374C1">
          <w:rPr>
            <w:noProof/>
            <w:webHidden/>
            <w:lang w:val="vi-VN"/>
          </w:rPr>
          <w:instrText xml:space="preserve"> PAGEREF _Toc182467947 \h </w:instrText>
        </w:r>
        <w:r w:rsidR="008B4D3C" w:rsidRPr="00B374C1">
          <w:rPr>
            <w:noProof/>
            <w:webHidden/>
            <w:lang w:val="vi-VN"/>
          </w:rPr>
        </w:r>
        <w:r w:rsidR="008B4D3C" w:rsidRPr="00B374C1">
          <w:rPr>
            <w:noProof/>
            <w:webHidden/>
            <w:lang w:val="vi-VN"/>
          </w:rPr>
          <w:fldChar w:fldCharType="separate"/>
        </w:r>
        <w:r w:rsidR="008B4D3C" w:rsidRPr="00B374C1">
          <w:rPr>
            <w:noProof/>
            <w:webHidden/>
            <w:lang w:val="vi-VN"/>
          </w:rPr>
          <w:t>47</w:t>
        </w:r>
        <w:r w:rsidR="008B4D3C" w:rsidRPr="00B374C1">
          <w:rPr>
            <w:noProof/>
            <w:webHidden/>
            <w:lang w:val="vi-VN"/>
          </w:rPr>
          <w:fldChar w:fldCharType="end"/>
        </w:r>
      </w:hyperlink>
    </w:p>
    <w:p w14:paraId="736A4D96" w14:textId="2D856B66" w:rsidR="008B4D3C" w:rsidRPr="00B374C1" w:rsidRDefault="00000000" w:rsidP="000E47FC">
      <w:pPr>
        <w:pStyle w:val="TableofFigures"/>
        <w:rPr>
          <w:rFonts w:asciiTheme="minorHAnsi" w:eastAsiaTheme="minorEastAsia" w:hAnsiTheme="minorHAnsi" w:cstheme="minorBidi"/>
          <w:noProof/>
          <w:kern w:val="2"/>
          <w:sz w:val="22"/>
          <w:szCs w:val="22"/>
          <w:lang w:val="vi-VN"/>
          <w14:ligatures w14:val="standardContextual"/>
        </w:rPr>
      </w:pPr>
      <w:hyperlink w:anchor="_Toc182467948" w:history="1">
        <w:r w:rsidR="008B4D3C" w:rsidRPr="00B374C1">
          <w:rPr>
            <w:rStyle w:val="Hyperlink"/>
            <w:noProof/>
            <w:lang w:val="vi-VN"/>
          </w:rPr>
          <w:t>Hình 2. 38 Giao diện admin</w:t>
        </w:r>
        <w:r w:rsidR="008B4D3C" w:rsidRPr="00B374C1">
          <w:rPr>
            <w:noProof/>
            <w:webHidden/>
            <w:lang w:val="vi-VN"/>
          </w:rPr>
          <w:tab/>
        </w:r>
        <w:r w:rsidR="008B4D3C" w:rsidRPr="00B374C1">
          <w:rPr>
            <w:noProof/>
            <w:webHidden/>
            <w:lang w:val="vi-VN"/>
          </w:rPr>
          <w:fldChar w:fldCharType="begin"/>
        </w:r>
        <w:r w:rsidR="008B4D3C" w:rsidRPr="00B374C1">
          <w:rPr>
            <w:noProof/>
            <w:webHidden/>
            <w:lang w:val="vi-VN"/>
          </w:rPr>
          <w:instrText xml:space="preserve"> PAGEREF _Toc182467948 \h </w:instrText>
        </w:r>
        <w:r w:rsidR="008B4D3C" w:rsidRPr="00B374C1">
          <w:rPr>
            <w:noProof/>
            <w:webHidden/>
            <w:lang w:val="vi-VN"/>
          </w:rPr>
        </w:r>
        <w:r w:rsidR="008B4D3C" w:rsidRPr="00B374C1">
          <w:rPr>
            <w:noProof/>
            <w:webHidden/>
            <w:lang w:val="vi-VN"/>
          </w:rPr>
          <w:fldChar w:fldCharType="separate"/>
        </w:r>
        <w:r w:rsidR="008B4D3C" w:rsidRPr="00B374C1">
          <w:rPr>
            <w:noProof/>
            <w:webHidden/>
            <w:lang w:val="vi-VN"/>
          </w:rPr>
          <w:t>48</w:t>
        </w:r>
        <w:r w:rsidR="008B4D3C" w:rsidRPr="00B374C1">
          <w:rPr>
            <w:noProof/>
            <w:webHidden/>
            <w:lang w:val="vi-VN"/>
          </w:rPr>
          <w:fldChar w:fldCharType="end"/>
        </w:r>
      </w:hyperlink>
    </w:p>
    <w:p w14:paraId="502F677B" w14:textId="6DEFDE52" w:rsidR="008B4D3C" w:rsidRPr="00B374C1" w:rsidRDefault="00000000" w:rsidP="000E47FC">
      <w:pPr>
        <w:pStyle w:val="TableofFigures"/>
        <w:rPr>
          <w:rFonts w:asciiTheme="minorHAnsi" w:eastAsiaTheme="minorEastAsia" w:hAnsiTheme="minorHAnsi" w:cstheme="minorBidi"/>
          <w:noProof/>
          <w:kern w:val="2"/>
          <w:sz w:val="22"/>
          <w:szCs w:val="22"/>
          <w:lang w:val="vi-VN"/>
          <w14:ligatures w14:val="standardContextual"/>
        </w:rPr>
      </w:pPr>
      <w:hyperlink w:anchor="_Toc182467949" w:history="1">
        <w:r w:rsidR="008B4D3C" w:rsidRPr="00B374C1">
          <w:rPr>
            <w:rStyle w:val="Hyperlink"/>
            <w:noProof/>
            <w:lang w:val="vi-VN"/>
          </w:rPr>
          <w:t>Hình 2. 39 Lỗi Failed to send the message</w:t>
        </w:r>
        <w:r w:rsidR="008B4D3C" w:rsidRPr="00B374C1">
          <w:rPr>
            <w:noProof/>
            <w:webHidden/>
            <w:lang w:val="vi-VN"/>
          </w:rPr>
          <w:tab/>
        </w:r>
        <w:r w:rsidR="008B4D3C" w:rsidRPr="00B374C1">
          <w:rPr>
            <w:noProof/>
            <w:webHidden/>
            <w:lang w:val="vi-VN"/>
          </w:rPr>
          <w:fldChar w:fldCharType="begin"/>
        </w:r>
        <w:r w:rsidR="008B4D3C" w:rsidRPr="00B374C1">
          <w:rPr>
            <w:noProof/>
            <w:webHidden/>
            <w:lang w:val="vi-VN"/>
          </w:rPr>
          <w:instrText xml:space="preserve"> PAGEREF _Toc182467949 \h </w:instrText>
        </w:r>
        <w:r w:rsidR="008B4D3C" w:rsidRPr="00B374C1">
          <w:rPr>
            <w:noProof/>
            <w:webHidden/>
            <w:lang w:val="vi-VN"/>
          </w:rPr>
        </w:r>
        <w:r w:rsidR="008B4D3C" w:rsidRPr="00B374C1">
          <w:rPr>
            <w:noProof/>
            <w:webHidden/>
            <w:lang w:val="vi-VN"/>
          </w:rPr>
          <w:fldChar w:fldCharType="separate"/>
        </w:r>
        <w:r w:rsidR="008B4D3C" w:rsidRPr="00B374C1">
          <w:rPr>
            <w:noProof/>
            <w:webHidden/>
            <w:lang w:val="vi-VN"/>
          </w:rPr>
          <w:t>51</w:t>
        </w:r>
        <w:r w:rsidR="008B4D3C" w:rsidRPr="00B374C1">
          <w:rPr>
            <w:noProof/>
            <w:webHidden/>
            <w:lang w:val="vi-VN"/>
          </w:rPr>
          <w:fldChar w:fldCharType="end"/>
        </w:r>
      </w:hyperlink>
    </w:p>
    <w:p w14:paraId="45A1BA6A" w14:textId="667BE526" w:rsidR="008B4D3C" w:rsidRPr="00B374C1" w:rsidRDefault="00000000" w:rsidP="000E47FC">
      <w:pPr>
        <w:pStyle w:val="TableofFigures"/>
        <w:rPr>
          <w:rFonts w:asciiTheme="minorHAnsi" w:eastAsiaTheme="minorEastAsia" w:hAnsiTheme="minorHAnsi" w:cstheme="minorBidi"/>
          <w:noProof/>
          <w:kern w:val="2"/>
          <w:sz w:val="22"/>
          <w:szCs w:val="22"/>
          <w:lang w:val="vi-VN"/>
          <w14:ligatures w14:val="standardContextual"/>
        </w:rPr>
      </w:pPr>
      <w:hyperlink w:anchor="_Toc182467950" w:history="1">
        <w:r w:rsidR="008B4D3C" w:rsidRPr="00B374C1">
          <w:rPr>
            <w:rStyle w:val="Hyperlink"/>
            <w:noProof/>
            <w:lang w:val="vi-VN"/>
          </w:rPr>
          <w:t>Hình 2. 40 Thư mục gốc của Magento2</w:t>
        </w:r>
        <w:r w:rsidR="008B4D3C" w:rsidRPr="00B374C1">
          <w:rPr>
            <w:noProof/>
            <w:webHidden/>
            <w:lang w:val="vi-VN"/>
          </w:rPr>
          <w:tab/>
        </w:r>
        <w:r w:rsidR="008B4D3C" w:rsidRPr="00B374C1">
          <w:rPr>
            <w:noProof/>
            <w:webHidden/>
            <w:lang w:val="vi-VN"/>
          </w:rPr>
          <w:fldChar w:fldCharType="begin"/>
        </w:r>
        <w:r w:rsidR="008B4D3C" w:rsidRPr="00B374C1">
          <w:rPr>
            <w:noProof/>
            <w:webHidden/>
            <w:lang w:val="vi-VN"/>
          </w:rPr>
          <w:instrText xml:space="preserve"> PAGEREF _Toc182467950 \h </w:instrText>
        </w:r>
        <w:r w:rsidR="008B4D3C" w:rsidRPr="00B374C1">
          <w:rPr>
            <w:noProof/>
            <w:webHidden/>
            <w:lang w:val="vi-VN"/>
          </w:rPr>
        </w:r>
        <w:r w:rsidR="008B4D3C" w:rsidRPr="00B374C1">
          <w:rPr>
            <w:noProof/>
            <w:webHidden/>
            <w:lang w:val="vi-VN"/>
          </w:rPr>
          <w:fldChar w:fldCharType="separate"/>
        </w:r>
        <w:r w:rsidR="008B4D3C" w:rsidRPr="00B374C1">
          <w:rPr>
            <w:noProof/>
            <w:webHidden/>
            <w:lang w:val="vi-VN"/>
          </w:rPr>
          <w:t>52</w:t>
        </w:r>
        <w:r w:rsidR="008B4D3C" w:rsidRPr="00B374C1">
          <w:rPr>
            <w:noProof/>
            <w:webHidden/>
            <w:lang w:val="vi-VN"/>
          </w:rPr>
          <w:fldChar w:fldCharType="end"/>
        </w:r>
      </w:hyperlink>
    </w:p>
    <w:p w14:paraId="0B254F4F" w14:textId="68796174" w:rsidR="008B4D3C" w:rsidRPr="00B374C1" w:rsidRDefault="008B4D3C" w:rsidP="000E47FC">
      <w:pPr>
        <w:tabs>
          <w:tab w:val="clear" w:pos="8920"/>
        </w:tabs>
        <w:rPr>
          <w:lang w:val="vi-VN"/>
        </w:rPr>
      </w:pPr>
      <w:r w:rsidRPr="00B374C1">
        <w:rPr>
          <w:lang w:val="vi-VN"/>
        </w:rPr>
        <w:fldChar w:fldCharType="end"/>
      </w:r>
    </w:p>
    <w:p w14:paraId="3480BC32" w14:textId="2755ACD4" w:rsidR="008B4D3C" w:rsidRPr="00B374C1" w:rsidRDefault="008B4D3C" w:rsidP="000E47FC">
      <w:pPr>
        <w:pStyle w:val="TableofFigures"/>
        <w:rPr>
          <w:rFonts w:asciiTheme="minorHAnsi" w:eastAsiaTheme="minorEastAsia" w:hAnsiTheme="minorHAnsi" w:cstheme="minorBidi"/>
          <w:noProof/>
          <w:kern w:val="2"/>
          <w:sz w:val="22"/>
          <w:szCs w:val="22"/>
          <w:lang w:val="vi-VN"/>
          <w14:ligatures w14:val="standardContextual"/>
        </w:rPr>
      </w:pPr>
      <w:r w:rsidRPr="00B374C1">
        <w:rPr>
          <w:b/>
          <w:lang w:val="vi-VN"/>
        </w:rPr>
        <w:fldChar w:fldCharType="begin"/>
      </w:r>
      <w:r w:rsidRPr="00B374C1">
        <w:rPr>
          <w:b/>
          <w:lang w:val="vi-VN"/>
        </w:rPr>
        <w:instrText xml:space="preserve"> TOC \h \z \c "Hình 3." </w:instrText>
      </w:r>
      <w:r w:rsidRPr="00B374C1">
        <w:rPr>
          <w:b/>
          <w:lang w:val="vi-VN"/>
        </w:rPr>
        <w:fldChar w:fldCharType="separate"/>
      </w:r>
      <w:hyperlink w:anchor="_Toc182467792" w:history="1">
        <w:r w:rsidRPr="00B374C1">
          <w:rPr>
            <w:rStyle w:val="Hyperlink"/>
            <w:noProof/>
            <w:lang w:val="vi-VN"/>
          </w:rPr>
          <w:t>Hình 3. 1 Chọn danh mục để thêm theme trong website Magento Admin</w:t>
        </w:r>
        <w:r w:rsidRPr="00B374C1">
          <w:rPr>
            <w:noProof/>
            <w:webHidden/>
            <w:lang w:val="vi-VN"/>
          </w:rPr>
          <w:tab/>
        </w:r>
        <w:r w:rsidRPr="00B374C1">
          <w:rPr>
            <w:noProof/>
            <w:webHidden/>
            <w:lang w:val="vi-VN"/>
          </w:rPr>
          <w:fldChar w:fldCharType="begin"/>
        </w:r>
        <w:r w:rsidRPr="00B374C1">
          <w:rPr>
            <w:noProof/>
            <w:webHidden/>
            <w:lang w:val="vi-VN"/>
          </w:rPr>
          <w:instrText xml:space="preserve"> PAGEREF _Toc182467792 \h </w:instrText>
        </w:r>
        <w:r w:rsidRPr="00B374C1">
          <w:rPr>
            <w:noProof/>
            <w:webHidden/>
            <w:lang w:val="vi-VN"/>
          </w:rPr>
        </w:r>
        <w:r w:rsidRPr="00B374C1">
          <w:rPr>
            <w:noProof/>
            <w:webHidden/>
            <w:lang w:val="vi-VN"/>
          </w:rPr>
          <w:fldChar w:fldCharType="separate"/>
        </w:r>
        <w:r w:rsidRPr="00B374C1">
          <w:rPr>
            <w:noProof/>
            <w:webHidden/>
            <w:lang w:val="vi-VN"/>
          </w:rPr>
          <w:t>64</w:t>
        </w:r>
        <w:r w:rsidRPr="00B374C1">
          <w:rPr>
            <w:noProof/>
            <w:webHidden/>
            <w:lang w:val="vi-VN"/>
          </w:rPr>
          <w:fldChar w:fldCharType="end"/>
        </w:r>
      </w:hyperlink>
    </w:p>
    <w:p w14:paraId="49C0A3B4" w14:textId="27F91EB1" w:rsidR="008B4D3C" w:rsidRPr="00B374C1" w:rsidRDefault="00000000" w:rsidP="000E47FC">
      <w:pPr>
        <w:pStyle w:val="TableofFigures"/>
        <w:rPr>
          <w:rFonts w:asciiTheme="minorHAnsi" w:eastAsiaTheme="minorEastAsia" w:hAnsiTheme="minorHAnsi" w:cstheme="minorBidi"/>
          <w:noProof/>
          <w:kern w:val="2"/>
          <w:sz w:val="22"/>
          <w:szCs w:val="22"/>
          <w:lang w:val="vi-VN"/>
          <w14:ligatures w14:val="standardContextual"/>
        </w:rPr>
      </w:pPr>
      <w:hyperlink w:anchor="_Toc182467793" w:history="1">
        <w:r w:rsidR="008B4D3C" w:rsidRPr="00B374C1">
          <w:rPr>
            <w:rStyle w:val="Hyperlink"/>
            <w:noProof/>
            <w:lang w:val="vi-VN"/>
          </w:rPr>
          <w:t>Hình 3. 2 Chọn giao diện muốn thay đổi theme</w:t>
        </w:r>
        <w:r w:rsidR="008B4D3C" w:rsidRPr="00B374C1">
          <w:rPr>
            <w:noProof/>
            <w:webHidden/>
            <w:lang w:val="vi-VN"/>
          </w:rPr>
          <w:tab/>
        </w:r>
        <w:r w:rsidR="008B4D3C" w:rsidRPr="00B374C1">
          <w:rPr>
            <w:noProof/>
            <w:webHidden/>
            <w:lang w:val="vi-VN"/>
          </w:rPr>
          <w:fldChar w:fldCharType="begin"/>
        </w:r>
        <w:r w:rsidR="008B4D3C" w:rsidRPr="00B374C1">
          <w:rPr>
            <w:noProof/>
            <w:webHidden/>
            <w:lang w:val="vi-VN"/>
          </w:rPr>
          <w:instrText xml:space="preserve"> PAGEREF _Toc182467793 \h </w:instrText>
        </w:r>
        <w:r w:rsidR="008B4D3C" w:rsidRPr="00B374C1">
          <w:rPr>
            <w:noProof/>
            <w:webHidden/>
            <w:lang w:val="vi-VN"/>
          </w:rPr>
        </w:r>
        <w:r w:rsidR="008B4D3C" w:rsidRPr="00B374C1">
          <w:rPr>
            <w:noProof/>
            <w:webHidden/>
            <w:lang w:val="vi-VN"/>
          </w:rPr>
          <w:fldChar w:fldCharType="separate"/>
        </w:r>
        <w:r w:rsidR="008B4D3C" w:rsidRPr="00B374C1">
          <w:rPr>
            <w:noProof/>
            <w:webHidden/>
            <w:lang w:val="vi-VN"/>
          </w:rPr>
          <w:t>65</w:t>
        </w:r>
        <w:r w:rsidR="008B4D3C" w:rsidRPr="00B374C1">
          <w:rPr>
            <w:noProof/>
            <w:webHidden/>
            <w:lang w:val="vi-VN"/>
          </w:rPr>
          <w:fldChar w:fldCharType="end"/>
        </w:r>
      </w:hyperlink>
    </w:p>
    <w:p w14:paraId="7E550C8D" w14:textId="03D6A674" w:rsidR="008B4D3C" w:rsidRPr="00B374C1" w:rsidRDefault="00000000" w:rsidP="000E47FC">
      <w:pPr>
        <w:pStyle w:val="TableofFigures"/>
        <w:rPr>
          <w:rFonts w:asciiTheme="minorHAnsi" w:eastAsiaTheme="minorEastAsia" w:hAnsiTheme="minorHAnsi" w:cstheme="minorBidi"/>
          <w:noProof/>
          <w:kern w:val="2"/>
          <w:sz w:val="22"/>
          <w:szCs w:val="22"/>
          <w:lang w:val="vi-VN"/>
          <w14:ligatures w14:val="standardContextual"/>
        </w:rPr>
      </w:pPr>
      <w:hyperlink w:anchor="_Toc182467794" w:history="1">
        <w:r w:rsidR="008B4D3C" w:rsidRPr="00B374C1">
          <w:rPr>
            <w:rStyle w:val="Hyperlink"/>
            <w:noProof/>
            <w:lang w:val="vi-VN"/>
          </w:rPr>
          <w:t>Hình 3. 3 Chọn theme cần thêm (Ở đây là theme Etrend Lite)</w:t>
        </w:r>
        <w:r w:rsidR="008B4D3C" w:rsidRPr="00B374C1">
          <w:rPr>
            <w:noProof/>
            <w:webHidden/>
            <w:lang w:val="vi-VN"/>
          </w:rPr>
          <w:tab/>
        </w:r>
        <w:r w:rsidR="008B4D3C" w:rsidRPr="00B374C1">
          <w:rPr>
            <w:noProof/>
            <w:webHidden/>
            <w:lang w:val="vi-VN"/>
          </w:rPr>
          <w:fldChar w:fldCharType="begin"/>
        </w:r>
        <w:r w:rsidR="008B4D3C" w:rsidRPr="00B374C1">
          <w:rPr>
            <w:noProof/>
            <w:webHidden/>
            <w:lang w:val="vi-VN"/>
          </w:rPr>
          <w:instrText xml:space="preserve"> PAGEREF _Toc182467794 \h </w:instrText>
        </w:r>
        <w:r w:rsidR="008B4D3C" w:rsidRPr="00B374C1">
          <w:rPr>
            <w:noProof/>
            <w:webHidden/>
            <w:lang w:val="vi-VN"/>
          </w:rPr>
        </w:r>
        <w:r w:rsidR="008B4D3C" w:rsidRPr="00B374C1">
          <w:rPr>
            <w:noProof/>
            <w:webHidden/>
            <w:lang w:val="vi-VN"/>
          </w:rPr>
          <w:fldChar w:fldCharType="separate"/>
        </w:r>
        <w:r w:rsidR="008B4D3C" w:rsidRPr="00B374C1">
          <w:rPr>
            <w:noProof/>
            <w:webHidden/>
            <w:lang w:val="vi-VN"/>
          </w:rPr>
          <w:t>65</w:t>
        </w:r>
        <w:r w:rsidR="008B4D3C" w:rsidRPr="00B374C1">
          <w:rPr>
            <w:noProof/>
            <w:webHidden/>
            <w:lang w:val="vi-VN"/>
          </w:rPr>
          <w:fldChar w:fldCharType="end"/>
        </w:r>
      </w:hyperlink>
    </w:p>
    <w:p w14:paraId="1FCF6719" w14:textId="1DFB4950" w:rsidR="008B4D3C" w:rsidRPr="00B374C1" w:rsidRDefault="00000000" w:rsidP="000E47FC">
      <w:pPr>
        <w:pStyle w:val="TableofFigures"/>
        <w:rPr>
          <w:rFonts w:asciiTheme="minorHAnsi" w:eastAsiaTheme="minorEastAsia" w:hAnsiTheme="minorHAnsi" w:cstheme="minorBidi"/>
          <w:noProof/>
          <w:kern w:val="2"/>
          <w:sz w:val="22"/>
          <w:szCs w:val="22"/>
          <w:lang w:val="vi-VN"/>
          <w14:ligatures w14:val="standardContextual"/>
        </w:rPr>
      </w:pPr>
      <w:hyperlink w:anchor="_Toc182467795" w:history="1">
        <w:r w:rsidR="008B4D3C" w:rsidRPr="00B374C1">
          <w:rPr>
            <w:rStyle w:val="Hyperlink"/>
            <w:noProof/>
            <w:lang w:val="vi-VN"/>
          </w:rPr>
          <w:t>Hình 3. 4 Giao diện tạo tài khoản mới(họ tên)</w:t>
        </w:r>
        <w:r w:rsidR="008B4D3C" w:rsidRPr="00B374C1">
          <w:rPr>
            <w:noProof/>
            <w:webHidden/>
            <w:lang w:val="vi-VN"/>
          </w:rPr>
          <w:tab/>
        </w:r>
        <w:r w:rsidR="008B4D3C" w:rsidRPr="00B374C1">
          <w:rPr>
            <w:noProof/>
            <w:webHidden/>
            <w:lang w:val="vi-VN"/>
          </w:rPr>
          <w:fldChar w:fldCharType="begin"/>
        </w:r>
        <w:r w:rsidR="008B4D3C" w:rsidRPr="00B374C1">
          <w:rPr>
            <w:noProof/>
            <w:webHidden/>
            <w:lang w:val="vi-VN"/>
          </w:rPr>
          <w:instrText xml:space="preserve"> PAGEREF _Toc182467795 \h </w:instrText>
        </w:r>
        <w:r w:rsidR="008B4D3C" w:rsidRPr="00B374C1">
          <w:rPr>
            <w:noProof/>
            <w:webHidden/>
            <w:lang w:val="vi-VN"/>
          </w:rPr>
        </w:r>
        <w:r w:rsidR="008B4D3C" w:rsidRPr="00B374C1">
          <w:rPr>
            <w:noProof/>
            <w:webHidden/>
            <w:lang w:val="vi-VN"/>
          </w:rPr>
          <w:fldChar w:fldCharType="separate"/>
        </w:r>
        <w:r w:rsidR="008B4D3C" w:rsidRPr="00B374C1">
          <w:rPr>
            <w:noProof/>
            <w:webHidden/>
            <w:lang w:val="vi-VN"/>
          </w:rPr>
          <w:t>69</w:t>
        </w:r>
        <w:r w:rsidR="008B4D3C" w:rsidRPr="00B374C1">
          <w:rPr>
            <w:noProof/>
            <w:webHidden/>
            <w:lang w:val="vi-VN"/>
          </w:rPr>
          <w:fldChar w:fldCharType="end"/>
        </w:r>
      </w:hyperlink>
    </w:p>
    <w:p w14:paraId="72B2F6E1" w14:textId="6107F00E" w:rsidR="008B4D3C" w:rsidRPr="00B374C1" w:rsidRDefault="00000000" w:rsidP="000E47FC">
      <w:pPr>
        <w:pStyle w:val="TableofFigures"/>
        <w:rPr>
          <w:rFonts w:asciiTheme="minorHAnsi" w:eastAsiaTheme="minorEastAsia" w:hAnsiTheme="minorHAnsi" w:cstheme="minorBidi"/>
          <w:noProof/>
          <w:kern w:val="2"/>
          <w:sz w:val="22"/>
          <w:szCs w:val="22"/>
          <w:lang w:val="vi-VN"/>
          <w14:ligatures w14:val="standardContextual"/>
        </w:rPr>
      </w:pPr>
      <w:hyperlink w:anchor="_Toc182467796" w:history="1">
        <w:r w:rsidR="008B4D3C" w:rsidRPr="00B374C1">
          <w:rPr>
            <w:rStyle w:val="Hyperlink"/>
            <w:noProof/>
            <w:lang w:val="vi-VN"/>
          </w:rPr>
          <w:t>Hình 3. 5 Giao diện nhập thông tin tài khoản mới (Email, mật khẩu)</w:t>
        </w:r>
        <w:r w:rsidR="008B4D3C" w:rsidRPr="00B374C1">
          <w:rPr>
            <w:noProof/>
            <w:webHidden/>
            <w:lang w:val="vi-VN"/>
          </w:rPr>
          <w:tab/>
        </w:r>
        <w:r w:rsidR="008B4D3C" w:rsidRPr="00B374C1">
          <w:rPr>
            <w:noProof/>
            <w:webHidden/>
            <w:lang w:val="vi-VN"/>
          </w:rPr>
          <w:fldChar w:fldCharType="begin"/>
        </w:r>
        <w:r w:rsidR="008B4D3C" w:rsidRPr="00B374C1">
          <w:rPr>
            <w:noProof/>
            <w:webHidden/>
            <w:lang w:val="vi-VN"/>
          </w:rPr>
          <w:instrText xml:space="preserve"> PAGEREF _Toc182467796 \h </w:instrText>
        </w:r>
        <w:r w:rsidR="008B4D3C" w:rsidRPr="00B374C1">
          <w:rPr>
            <w:noProof/>
            <w:webHidden/>
            <w:lang w:val="vi-VN"/>
          </w:rPr>
        </w:r>
        <w:r w:rsidR="008B4D3C" w:rsidRPr="00B374C1">
          <w:rPr>
            <w:noProof/>
            <w:webHidden/>
            <w:lang w:val="vi-VN"/>
          </w:rPr>
          <w:fldChar w:fldCharType="separate"/>
        </w:r>
        <w:r w:rsidR="008B4D3C" w:rsidRPr="00B374C1">
          <w:rPr>
            <w:noProof/>
            <w:webHidden/>
            <w:lang w:val="vi-VN"/>
          </w:rPr>
          <w:t>71</w:t>
        </w:r>
        <w:r w:rsidR="008B4D3C" w:rsidRPr="00B374C1">
          <w:rPr>
            <w:noProof/>
            <w:webHidden/>
            <w:lang w:val="vi-VN"/>
          </w:rPr>
          <w:fldChar w:fldCharType="end"/>
        </w:r>
      </w:hyperlink>
    </w:p>
    <w:p w14:paraId="56B61CE8" w14:textId="6FA92C0F" w:rsidR="008B4D3C" w:rsidRPr="00B374C1" w:rsidRDefault="00000000" w:rsidP="000E47FC">
      <w:pPr>
        <w:pStyle w:val="TableofFigures"/>
        <w:rPr>
          <w:rFonts w:asciiTheme="minorHAnsi" w:eastAsiaTheme="minorEastAsia" w:hAnsiTheme="minorHAnsi" w:cstheme="minorBidi"/>
          <w:noProof/>
          <w:kern w:val="2"/>
          <w:sz w:val="22"/>
          <w:szCs w:val="22"/>
          <w:lang w:val="vi-VN"/>
          <w14:ligatures w14:val="standardContextual"/>
        </w:rPr>
      </w:pPr>
      <w:hyperlink w:anchor="_Toc182467797" w:history="1">
        <w:r w:rsidR="008B4D3C" w:rsidRPr="00B374C1">
          <w:rPr>
            <w:rStyle w:val="Hyperlink"/>
            <w:noProof/>
            <w:lang w:val="vi-VN"/>
          </w:rPr>
          <w:t>Hình 3. 6 Đăng nhập vào website</w:t>
        </w:r>
        <w:r w:rsidR="008B4D3C" w:rsidRPr="00B374C1">
          <w:rPr>
            <w:noProof/>
            <w:webHidden/>
            <w:lang w:val="vi-VN"/>
          </w:rPr>
          <w:tab/>
        </w:r>
        <w:r w:rsidR="008B4D3C" w:rsidRPr="00B374C1">
          <w:rPr>
            <w:noProof/>
            <w:webHidden/>
            <w:lang w:val="vi-VN"/>
          </w:rPr>
          <w:fldChar w:fldCharType="begin"/>
        </w:r>
        <w:r w:rsidR="008B4D3C" w:rsidRPr="00B374C1">
          <w:rPr>
            <w:noProof/>
            <w:webHidden/>
            <w:lang w:val="vi-VN"/>
          </w:rPr>
          <w:instrText xml:space="preserve"> PAGEREF _Toc182467797 \h </w:instrText>
        </w:r>
        <w:r w:rsidR="008B4D3C" w:rsidRPr="00B374C1">
          <w:rPr>
            <w:noProof/>
            <w:webHidden/>
            <w:lang w:val="vi-VN"/>
          </w:rPr>
        </w:r>
        <w:r w:rsidR="008B4D3C" w:rsidRPr="00B374C1">
          <w:rPr>
            <w:noProof/>
            <w:webHidden/>
            <w:lang w:val="vi-VN"/>
          </w:rPr>
          <w:fldChar w:fldCharType="separate"/>
        </w:r>
        <w:r w:rsidR="008B4D3C" w:rsidRPr="00B374C1">
          <w:rPr>
            <w:noProof/>
            <w:webHidden/>
            <w:lang w:val="vi-VN"/>
          </w:rPr>
          <w:t>72</w:t>
        </w:r>
        <w:r w:rsidR="008B4D3C" w:rsidRPr="00B374C1">
          <w:rPr>
            <w:noProof/>
            <w:webHidden/>
            <w:lang w:val="vi-VN"/>
          </w:rPr>
          <w:fldChar w:fldCharType="end"/>
        </w:r>
      </w:hyperlink>
    </w:p>
    <w:p w14:paraId="237FE433" w14:textId="77501B26" w:rsidR="008B4D3C" w:rsidRPr="00B374C1" w:rsidRDefault="00000000" w:rsidP="000E47FC">
      <w:pPr>
        <w:pStyle w:val="TableofFigures"/>
        <w:rPr>
          <w:rFonts w:asciiTheme="minorHAnsi" w:eastAsiaTheme="minorEastAsia" w:hAnsiTheme="minorHAnsi" w:cstheme="minorBidi"/>
          <w:noProof/>
          <w:kern w:val="2"/>
          <w:sz w:val="22"/>
          <w:szCs w:val="22"/>
          <w:lang w:val="vi-VN"/>
          <w14:ligatures w14:val="standardContextual"/>
        </w:rPr>
      </w:pPr>
      <w:hyperlink w:anchor="_Toc182467798" w:history="1">
        <w:r w:rsidR="008B4D3C" w:rsidRPr="00B374C1">
          <w:rPr>
            <w:rStyle w:val="Hyperlink"/>
            <w:noProof/>
            <w:lang w:val="vi-VN"/>
          </w:rPr>
          <w:t>Hình 3. 7 Giao diện tài khoản của người dùng trên website</w:t>
        </w:r>
        <w:r w:rsidR="008B4D3C" w:rsidRPr="00B374C1">
          <w:rPr>
            <w:noProof/>
            <w:webHidden/>
            <w:lang w:val="vi-VN"/>
          </w:rPr>
          <w:tab/>
        </w:r>
        <w:r w:rsidR="008B4D3C" w:rsidRPr="00B374C1">
          <w:rPr>
            <w:noProof/>
            <w:webHidden/>
            <w:lang w:val="vi-VN"/>
          </w:rPr>
          <w:fldChar w:fldCharType="begin"/>
        </w:r>
        <w:r w:rsidR="008B4D3C" w:rsidRPr="00B374C1">
          <w:rPr>
            <w:noProof/>
            <w:webHidden/>
            <w:lang w:val="vi-VN"/>
          </w:rPr>
          <w:instrText xml:space="preserve"> PAGEREF _Toc182467798 \h </w:instrText>
        </w:r>
        <w:r w:rsidR="008B4D3C" w:rsidRPr="00B374C1">
          <w:rPr>
            <w:noProof/>
            <w:webHidden/>
            <w:lang w:val="vi-VN"/>
          </w:rPr>
        </w:r>
        <w:r w:rsidR="008B4D3C" w:rsidRPr="00B374C1">
          <w:rPr>
            <w:noProof/>
            <w:webHidden/>
            <w:lang w:val="vi-VN"/>
          </w:rPr>
          <w:fldChar w:fldCharType="separate"/>
        </w:r>
        <w:r w:rsidR="008B4D3C" w:rsidRPr="00B374C1">
          <w:rPr>
            <w:noProof/>
            <w:webHidden/>
            <w:lang w:val="vi-VN"/>
          </w:rPr>
          <w:t>73</w:t>
        </w:r>
        <w:r w:rsidR="008B4D3C" w:rsidRPr="00B374C1">
          <w:rPr>
            <w:noProof/>
            <w:webHidden/>
            <w:lang w:val="vi-VN"/>
          </w:rPr>
          <w:fldChar w:fldCharType="end"/>
        </w:r>
      </w:hyperlink>
    </w:p>
    <w:p w14:paraId="7C622BED" w14:textId="2BF1876A" w:rsidR="008B4D3C" w:rsidRPr="00B374C1" w:rsidRDefault="00000000" w:rsidP="000E47FC">
      <w:pPr>
        <w:pStyle w:val="TableofFigures"/>
        <w:rPr>
          <w:rFonts w:asciiTheme="minorHAnsi" w:eastAsiaTheme="minorEastAsia" w:hAnsiTheme="minorHAnsi" w:cstheme="minorBidi"/>
          <w:noProof/>
          <w:kern w:val="2"/>
          <w:sz w:val="22"/>
          <w:szCs w:val="22"/>
          <w:lang w:val="vi-VN"/>
          <w14:ligatures w14:val="standardContextual"/>
        </w:rPr>
      </w:pPr>
      <w:hyperlink w:anchor="_Toc182467799" w:history="1">
        <w:r w:rsidR="008B4D3C" w:rsidRPr="00B374C1">
          <w:rPr>
            <w:rStyle w:val="Hyperlink"/>
            <w:noProof/>
            <w:lang w:val="vi-VN"/>
          </w:rPr>
          <w:t>Hình 3. 8 Giao diện thay đổi mật khẩu trong website</w:t>
        </w:r>
        <w:r w:rsidR="008B4D3C" w:rsidRPr="00B374C1">
          <w:rPr>
            <w:noProof/>
            <w:webHidden/>
            <w:lang w:val="vi-VN"/>
          </w:rPr>
          <w:tab/>
        </w:r>
        <w:r w:rsidR="008B4D3C" w:rsidRPr="00B374C1">
          <w:rPr>
            <w:noProof/>
            <w:webHidden/>
            <w:lang w:val="vi-VN"/>
          </w:rPr>
          <w:fldChar w:fldCharType="begin"/>
        </w:r>
        <w:r w:rsidR="008B4D3C" w:rsidRPr="00B374C1">
          <w:rPr>
            <w:noProof/>
            <w:webHidden/>
            <w:lang w:val="vi-VN"/>
          </w:rPr>
          <w:instrText xml:space="preserve"> PAGEREF _Toc182467799 \h </w:instrText>
        </w:r>
        <w:r w:rsidR="008B4D3C" w:rsidRPr="00B374C1">
          <w:rPr>
            <w:noProof/>
            <w:webHidden/>
            <w:lang w:val="vi-VN"/>
          </w:rPr>
        </w:r>
        <w:r w:rsidR="008B4D3C" w:rsidRPr="00B374C1">
          <w:rPr>
            <w:noProof/>
            <w:webHidden/>
            <w:lang w:val="vi-VN"/>
          </w:rPr>
          <w:fldChar w:fldCharType="separate"/>
        </w:r>
        <w:r w:rsidR="008B4D3C" w:rsidRPr="00B374C1">
          <w:rPr>
            <w:noProof/>
            <w:webHidden/>
            <w:lang w:val="vi-VN"/>
          </w:rPr>
          <w:t>73</w:t>
        </w:r>
        <w:r w:rsidR="008B4D3C" w:rsidRPr="00B374C1">
          <w:rPr>
            <w:noProof/>
            <w:webHidden/>
            <w:lang w:val="vi-VN"/>
          </w:rPr>
          <w:fldChar w:fldCharType="end"/>
        </w:r>
      </w:hyperlink>
    </w:p>
    <w:p w14:paraId="5D3C142A" w14:textId="37B5D053" w:rsidR="008B4D3C" w:rsidRPr="00B374C1" w:rsidRDefault="00000000" w:rsidP="000E47FC">
      <w:pPr>
        <w:pStyle w:val="TableofFigures"/>
        <w:rPr>
          <w:rFonts w:asciiTheme="minorHAnsi" w:eastAsiaTheme="minorEastAsia" w:hAnsiTheme="minorHAnsi" w:cstheme="minorBidi"/>
          <w:noProof/>
          <w:kern w:val="2"/>
          <w:sz w:val="22"/>
          <w:szCs w:val="22"/>
          <w:lang w:val="vi-VN"/>
          <w14:ligatures w14:val="standardContextual"/>
        </w:rPr>
      </w:pPr>
      <w:hyperlink w:anchor="_Toc182467800" w:history="1">
        <w:r w:rsidR="008B4D3C" w:rsidRPr="00B374C1">
          <w:rPr>
            <w:rStyle w:val="Hyperlink"/>
            <w:noProof/>
            <w:lang w:val="vi-VN"/>
          </w:rPr>
          <w:t>Hình 3. 9 Email của hệ thống khi khách hàng muốn đổi mật khẩu</w:t>
        </w:r>
        <w:r w:rsidR="008B4D3C" w:rsidRPr="00B374C1">
          <w:rPr>
            <w:noProof/>
            <w:webHidden/>
            <w:lang w:val="vi-VN"/>
          </w:rPr>
          <w:tab/>
        </w:r>
        <w:r w:rsidR="008B4D3C" w:rsidRPr="00B374C1">
          <w:rPr>
            <w:noProof/>
            <w:webHidden/>
            <w:lang w:val="vi-VN"/>
          </w:rPr>
          <w:fldChar w:fldCharType="begin"/>
        </w:r>
        <w:r w:rsidR="008B4D3C" w:rsidRPr="00B374C1">
          <w:rPr>
            <w:noProof/>
            <w:webHidden/>
            <w:lang w:val="vi-VN"/>
          </w:rPr>
          <w:instrText xml:space="preserve"> PAGEREF _Toc182467800 \h </w:instrText>
        </w:r>
        <w:r w:rsidR="008B4D3C" w:rsidRPr="00B374C1">
          <w:rPr>
            <w:noProof/>
            <w:webHidden/>
            <w:lang w:val="vi-VN"/>
          </w:rPr>
        </w:r>
        <w:r w:rsidR="008B4D3C" w:rsidRPr="00B374C1">
          <w:rPr>
            <w:noProof/>
            <w:webHidden/>
            <w:lang w:val="vi-VN"/>
          </w:rPr>
          <w:fldChar w:fldCharType="separate"/>
        </w:r>
        <w:r w:rsidR="008B4D3C" w:rsidRPr="00B374C1">
          <w:rPr>
            <w:noProof/>
            <w:webHidden/>
            <w:lang w:val="vi-VN"/>
          </w:rPr>
          <w:t>74</w:t>
        </w:r>
        <w:r w:rsidR="008B4D3C" w:rsidRPr="00B374C1">
          <w:rPr>
            <w:noProof/>
            <w:webHidden/>
            <w:lang w:val="vi-VN"/>
          </w:rPr>
          <w:fldChar w:fldCharType="end"/>
        </w:r>
      </w:hyperlink>
    </w:p>
    <w:p w14:paraId="64DE6CD7" w14:textId="0C165D19" w:rsidR="008B4D3C" w:rsidRPr="00B374C1" w:rsidRDefault="00000000" w:rsidP="000E47FC">
      <w:pPr>
        <w:pStyle w:val="TableofFigures"/>
        <w:rPr>
          <w:rFonts w:asciiTheme="minorHAnsi" w:eastAsiaTheme="minorEastAsia" w:hAnsiTheme="minorHAnsi" w:cstheme="minorBidi"/>
          <w:noProof/>
          <w:kern w:val="2"/>
          <w:sz w:val="22"/>
          <w:szCs w:val="22"/>
          <w:lang w:val="vi-VN"/>
          <w14:ligatures w14:val="standardContextual"/>
        </w:rPr>
      </w:pPr>
      <w:hyperlink w:anchor="_Toc182467801" w:history="1">
        <w:r w:rsidR="008B4D3C" w:rsidRPr="00B374C1">
          <w:rPr>
            <w:rStyle w:val="Hyperlink"/>
            <w:noProof/>
            <w:lang w:val="vi-VN"/>
          </w:rPr>
          <w:t>Hình 3. 10 Giao diện chỉnh sửa thông tin tài khoản khách hàng</w:t>
        </w:r>
        <w:r w:rsidR="008B4D3C" w:rsidRPr="00B374C1">
          <w:rPr>
            <w:noProof/>
            <w:webHidden/>
            <w:lang w:val="vi-VN"/>
          </w:rPr>
          <w:tab/>
        </w:r>
        <w:r w:rsidR="008B4D3C" w:rsidRPr="00B374C1">
          <w:rPr>
            <w:noProof/>
            <w:webHidden/>
            <w:lang w:val="vi-VN"/>
          </w:rPr>
          <w:fldChar w:fldCharType="begin"/>
        </w:r>
        <w:r w:rsidR="008B4D3C" w:rsidRPr="00B374C1">
          <w:rPr>
            <w:noProof/>
            <w:webHidden/>
            <w:lang w:val="vi-VN"/>
          </w:rPr>
          <w:instrText xml:space="preserve"> PAGEREF _Toc182467801 \h </w:instrText>
        </w:r>
        <w:r w:rsidR="008B4D3C" w:rsidRPr="00B374C1">
          <w:rPr>
            <w:noProof/>
            <w:webHidden/>
            <w:lang w:val="vi-VN"/>
          </w:rPr>
        </w:r>
        <w:r w:rsidR="008B4D3C" w:rsidRPr="00B374C1">
          <w:rPr>
            <w:noProof/>
            <w:webHidden/>
            <w:lang w:val="vi-VN"/>
          </w:rPr>
          <w:fldChar w:fldCharType="separate"/>
        </w:r>
        <w:r w:rsidR="008B4D3C" w:rsidRPr="00B374C1">
          <w:rPr>
            <w:noProof/>
            <w:webHidden/>
            <w:lang w:val="vi-VN"/>
          </w:rPr>
          <w:t>74</w:t>
        </w:r>
        <w:r w:rsidR="008B4D3C" w:rsidRPr="00B374C1">
          <w:rPr>
            <w:noProof/>
            <w:webHidden/>
            <w:lang w:val="vi-VN"/>
          </w:rPr>
          <w:fldChar w:fldCharType="end"/>
        </w:r>
      </w:hyperlink>
    </w:p>
    <w:p w14:paraId="44026F4A" w14:textId="5833FF16" w:rsidR="008B4D3C" w:rsidRPr="00B374C1" w:rsidRDefault="00000000" w:rsidP="000E47FC">
      <w:pPr>
        <w:pStyle w:val="TableofFigures"/>
        <w:rPr>
          <w:rFonts w:asciiTheme="minorHAnsi" w:eastAsiaTheme="minorEastAsia" w:hAnsiTheme="minorHAnsi" w:cstheme="minorBidi"/>
          <w:noProof/>
          <w:kern w:val="2"/>
          <w:sz w:val="22"/>
          <w:szCs w:val="22"/>
          <w:lang w:val="vi-VN"/>
          <w14:ligatures w14:val="standardContextual"/>
        </w:rPr>
      </w:pPr>
      <w:hyperlink w:anchor="_Toc182467802" w:history="1">
        <w:r w:rsidR="008B4D3C" w:rsidRPr="00B374C1">
          <w:rPr>
            <w:rStyle w:val="Hyperlink"/>
            <w:noProof/>
            <w:lang w:val="vi-VN"/>
          </w:rPr>
          <w:t>Hình 3. 11 Giao diện đăng xuất, xem tài khoản</w:t>
        </w:r>
        <w:r w:rsidR="008B4D3C" w:rsidRPr="00B374C1">
          <w:rPr>
            <w:noProof/>
            <w:webHidden/>
            <w:lang w:val="vi-VN"/>
          </w:rPr>
          <w:tab/>
        </w:r>
        <w:r w:rsidR="008B4D3C" w:rsidRPr="00B374C1">
          <w:rPr>
            <w:noProof/>
            <w:webHidden/>
            <w:lang w:val="vi-VN"/>
          </w:rPr>
          <w:fldChar w:fldCharType="begin"/>
        </w:r>
        <w:r w:rsidR="008B4D3C" w:rsidRPr="00B374C1">
          <w:rPr>
            <w:noProof/>
            <w:webHidden/>
            <w:lang w:val="vi-VN"/>
          </w:rPr>
          <w:instrText xml:space="preserve"> PAGEREF _Toc182467802 \h </w:instrText>
        </w:r>
        <w:r w:rsidR="008B4D3C" w:rsidRPr="00B374C1">
          <w:rPr>
            <w:noProof/>
            <w:webHidden/>
            <w:lang w:val="vi-VN"/>
          </w:rPr>
        </w:r>
        <w:r w:rsidR="008B4D3C" w:rsidRPr="00B374C1">
          <w:rPr>
            <w:noProof/>
            <w:webHidden/>
            <w:lang w:val="vi-VN"/>
          </w:rPr>
          <w:fldChar w:fldCharType="separate"/>
        </w:r>
        <w:r w:rsidR="008B4D3C" w:rsidRPr="00B374C1">
          <w:rPr>
            <w:noProof/>
            <w:webHidden/>
            <w:lang w:val="vi-VN"/>
          </w:rPr>
          <w:t>75</w:t>
        </w:r>
        <w:r w:rsidR="008B4D3C" w:rsidRPr="00B374C1">
          <w:rPr>
            <w:noProof/>
            <w:webHidden/>
            <w:lang w:val="vi-VN"/>
          </w:rPr>
          <w:fldChar w:fldCharType="end"/>
        </w:r>
      </w:hyperlink>
    </w:p>
    <w:p w14:paraId="2C74350A" w14:textId="2846B3C3" w:rsidR="008B4D3C" w:rsidRPr="00B374C1" w:rsidRDefault="00000000" w:rsidP="000E47FC">
      <w:pPr>
        <w:pStyle w:val="TableofFigures"/>
        <w:rPr>
          <w:rFonts w:asciiTheme="minorHAnsi" w:eastAsiaTheme="minorEastAsia" w:hAnsiTheme="minorHAnsi" w:cstheme="minorBidi"/>
          <w:noProof/>
          <w:kern w:val="2"/>
          <w:sz w:val="22"/>
          <w:szCs w:val="22"/>
          <w:lang w:val="vi-VN"/>
          <w14:ligatures w14:val="standardContextual"/>
        </w:rPr>
      </w:pPr>
      <w:hyperlink w:anchor="_Toc182467803" w:history="1">
        <w:r w:rsidR="008B4D3C" w:rsidRPr="00B374C1">
          <w:rPr>
            <w:rStyle w:val="Hyperlink"/>
            <w:noProof/>
            <w:lang w:val="vi-VN"/>
          </w:rPr>
          <w:t>Hình 3. 12 Thanh tìm kiếm trên website</w:t>
        </w:r>
        <w:r w:rsidR="008B4D3C" w:rsidRPr="00B374C1">
          <w:rPr>
            <w:noProof/>
            <w:webHidden/>
            <w:lang w:val="vi-VN"/>
          </w:rPr>
          <w:tab/>
        </w:r>
        <w:r w:rsidR="008B4D3C" w:rsidRPr="00B374C1">
          <w:rPr>
            <w:noProof/>
            <w:webHidden/>
            <w:lang w:val="vi-VN"/>
          </w:rPr>
          <w:fldChar w:fldCharType="begin"/>
        </w:r>
        <w:r w:rsidR="008B4D3C" w:rsidRPr="00B374C1">
          <w:rPr>
            <w:noProof/>
            <w:webHidden/>
            <w:lang w:val="vi-VN"/>
          </w:rPr>
          <w:instrText xml:space="preserve"> PAGEREF _Toc182467803 \h </w:instrText>
        </w:r>
        <w:r w:rsidR="008B4D3C" w:rsidRPr="00B374C1">
          <w:rPr>
            <w:noProof/>
            <w:webHidden/>
            <w:lang w:val="vi-VN"/>
          </w:rPr>
        </w:r>
        <w:r w:rsidR="008B4D3C" w:rsidRPr="00B374C1">
          <w:rPr>
            <w:noProof/>
            <w:webHidden/>
            <w:lang w:val="vi-VN"/>
          </w:rPr>
          <w:fldChar w:fldCharType="separate"/>
        </w:r>
        <w:r w:rsidR="008B4D3C" w:rsidRPr="00B374C1">
          <w:rPr>
            <w:noProof/>
            <w:webHidden/>
            <w:lang w:val="vi-VN"/>
          </w:rPr>
          <w:t>75</w:t>
        </w:r>
        <w:r w:rsidR="008B4D3C" w:rsidRPr="00B374C1">
          <w:rPr>
            <w:noProof/>
            <w:webHidden/>
            <w:lang w:val="vi-VN"/>
          </w:rPr>
          <w:fldChar w:fldCharType="end"/>
        </w:r>
      </w:hyperlink>
    </w:p>
    <w:p w14:paraId="01237B3B" w14:textId="78D590A2" w:rsidR="008B4D3C" w:rsidRPr="00B374C1" w:rsidRDefault="00000000" w:rsidP="000E47FC">
      <w:pPr>
        <w:pStyle w:val="TableofFigures"/>
        <w:rPr>
          <w:rFonts w:asciiTheme="minorHAnsi" w:eastAsiaTheme="minorEastAsia" w:hAnsiTheme="minorHAnsi" w:cstheme="minorBidi"/>
          <w:noProof/>
          <w:kern w:val="2"/>
          <w:sz w:val="22"/>
          <w:szCs w:val="22"/>
          <w:lang w:val="vi-VN"/>
          <w14:ligatures w14:val="standardContextual"/>
        </w:rPr>
      </w:pPr>
      <w:hyperlink w:anchor="_Toc182467804" w:history="1">
        <w:r w:rsidR="008B4D3C" w:rsidRPr="00B374C1">
          <w:rPr>
            <w:rStyle w:val="Hyperlink"/>
            <w:noProof/>
            <w:lang w:val="vi-VN"/>
          </w:rPr>
          <w:t>Hình 3. 13 Phân trang trong website</w:t>
        </w:r>
        <w:r w:rsidR="008B4D3C" w:rsidRPr="00B374C1">
          <w:rPr>
            <w:noProof/>
            <w:webHidden/>
            <w:lang w:val="vi-VN"/>
          </w:rPr>
          <w:tab/>
        </w:r>
        <w:r w:rsidR="008B4D3C" w:rsidRPr="00B374C1">
          <w:rPr>
            <w:noProof/>
            <w:webHidden/>
            <w:lang w:val="vi-VN"/>
          </w:rPr>
          <w:fldChar w:fldCharType="begin"/>
        </w:r>
        <w:r w:rsidR="008B4D3C" w:rsidRPr="00B374C1">
          <w:rPr>
            <w:noProof/>
            <w:webHidden/>
            <w:lang w:val="vi-VN"/>
          </w:rPr>
          <w:instrText xml:space="preserve"> PAGEREF _Toc182467804 \h </w:instrText>
        </w:r>
        <w:r w:rsidR="008B4D3C" w:rsidRPr="00B374C1">
          <w:rPr>
            <w:noProof/>
            <w:webHidden/>
            <w:lang w:val="vi-VN"/>
          </w:rPr>
        </w:r>
        <w:r w:rsidR="008B4D3C" w:rsidRPr="00B374C1">
          <w:rPr>
            <w:noProof/>
            <w:webHidden/>
            <w:lang w:val="vi-VN"/>
          </w:rPr>
          <w:fldChar w:fldCharType="separate"/>
        </w:r>
        <w:r w:rsidR="008B4D3C" w:rsidRPr="00B374C1">
          <w:rPr>
            <w:noProof/>
            <w:webHidden/>
            <w:lang w:val="vi-VN"/>
          </w:rPr>
          <w:t>76</w:t>
        </w:r>
        <w:r w:rsidR="008B4D3C" w:rsidRPr="00B374C1">
          <w:rPr>
            <w:noProof/>
            <w:webHidden/>
            <w:lang w:val="vi-VN"/>
          </w:rPr>
          <w:fldChar w:fldCharType="end"/>
        </w:r>
      </w:hyperlink>
    </w:p>
    <w:p w14:paraId="493B3B8F" w14:textId="03376C58" w:rsidR="008B4D3C" w:rsidRPr="00B374C1" w:rsidRDefault="00000000" w:rsidP="000E47FC">
      <w:pPr>
        <w:pStyle w:val="TableofFigures"/>
        <w:rPr>
          <w:rFonts w:asciiTheme="minorHAnsi" w:eastAsiaTheme="minorEastAsia" w:hAnsiTheme="minorHAnsi" w:cstheme="minorBidi"/>
          <w:noProof/>
          <w:kern w:val="2"/>
          <w:sz w:val="22"/>
          <w:szCs w:val="22"/>
          <w:lang w:val="vi-VN"/>
          <w14:ligatures w14:val="standardContextual"/>
        </w:rPr>
      </w:pPr>
      <w:hyperlink w:anchor="_Toc182467805" w:history="1">
        <w:r w:rsidR="008B4D3C" w:rsidRPr="00B374C1">
          <w:rPr>
            <w:rStyle w:val="Hyperlink"/>
            <w:noProof/>
            <w:lang w:val="vi-VN"/>
          </w:rPr>
          <w:t>Hình 3. 14 Số trang hiển thị trong website</w:t>
        </w:r>
        <w:r w:rsidR="008B4D3C" w:rsidRPr="00B374C1">
          <w:rPr>
            <w:noProof/>
            <w:webHidden/>
            <w:lang w:val="vi-VN"/>
          </w:rPr>
          <w:tab/>
        </w:r>
        <w:r w:rsidR="008B4D3C" w:rsidRPr="00B374C1">
          <w:rPr>
            <w:noProof/>
            <w:webHidden/>
            <w:lang w:val="vi-VN"/>
          </w:rPr>
          <w:fldChar w:fldCharType="begin"/>
        </w:r>
        <w:r w:rsidR="008B4D3C" w:rsidRPr="00B374C1">
          <w:rPr>
            <w:noProof/>
            <w:webHidden/>
            <w:lang w:val="vi-VN"/>
          </w:rPr>
          <w:instrText xml:space="preserve"> PAGEREF _Toc182467805 \h </w:instrText>
        </w:r>
        <w:r w:rsidR="008B4D3C" w:rsidRPr="00B374C1">
          <w:rPr>
            <w:noProof/>
            <w:webHidden/>
            <w:lang w:val="vi-VN"/>
          </w:rPr>
        </w:r>
        <w:r w:rsidR="008B4D3C" w:rsidRPr="00B374C1">
          <w:rPr>
            <w:noProof/>
            <w:webHidden/>
            <w:lang w:val="vi-VN"/>
          </w:rPr>
          <w:fldChar w:fldCharType="separate"/>
        </w:r>
        <w:r w:rsidR="008B4D3C" w:rsidRPr="00B374C1">
          <w:rPr>
            <w:noProof/>
            <w:webHidden/>
            <w:lang w:val="vi-VN"/>
          </w:rPr>
          <w:t>76</w:t>
        </w:r>
        <w:r w:rsidR="008B4D3C" w:rsidRPr="00B374C1">
          <w:rPr>
            <w:noProof/>
            <w:webHidden/>
            <w:lang w:val="vi-VN"/>
          </w:rPr>
          <w:fldChar w:fldCharType="end"/>
        </w:r>
      </w:hyperlink>
    </w:p>
    <w:p w14:paraId="0068AE7A" w14:textId="18AD6BD0" w:rsidR="008B4D3C" w:rsidRPr="00B374C1" w:rsidRDefault="00000000" w:rsidP="000E47FC">
      <w:pPr>
        <w:pStyle w:val="TableofFigures"/>
        <w:rPr>
          <w:rFonts w:asciiTheme="minorHAnsi" w:eastAsiaTheme="minorEastAsia" w:hAnsiTheme="minorHAnsi" w:cstheme="minorBidi"/>
          <w:noProof/>
          <w:kern w:val="2"/>
          <w:sz w:val="22"/>
          <w:szCs w:val="22"/>
          <w:lang w:val="vi-VN"/>
          <w14:ligatures w14:val="standardContextual"/>
        </w:rPr>
      </w:pPr>
      <w:hyperlink w:anchor="_Toc182467806" w:history="1">
        <w:r w:rsidR="008B4D3C" w:rsidRPr="00B374C1">
          <w:rPr>
            <w:rStyle w:val="Hyperlink"/>
            <w:noProof/>
            <w:lang w:val="vi-VN"/>
          </w:rPr>
          <w:t>Hình 3. 15 Chế độ hiển thị trong website</w:t>
        </w:r>
        <w:r w:rsidR="008B4D3C" w:rsidRPr="00B374C1">
          <w:rPr>
            <w:noProof/>
            <w:webHidden/>
            <w:lang w:val="vi-VN"/>
          </w:rPr>
          <w:tab/>
        </w:r>
        <w:r w:rsidR="008B4D3C" w:rsidRPr="00B374C1">
          <w:rPr>
            <w:noProof/>
            <w:webHidden/>
            <w:lang w:val="vi-VN"/>
          </w:rPr>
          <w:fldChar w:fldCharType="begin"/>
        </w:r>
        <w:r w:rsidR="008B4D3C" w:rsidRPr="00B374C1">
          <w:rPr>
            <w:noProof/>
            <w:webHidden/>
            <w:lang w:val="vi-VN"/>
          </w:rPr>
          <w:instrText xml:space="preserve"> PAGEREF _Toc182467806 \h </w:instrText>
        </w:r>
        <w:r w:rsidR="008B4D3C" w:rsidRPr="00B374C1">
          <w:rPr>
            <w:noProof/>
            <w:webHidden/>
            <w:lang w:val="vi-VN"/>
          </w:rPr>
        </w:r>
        <w:r w:rsidR="008B4D3C" w:rsidRPr="00B374C1">
          <w:rPr>
            <w:noProof/>
            <w:webHidden/>
            <w:lang w:val="vi-VN"/>
          </w:rPr>
          <w:fldChar w:fldCharType="separate"/>
        </w:r>
        <w:r w:rsidR="008B4D3C" w:rsidRPr="00B374C1">
          <w:rPr>
            <w:noProof/>
            <w:webHidden/>
            <w:lang w:val="vi-VN"/>
          </w:rPr>
          <w:t>76</w:t>
        </w:r>
        <w:r w:rsidR="008B4D3C" w:rsidRPr="00B374C1">
          <w:rPr>
            <w:noProof/>
            <w:webHidden/>
            <w:lang w:val="vi-VN"/>
          </w:rPr>
          <w:fldChar w:fldCharType="end"/>
        </w:r>
      </w:hyperlink>
    </w:p>
    <w:p w14:paraId="4AFA2EE0" w14:textId="74B633D6" w:rsidR="008B4D3C" w:rsidRPr="00B374C1" w:rsidRDefault="00000000" w:rsidP="000E47FC">
      <w:pPr>
        <w:pStyle w:val="TableofFigures"/>
        <w:rPr>
          <w:rFonts w:asciiTheme="minorHAnsi" w:eastAsiaTheme="minorEastAsia" w:hAnsiTheme="minorHAnsi" w:cstheme="minorBidi"/>
          <w:noProof/>
          <w:kern w:val="2"/>
          <w:sz w:val="22"/>
          <w:szCs w:val="22"/>
          <w:lang w:val="vi-VN"/>
          <w14:ligatures w14:val="standardContextual"/>
        </w:rPr>
      </w:pPr>
      <w:hyperlink w:anchor="_Toc182467807" w:history="1">
        <w:r w:rsidR="008B4D3C" w:rsidRPr="00B374C1">
          <w:rPr>
            <w:rStyle w:val="Hyperlink"/>
            <w:noProof/>
            <w:lang w:val="vi-VN"/>
          </w:rPr>
          <w:t>Hình 3. 16 Chế độ hiển thị List trong website</w:t>
        </w:r>
        <w:r w:rsidR="008B4D3C" w:rsidRPr="00B374C1">
          <w:rPr>
            <w:noProof/>
            <w:webHidden/>
            <w:lang w:val="vi-VN"/>
          </w:rPr>
          <w:tab/>
        </w:r>
        <w:r w:rsidR="008B4D3C" w:rsidRPr="00B374C1">
          <w:rPr>
            <w:noProof/>
            <w:webHidden/>
            <w:lang w:val="vi-VN"/>
          </w:rPr>
          <w:fldChar w:fldCharType="begin"/>
        </w:r>
        <w:r w:rsidR="008B4D3C" w:rsidRPr="00B374C1">
          <w:rPr>
            <w:noProof/>
            <w:webHidden/>
            <w:lang w:val="vi-VN"/>
          </w:rPr>
          <w:instrText xml:space="preserve"> PAGEREF _Toc182467807 \h </w:instrText>
        </w:r>
        <w:r w:rsidR="008B4D3C" w:rsidRPr="00B374C1">
          <w:rPr>
            <w:noProof/>
            <w:webHidden/>
            <w:lang w:val="vi-VN"/>
          </w:rPr>
        </w:r>
        <w:r w:rsidR="008B4D3C" w:rsidRPr="00B374C1">
          <w:rPr>
            <w:noProof/>
            <w:webHidden/>
            <w:lang w:val="vi-VN"/>
          </w:rPr>
          <w:fldChar w:fldCharType="separate"/>
        </w:r>
        <w:r w:rsidR="008B4D3C" w:rsidRPr="00B374C1">
          <w:rPr>
            <w:noProof/>
            <w:webHidden/>
            <w:lang w:val="vi-VN"/>
          </w:rPr>
          <w:t>77</w:t>
        </w:r>
        <w:r w:rsidR="008B4D3C" w:rsidRPr="00B374C1">
          <w:rPr>
            <w:noProof/>
            <w:webHidden/>
            <w:lang w:val="vi-VN"/>
          </w:rPr>
          <w:fldChar w:fldCharType="end"/>
        </w:r>
      </w:hyperlink>
    </w:p>
    <w:p w14:paraId="7AE515D3" w14:textId="179D933E" w:rsidR="008B4D3C" w:rsidRPr="00B374C1" w:rsidRDefault="00000000" w:rsidP="000E47FC">
      <w:pPr>
        <w:pStyle w:val="TableofFigures"/>
        <w:rPr>
          <w:rFonts w:asciiTheme="minorHAnsi" w:eastAsiaTheme="minorEastAsia" w:hAnsiTheme="minorHAnsi" w:cstheme="minorBidi"/>
          <w:noProof/>
          <w:kern w:val="2"/>
          <w:sz w:val="22"/>
          <w:szCs w:val="22"/>
          <w:lang w:val="vi-VN"/>
          <w14:ligatures w14:val="standardContextual"/>
        </w:rPr>
      </w:pPr>
      <w:hyperlink w:anchor="_Toc182467808" w:history="1">
        <w:r w:rsidR="008B4D3C" w:rsidRPr="00B374C1">
          <w:rPr>
            <w:rStyle w:val="Hyperlink"/>
            <w:noProof/>
            <w:lang w:val="vi-VN"/>
          </w:rPr>
          <w:t>Hình 3. 17 Bộ lọc category cho website</w:t>
        </w:r>
        <w:r w:rsidR="008B4D3C" w:rsidRPr="00B374C1">
          <w:rPr>
            <w:noProof/>
            <w:webHidden/>
            <w:lang w:val="vi-VN"/>
          </w:rPr>
          <w:tab/>
        </w:r>
        <w:r w:rsidR="008B4D3C" w:rsidRPr="00B374C1">
          <w:rPr>
            <w:noProof/>
            <w:webHidden/>
            <w:lang w:val="vi-VN"/>
          </w:rPr>
          <w:fldChar w:fldCharType="begin"/>
        </w:r>
        <w:r w:rsidR="008B4D3C" w:rsidRPr="00B374C1">
          <w:rPr>
            <w:noProof/>
            <w:webHidden/>
            <w:lang w:val="vi-VN"/>
          </w:rPr>
          <w:instrText xml:space="preserve"> PAGEREF _Toc182467808 \h </w:instrText>
        </w:r>
        <w:r w:rsidR="008B4D3C" w:rsidRPr="00B374C1">
          <w:rPr>
            <w:noProof/>
            <w:webHidden/>
            <w:lang w:val="vi-VN"/>
          </w:rPr>
        </w:r>
        <w:r w:rsidR="008B4D3C" w:rsidRPr="00B374C1">
          <w:rPr>
            <w:noProof/>
            <w:webHidden/>
            <w:lang w:val="vi-VN"/>
          </w:rPr>
          <w:fldChar w:fldCharType="separate"/>
        </w:r>
        <w:r w:rsidR="008B4D3C" w:rsidRPr="00B374C1">
          <w:rPr>
            <w:noProof/>
            <w:webHidden/>
            <w:lang w:val="vi-VN"/>
          </w:rPr>
          <w:t>78</w:t>
        </w:r>
        <w:r w:rsidR="008B4D3C" w:rsidRPr="00B374C1">
          <w:rPr>
            <w:noProof/>
            <w:webHidden/>
            <w:lang w:val="vi-VN"/>
          </w:rPr>
          <w:fldChar w:fldCharType="end"/>
        </w:r>
      </w:hyperlink>
    </w:p>
    <w:p w14:paraId="41832EB2" w14:textId="2BFF1D59" w:rsidR="008B4D3C" w:rsidRPr="00B374C1" w:rsidRDefault="00000000" w:rsidP="000E47FC">
      <w:pPr>
        <w:pStyle w:val="TableofFigures"/>
        <w:rPr>
          <w:rFonts w:asciiTheme="minorHAnsi" w:eastAsiaTheme="minorEastAsia" w:hAnsiTheme="minorHAnsi" w:cstheme="minorBidi"/>
          <w:noProof/>
          <w:kern w:val="2"/>
          <w:sz w:val="22"/>
          <w:szCs w:val="22"/>
          <w:lang w:val="vi-VN"/>
          <w14:ligatures w14:val="standardContextual"/>
        </w:rPr>
      </w:pPr>
      <w:hyperlink w:anchor="_Toc182467809" w:history="1">
        <w:r w:rsidR="008B4D3C" w:rsidRPr="00B374C1">
          <w:rPr>
            <w:rStyle w:val="Hyperlink"/>
            <w:noProof/>
            <w:lang w:val="vi-VN"/>
          </w:rPr>
          <w:t>Hình 3. 18 Bộ lọc theo giá cho website</w:t>
        </w:r>
        <w:r w:rsidR="008B4D3C" w:rsidRPr="00B374C1">
          <w:rPr>
            <w:noProof/>
            <w:webHidden/>
            <w:lang w:val="vi-VN"/>
          </w:rPr>
          <w:tab/>
        </w:r>
        <w:r w:rsidR="008B4D3C" w:rsidRPr="00B374C1">
          <w:rPr>
            <w:noProof/>
            <w:webHidden/>
            <w:lang w:val="vi-VN"/>
          </w:rPr>
          <w:fldChar w:fldCharType="begin"/>
        </w:r>
        <w:r w:rsidR="008B4D3C" w:rsidRPr="00B374C1">
          <w:rPr>
            <w:noProof/>
            <w:webHidden/>
            <w:lang w:val="vi-VN"/>
          </w:rPr>
          <w:instrText xml:space="preserve"> PAGEREF _Toc182467809 \h </w:instrText>
        </w:r>
        <w:r w:rsidR="008B4D3C" w:rsidRPr="00B374C1">
          <w:rPr>
            <w:noProof/>
            <w:webHidden/>
            <w:lang w:val="vi-VN"/>
          </w:rPr>
        </w:r>
        <w:r w:rsidR="008B4D3C" w:rsidRPr="00B374C1">
          <w:rPr>
            <w:noProof/>
            <w:webHidden/>
            <w:lang w:val="vi-VN"/>
          </w:rPr>
          <w:fldChar w:fldCharType="separate"/>
        </w:r>
        <w:r w:rsidR="008B4D3C" w:rsidRPr="00B374C1">
          <w:rPr>
            <w:noProof/>
            <w:webHidden/>
            <w:lang w:val="vi-VN"/>
          </w:rPr>
          <w:t>78</w:t>
        </w:r>
        <w:r w:rsidR="008B4D3C" w:rsidRPr="00B374C1">
          <w:rPr>
            <w:noProof/>
            <w:webHidden/>
            <w:lang w:val="vi-VN"/>
          </w:rPr>
          <w:fldChar w:fldCharType="end"/>
        </w:r>
      </w:hyperlink>
    </w:p>
    <w:p w14:paraId="60A343FF" w14:textId="7F3BD8C7" w:rsidR="008B4D3C" w:rsidRPr="00B374C1" w:rsidRDefault="00000000" w:rsidP="000E47FC">
      <w:pPr>
        <w:pStyle w:val="TableofFigures"/>
        <w:rPr>
          <w:rFonts w:asciiTheme="minorHAnsi" w:eastAsiaTheme="minorEastAsia" w:hAnsiTheme="minorHAnsi" w:cstheme="minorBidi"/>
          <w:noProof/>
          <w:kern w:val="2"/>
          <w:sz w:val="22"/>
          <w:szCs w:val="22"/>
          <w:lang w:val="vi-VN"/>
          <w14:ligatures w14:val="standardContextual"/>
        </w:rPr>
      </w:pPr>
      <w:hyperlink w:anchor="_Toc182467810" w:history="1">
        <w:r w:rsidR="008B4D3C" w:rsidRPr="00B374C1">
          <w:rPr>
            <w:rStyle w:val="Hyperlink"/>
            <w:noProof/>
            <w:lang w:val="vi-VN"/>
          </w:rPr>
          <w:t>Hình 3. 19 Chi tiết danh mục trong website</w:t>
        </w:r>
        <w:r w:rsidR="008B4D3C" w:rsidRPr="00B374C1">
          <w:rPr>
            <w:noProof/>
            <w:webHidden/>
            <w:lang w:val="vi-VN"/>
          </w:rPr>
          <w:tab/>
        </w:r>
        <w:r w:rsidR="008B4D3C" w:rsidRPr="00B374C1">
          <w:rPr>
            <w:noProof/>
            <w:webHidden/>
            <w:lang w:val="vi-VN"/>
          </w:rPr>
          <w:fldChar w:fldCharType="begin"/>
        </w:r>
        <w:r w:rsidR="008B4D3C" w:rsidRPr="00B374C1">
          <w:rPr>
            <w:noProof/>
            <w:webHidden/>
            <w:lang w:val="vi-VN"/>
          </w:rPr>
          <w:instrText xml:space="preserve"> PAGEREF _Toc182467810 \h </w:instrText>
        </w:r>
        <w:r w:rsidR="008B4D3C" w:rsidRPr="00B374C1">
          <w:rPr>
            <w:noProof/>
            <w:webHidden/>
            <w:lang w:val="vi-VN"/>
          </w:rPr>
        </w:r>
        <w:r w:rsidR="008B4D3C" w:rsidRPr="00B374C1">
          <w:rPr>
            <w:noProof/>
            <w:webHidden/>
            <w:lang w:val="vi-VN"/>
          </w:rPr>
          <w:fldChar w:fldCharType="separate"/>
        </w:r>
        <w:r w:rsidR="008B4D3C" w:rsidRPr="00B374C1">
          <w:rPr>
            <w:noProof/>
            <w:webHidden/>
            <w:lang w:val="vi-VN"/>
          </w:rPr>
          <w:t>79</w:t>
        </w:r>
        <w:r w:rsidR="008B4D3C" w:rsidRPr="00B374C1">
          <w:rPr>
            <w:noProof/>
            <w:webHidden/>
            <w:lang w:val="vi-VN"/>
          </w:rPr>
          <w:fldChar w:fldCharType="end"/>
        </w:r>
      </w:hyperlink>
    </w:p>
    <w:p w14:paraId="7274659A" w14:textId="6B029DDB" w:rsidR="008B4D3C" w:rsidRPr="00B374C1" w:rsidRDefault="00000000" w:rsidP="000E47FC">
      <w:pPr>
        <w:pStyle w:val="TableofFigures"/>
        <w:rPr>
          <w:rFonts w:asciiTheme="minorHAnsi" w:eastAsiaTheme="minorEastAsia" w:hAnsiTheme="minorHAnsi" w:cstheme="minorBidi"/>
          <w:noProof/>
          <w:kern w:val="2"/>
          <w:sz w:val="22"/>
          <w:szCs w:val="22"/>
          <w:lang w:val="vi-VN"/>
          <w14:ligatures w14:val="standardContextual"/>
        </w:rPr>
      </w:pPr>
      <w:hyperlink w:anchor="_Toc182467811" w:history="1">
        <w:r w:rsidR="008B4D3C" w:rsidRPr="00B374C1">
          <w:rPr>
            <w:rStyle w:val="Hyperlink"/>
            <w:noProof/>
            <w:lang w:val="vi-VN"/>
          </w:rPr>
          <w:t>Hình 3. 20 Các sản phẩm có trong từng danh mục</w:t>
        </w:r>
        <w:r w:rsidR="008B4D3C" w:rsidRPr="00B374C1">
          <w:rPr>
            <w:noProof/>
            <w:webHidden/>
            <w:lang w:val="vi-VN"/>
          </w:rPr>
          <w:tab/>
        </w:r>
        <w:r w:rsidR="008B4D3C" w:rsidRPr="00B374C1">
          <w:rPr>
            <w:noProof/>
            <w:webHidden/>
            <w:lang w:val="vi-VN"/>
          </w:rPr>
          <w:fldChar w:fldCharType="begin"/>
        </w:r>
        <w:r w:rsidR="008B4D3C" w:rsidRPr="00B374C1">
          <w:rPr>
            <w:noProof/>
            <w:webHidden/>
            <w:lang w:val="vi-VN"/>
          </w:rPr>
          <w:instrText xml:space="preserve"> PAGEREF _Toc182467811 \h </w:instrText>
        </w:r>
        <w:r w:rsidR="008B4D3C" w:rsidRPr="00B374C1">
          <w:rPr>
            <w:noProof/>
            <w:webHidden/>
            <w:lang w:val="vi-VN"/>
          </w:rPr>
        </w:r>
        <w:r w:rsidR="008B4D3C" w:rsidRPr="00B374C1">
          <w:rPr>
            <w:noProof/>
            <w:webHidden/>
            <w:lang w:val="vi-VN"/>
          </w:rPr>
          <w:fldChar w:fldCharType="separate"/>
        </w:r>
        <w:r w:rsidR="008B4D3C" w:rsidRPr="00B374C1">
          <w:rPr>
            <w:noProof/>
            <w:webHidden/>
            <w:lang w:val="vi-VN"/>
          </w:rPr>
          <w:t>79</w:t>
        </w:r>
        <w:r w:rsidR="008B4D3C" w:rsidRPr="00B374C1">
          <w:rPr>
            <w:noProof/>
            <w:webHidden/>
            <w:lang w:val="vi-VN"/>
          </w:rPr>
          <w:fldChar w:fldCharType="end"/>
        </w:r>
      </w:hyperlink>
    </w:p>
    <w:p w14:paraId="766AA839" w14:textId="37D05320" w:rsidR="008B4D3C" w:rsidRPr="00B374C1" w:rsidRDefault="00000000" w:rsidP="000E47FC">
      <w:pPr>
        <w:pStyle w:val="TableofFigures"/>
        <w:rPr>
          <w:rFonts w:asciiTheme="minorHAnsi" w:eastAsiaTheme="minorEastAsia" w:hAnsiTheme="minorHAnsi" w:cstheme="minorBidi"/>
          <w:noProof/>
          <w:kern w:val="2"/>
          <w:sz w:val="22"/>
          <w:szCs w:val="22"/>
          <w:lang w:val="vi-VN"/>
          <w14:ligatures w14:val="standardContextual"/>
        </w:rPr>
      </w:pPr>
      <w:hyperlink w:anchor="_Toc182467812" w:history="1">
        <w:r w:rsidR="008B4D3C" w:rsidRPr="00B374C1">
          <w:rPr>
            <w:rStyle w:val="Hyperlink"/>
            <w:noProof/>
            <w:lang w:val="vi-VN"/>
          </w:rPr>
          <w:t>Hình 3. 21 Giao diện chi tiết sản phẩm</w:t>
        </w:r>
        <w:r w:rsidR="008B4D3C" w:rsidRPr="00B374C1">
          <w:rPr>
            <w:noProof/>
            <w:webHidden/>
            <w:lang w:val="vi-VN"/>
          </w:rPr>
          <w:tab/>
        </w:r>
        <w:r w:rsidR="008B4D3C" w:rsidRPr="00B374C1">
          <w:rPr>
            <w:noProof/>
            <w:webHidden/>
            <w:lang w:val="vi-VN"/>
          </w:rPr>
          <w:fldChar w:fldCharType="begin"/>
        </w:r>
        <w:r w:rsidR="008B4D3C" w:rsidRPr="00B374C1">
          <w:rPr>
            <w:noProof/>
            <w:webHidden/>
            <w:lang w:val="vi-VN"/>
          </w:rPr>
          <w:instrText xml:space="preserve"> PAGEREF _Toc182467812 \h </w:instrText>
        </w:r>
        <w:r w:rsidR="008B4D3C" w:rsidRPr="00B374C1">
          <w:rPr>
            <w:noProof/>
            <w:webHidden/>
            <w:lang w:val="vi-VN"/>
          </w:rPr>
        </w:r>
        <w:r w:rsidR="008B4D3C" w:rsidRPr="00B374C1">
          <w:rPr>
            <w:noProof/>
            <w:webHidden/>
            <w:lang w:val="vi-VN"/>
          </w:rPr>
          <w:fldChar w:fldCharType="separate"/>
        </w:r>
        <w:r w:rsidR="008B4D3C" w:rsidRPr="00B374C1">
          <w:rPr>
            <w:noProof/>
            <w:webHidden/>
            <w:lang w:val="vi-VN"/>
          </w:rPr>
          <w:t>80</w:t>
        </w:r>
        <w:r w:rsidR="008B4D3C" w:rsidRPr="00B374C1">
          <w:rPr>
            <w:noProof/>
            <w:webHidden/>
            <w:lang w:val="vi-VN"/>
          </w:rPr>
          <w:fldChar w:fldCharType="end"/>
        </w:r>
      </w:hyperlink>
    </w:p>
    <w:p w14:paraId="74C48678" w14:textId="242081AC" w:rsidR="008B4D3C" w:rsidRPr="00B374C1" w:rsidRDefault="00000000" w:rsidP="000E47FC">
      <w:pPr>
        <w:pStyle w:val="TableofFigures"/>
        <w:rPr>
          <w:rFonts w:asciiTheme="minorHAnsi" w:eastAsiaTheme="minorEastAsia" w:hAnsiTheme="minorHAnsi" w:cstheme="minorBidi"/>
          <w:noProof/>
          <w:kern w:val="2"/>
          <w:sz w:val="22"/>
          <w:szCs w:val="22"/>
          <w:lang w:val="vi-VN"/>
          <w14:ligatures w14:val="standardContextual"/>
        </w:rPr>
      </w:pPr>
      <w:hyperlink w:anchor="_Toc182467813" w:history="1">
        <w:r w:rsidR="008B4D3C" w:rsidRPr="00B374C1">
          <w:rPr>
            <w:rStyle w:val="Hyperlink"/>
            <w:noProof/>
            <w:lang w:val="vi-VN"/>
          </w:rPr>
          <w:t>Hình 3. 22 Giao diện chi tiết sản phẩm (2)</w:t>
        </w:r>
        <w:r w:rsidR="008B4D3C" w:rsidRPr="00B374C1">
          <w:rPr>
            <w:noProof/>
            <w:webHidden/>
            <w:lang w:val="vi-VN"/>
          </w:rPr>
          <w:tab/>
        </w:r>
        <w:r w:rsidR="008B4D3C" w:rsidRPr="00B374C1">
          <w:rPr>
            <w:noProof/>
            <w:webHidden/>
            <w:lang w:val="vi-VN"/>
          </w:rPr>
          <w:fldChar w:fldCharType="begin"/>
        </w:r>
        <w:r w:rsidR="008B4D3C" w:rsidRPr="00B374C1">
          <w:rPr>
            <w:noProof/>
            <w:webHidden/>
            <w:lang w:val="vi-VN"/>
          </w:rPr>
          <w:instrText xml:space="preserve"> PAGEREF _Toc182467813 \h </w:instrText>
        </w:r>
        <w:r w:rsidR="008B4D3C" w:rsidRPr="00B374C1">
          <w:rPr>
            <w:noProof/>
            <w:webHidden/>
            <w:lang w:val="vi-VN"/>
          </w:rPr>
        </w:r>
        <w:r w:rsidR="008B4D3C" w:rsidRPr="00B374C1">
          <w:rPr>
            <w:noProof/>
            <w:webHidden/>
            <w:lang w:val="vi-VN"/>
          </w:rPr>
          <w:fldChar w:fldCharType="separate"/>
        </w:r>
        <w:r w:rsidR="008B4D3C" w:rsidRPr="00B374C1">
          <w:rPr>
            <w:noProof/>
            <w:webHidden/>
            <w:lang w:val="vi-VN"/>
          </w:rPr>
          <w:t>80</w:t>
        </w:r>
        <w:r w:rsidR="008B4D3C" w:rsidRPr="00B374C1">
          <w:rPr>
            <w:noProof/>
            <w:webHidden/>
            <w:lang w:val="vi-VN"/>
          </w:rPr>
          <w:fldChar w:fldCharType="end"/>
        </w:r>
      </w:hyperlink>
    </w:p>
    <w:p w14:paraId="32679BDC" w14:textId="2FA246DE" w:rsidR="008B4D3C" w:rsidRPr="00B374C1" w:rsidRDefault="00000000" w:rsidP="000E47FC">
      <w:pPr>
        <w:pStyle w:val="TableofFigures"/>
        <w:rPr>
          <w:rFonts w:asciiTheme="minorHAnsi" w:eastAsiaTheme="minorEastAsia" w:hAnsiTheme="minorHAnsi" w:cstheme="minorBidi"/>
          <w:noProof/>
          <w:kern w:val="2"/>
          <w:sz w:val="22"/>
          <w:szCs w:val="22"/>
          <w:lang w:val="vi-VN"/>
          <w14:ligatures w14:val="standardContextual"/>
        </w:rPr>
      </w:pPr>
      <w:hyperlink w:anchor="_Toc182467814" w:history="1">
        <w:r w:rsidR="008B4D3C" w:rsidRPr="00B374C1">
          <w:rPr>
            <w:rStyle w:val="Hyperlink"/>
            <w:noProof/>
            <w:lang w:val="vi-VN"/>
          </w:rPr>
          <w:t>Hình 3. 23 Giao diện giỏ hàng của khách hàng</w:t>
        </w:r>
        <w:r w:rsidR="008B4D3C" w:rsidRPr="00B374C1">
          <w:rPr>
            <w:noProof/>
            <w:webHidden/>
            <w:lang w:val="vi-VN"/>
          </w:rPr>
          <w:tab/>
        </w:r>
        <w:r w:rsidR="008B4D3C" w:rsidRPr="00B374C1">
          <w:rPr>
            <w:noProof/>
            <w:webHidden/>
            <w:lang w:val="vi-VN"/>
          </w:rPr>
          <w:fldChar w:fldCharType="begin"/>
        </w:r>
        <w:r w:rsidR="008B4D3C" w:rsidRPr="00B374C1">
          <w:rPr>
            <w:noProof/>
            <w:webHidden/>
            <w:lang w:val="vi-VN"/>
          </w:rPr>
          <w:instrText xml:space="preserve"> PAGEREF _Toc182467814 \h </w:instrText>
        </w:r>
        <w:r w:rsidR="008B4D3C" w:rsidRPr="00B374C1">
          <w:rPr>
            <w:noProof/>
            <w:webHidden/>
            <w:lang w:val="vi-VN"/>
          </w:rPr>
        </w:r>
        <w:r w:rsidR="008B4D3C" w:rsidRPr="00B374C1">
          <w:rPr>
            <w:noProof/>
            <w:webHidden/>
            <w:lang w:val="vi-VN"/>
          </w:rPr>
          <w:fldChar w:fldCharType="separate"/>
        </w:r>
        <w:r w:rsidR="008B4D3C" w:rsidRPr="00B374C1">
          <w:rPr>
            <w:noProof/>
            <w:webHidden/>
            <w:lang w:val="vi-VN"/>
          </w:rPr>
          <w:t>81</w:t>
        </w:r>
        <w:r w:rsidR="008B4D3C" w:rsidRPr="00B374C1">
          <w:rPr>
            <w:noProof/>
            <w:webHidden/>
            <w:lang w:val="vi-VN"/>
          </w:rPr>
          <w:fldChar w:fldCharType="end"/>
        </w:r>
      </w:hyperlink>
    </w:p>
    <w:p w14:paraId="4BD320E9" w14:textId="5EB60F1B" w:rsidR="008B4D3C" w:rsidRPr="00B374C1" w:rsidRDefault="00000000" w:rsidP="000E47FC">
      <w:pPr>
        <w:pStyle w:val="TableofFigures"/>
        <w:rPr>
          <w:rFonts w:asciiTheme="minorHAnsi" w:eastAsiaTheme="minorEastAsia" w:hAnsiTheme="minorHAnsi" w:cstheme="minorBidi"/>
          <w:noProof/>
          <w:kern w:val="2"/>
          <w:sz w:val="22"/>
          <w:szCs w:val="22"/>
          <w:lang w:val="vi-VN"/>
          <w14:ligatures w14:val="standardContextual"/>
        </w:rPr>
      </w:pPr>
      <w:hyperlink w:anchor="_Toc182467815" w:history="1">
        <w:r w:rsidR="008B4D3C" w:rsidRPr="00B374C1">
          <w:rPr>
            <w:rStyle w:val="Hyperlink"/>
            <w:noProof/>
            <w:lang w:val="vi-VN"/>
          </w:rPr>
          <w:t>Hình 3. 24 Apply mã giảm giá trong giỏ hàng của khách hàng</w:t>
        </w:r>
        <w:r w:rsidR="008B4D3C" w:rsidRPr="00B374C1">
          <w:rPr>
            <w:noProof/>
            <w:webHidden/>
            <w:lang w:val="vi-VN"/>
          </w:rPr>
          <w:tab/>
        </w:r>
        <w:r w:rsidR="008B4D3C" w:rsidRPr="00B374C1">
          <w:rPr>
            <w:noProof/>
            <w:webHidden/>
            <w:lang w:val="vi-VN"/>
          </w:rPr>
          <w:fldChar w:fldCharType="begin"/>
        </w:r>
        <w:r w:rsidR="008B4D3C" w:rsidRPr="00B374C1">
          <w:rPr>
            <w:noProof/>
            <w:webHidden/>
            <w:lang w:val="vi-VN"/>
          </w:rPr>
          <w:instrText xml:space="preserve"> PAGEREF _Toc182467815 \h </w:instrText>
        </w:r>
        <w:r w:rsidR="008B4D3C" w:rsidRPr="00B374C1">
          <w:rPr>
            <w:noProof/>
            <w:webHidden/>
            <w:lang w:val="vi-VN"/>
          </w:rPr>
        </w:r>
        <w:r w:rsidR="008B4D3C" w:rsidRPr="00B374C1">
          <w:rPr>
            <w:noProof/>
            <w:webHidden/>
            <w:lang w:val="vi-VN"/>
          </w:rPr>
          <w:fldChar w:fldCharType="separate"/>
        </w:r>
        <w:r w:rsidR="008B4D3C" w:rsidRPr="00B374C1">
          <w:rPr>
            <w:noProof/>
            <w:webHidden/>
            <w:lang w:val="vi-VN"/>
          </w:rPr>
          <w:t>81</w:t>
        </w:r>
        <w:r w:rsidR="008B4D3C" w:rsidRPr="00B374C1">
          <w:rPr>
            <w:noProof/>
            <w:webHidden/>
            <w:lang w:val="vi-VN"/>
          </w:rPr>
          <w:fldChar w:fldCharType="end"/>
        </w:r>
      </w:hyperlink>
    </w:p>
    <w:p w14:paraId="7DA26A40" w14:textId="3200BFA4" w:rsidR="008B4D3C" w:rsidRPr="00B374C1" w:rsidRDefault="00000000" w:rsidP="000E47FC">
      <w:pPr>
        <w:pStyle w:val="TableofFigures"/>
        <w:rPr>
          <w:rFonts w:asciiTheme="minorHAnsi" w:eastAsiaTheme="minorEastAsia" w:hAnsiTheme="minorHAnsi" w:cstheme="minorBidi"/>
          <w:noProof/>
          <w:kern w:val="2"/>
          <w:sz w:val="22"/>
          <w:szCs w:val="22"/>
          <w:lang w:val="vi-VN"/>
          <w14:ligatures w14:val="standardContextual"/>
        </w:rPr>
      </w:pPr>
      <w:hyperlink w:anchor="_Toc182467816" w:history="1">
        <w:r w:rsidR="008B4D3C" w:rsidRPr="00B374C1">
          <w:rPr>
            <w:rStyle w:val="Hyperlink"/>
            <w:noProof/>
            <w:lang w:val="vi-VN"/>
          </w:rPr>
          <w:t>Hình 3. 25 Thông tin đơn hàng tổng quát của khách hàng</w:t>
        </w:r>
        <w:r w:rsidR="008B4D3C" w:rsidRPr="00B374C1">
          <w:rPr>
            <w:noProof/>
            <w:webHidden/>
            <w:lang w:val="vi-VN"/>
          </w:rPr>
          <w:tab/>
        </w:r>
        <w:r w:rsidR="008B4D3C" w:rsidRPr="00B374C1">
          <w:rPr>
            <w:noProof/>
            <w:webHidden/>
            <w:lang w:val="vi-VN"/>
          </w:rPr>
          <w:fldChar w:fldCharType="begin"/>
        </w:r>
        <w:r w:rsidR="008B4D3C" w:rsidRPr="00B374C1">
          <w:rPr>
            <w:noProof/>
            <w:webHidden/>
            <w:lang w:val="vi-VN"/>
          </w:rPr>
          <w:instrText xml:space="preserve"> PAGEREF _Toc182467816 \h </w:instrText>
        </w:r>
        <w:r w:rsidR="008B4D3C" w:rsidRPr="00B374C1">
          <w:rPr>
            <w:noProof/>
            <w:webHidden/>
            <w:lang w:val="vi-VN"/>
          </w:rPr>
        </w:r>
        <w:r w:rsidR="008B4D3C" w:rsidRPr="00B374C1">
          <w:rPr>
            <w:noProof/>
            <w:webHidden/>
            <w:lang w:val="vi-VN"/>
          </w:rPr>
          <w:fldChar w:fldCharType="separate"/>
        </w:r>
        <w:r w:rsidR="008B4D3C" w:rsidRPr="00B374C1">
          <w:rPr>
            <w:noProof/>
            <w:webHidden/>
            <w:lang w:val="vi-VN"/>
          </w:rPr>
          <w:t>82</w:t>
        </w:r>
        <w:r w:rsidR="008B4D3C" w:rsidRPr="00B374C1">
          <w:rPr>
            <w:noProof/>
            <w:webHidden/>
            <w:lang w:val="vi-VN"/>
          </w:rPr>
          <w:fldChar w:fldCharType="end"/>
        </w:r>
      </w:hyperlink>
    </w:p>
    <w:p w14:paraId="5AD310C2" w14:textId="27F2B6F0" w:rsidR="008B4D3C" w:rsidRPr="00B374C1" w:rsidRDefault="00000000" w:rsidP="000E47FC">
      <w:pPr>
        <w:pStyle w:val="TableofFigures"/>
        <w:rPr>
          <w:rFonts w:asciiTheme="minorHAnsi" w:eastAsiaTheme="minorEastAsia" w:hAnsiTheme="minorHAnsi" w:cstheme="minorBidi"/>
          <w:noProof/>
          <w:kern w:val="2"/>
          <w:sz w:val="22"/>
          <w:szCs w:val="22"/>
          <w:lang w:val="vi-VN"/>
          <w14:ligatures w14:val="standardContextual"/>
        </w:rPr>
      </w:pPr>
      <w:hyperlink w:anchor="_Toc182467817" w:history="1">
        <w:r w:rsidR="008B4D3C" w:rsidRPr="00B374C1">
          <w:rPr>
            <w:rStyle w:val="Hyperlink"/>
            <w:noProof/>
            <w:lang w:val="vi-VN"/>
          </w:rPr>
          <w:t>Hình 3. 26 Giao diện chi tiết đặt hàng</w:t>
        </w:r>
        <w:r w:rsidR="008B4D3C" w:rsidRPr="00B374C1">
          <w:rPr>
            <w:noProof/>
            <w:webHidden/>
            <w:lang w:val="vi-VN"/>
          </w:rPr>
          <w:tab/>
        </w:r>
        <w:r w:rsidR="008B4D3C" w:rsidRPr="00B374C1">
          <w:rPr>
            <w:noProof/>
            <w:webHidden/>
            <w:lang w:val="vi-VN"/>
          </w:rPr>
          <w:fldChar w:fldCharType="begin"/>
        </w:r>
        <w:r w:rsidR="008B4D3C" w:rsidRPr="00B374C1">
          <w:rPr>
            <w:noProof/>
            <w:webHidden/>
            <w:lang w:val="vi-VN"/>
          </w:rPr>
          <w:instrText xml:space="preserve"> PAGEREF _Toc182467817 \h </w:instrText>
        </w:r>
        <w:r w:rsidR="008B4D3C" w:rsidRPr="00B374C1">
          <w:rPr>
            <w:noProof/>
            <w:webHidden/>
            <w:lang w:val="vi-VN"/>
          </w:rPr>
        </w:r>
        <w:r w:rsidR="008B4D3C" w:rsidRPr="00B374C1">
          <w:rPr>
            <w:noProof/>
            <w:webHidden/>
            <w:lang w:val="vi-VN"/>
          </w:rPr>
          <w:fldChar w:fldCharType="separate"/>
        </w:r>
        <w:r w:rsidR="008B4D3C" w:rsidRPr="00B374C1">
          <w:rPr>
            <w:noProof/>
            <w:webHidden/>
            <w:lang w:val="vi-VN"/>
          </w:rPr>
          <w:t>83</w:t>
        </w:r>
        <w:r w:rsidR="008B4D3C" w:rsidRPr="00B374C1">
          <w:rPr>
            <w:noProof/>
            <w:webHidden/>
            <w:lang w:val="vi-VN"/>
          </w:rPr>
          <w:fldChar w:fldCharType="end"/>
        </w:r>
      </w:hyperlink>
    </w:p>
    <w:p w14:paraId="6E36D7E3" w14:textId="6BE742A2" w:rsidR="008B4D3C" w:rsidRPr="00B374C1" w:rsidRDefault="00000000" w:rsidP="000E47FC">
      <w:pPr>
        <w:pStyle w:val="TableofFigures"/>
        <w:rPr>
          <w:rFonts w:asciiTheme="minorHAnsi" w:eastAsiaTheme="minorEastAsia" w:hAnsiTheme="minorHAnsi" w:cstheme="minorBidi"/>
          <w:noProof/>
          <w:kern w:val="2"/>
          <w:sz w:val="22"/>
          <w:szCs w:val="22"/>
          <w:lang w:val="vi-VN"/>
          <w14:ligatures w14:val="standardContextual"/>
        </w:rPr>
      </w:pPr>
      <w:hyperlink w:anchor="_Toc182467818" w:history="1">
        <w:r w:rsidR="008B4D3C" w:rsidRPr="00B374C1">
          <w:rPr>
            <w:rStyle w:val="Hyperlink"/>
            <w:noProof/>
            <w:lang w:val="vi-VN"/>
          </w:rPr>
          <w:t>Hình 3. 27 Thông tin cần nhập để đặt hàng</w:t>
        </w:r>
        <w:r w:rsidR="008B4D3C" w:rsidRPr="00B374C1">
          <w:rPr>
            <w:noProof/>
            <w:webHidden/>
            <w:lang w:val="vi-VN"/>
          </w:rPr>
          <w:tab/>
        </w:r>
        <w:r w:rsidR="008B4D3C" w:rsidRPr="00B374C1">
          <w:rPr>
            <w:noProof/>
            <w:webHidden/>
            <w:lang w:val="vi-VN"/>
          </w:rPr>
          <w:fldChar w:fldCharType="begin"/>
        </w:r>
        <w:r w:rsidR="008B4D3C" w:rsidRPr="00B374C1">
          <w:rPr>
            <w:noProof/>
            <w:webHidden/>
            <w:lang w:val="vi-VN"/>
          </w:rPr>
          <w:instrText xml:space="preserve"> PAGEREF _Toc182467818 \h </w:instrText>
        </w:r>
        <w:r w:rsidR="008B4D3C" w:rsidRPr="00B374C1">
          <w:rPr>
            <w:noProof/>
            <w:webHidden/>
            <w:lang w:val="vi-VN"/>
          </w:rPr>
        </w:r>
        <w:r w:rsidR="008B4D3C" w:rsidRPr="00B374C1">
          <w:rPr>
            <w:noProof/>
            <w:webHidden/>
            <w:lang w:val="vi-VN"/>
          </w:rPr>
          <w:fldChar w:fldCharType="separate"/>
        </w:r>
        <w:r w:rsidR="008B4D3C" w:rsidRPr="00B374C1">
          <w:rPr>
            <w:noProof/>
            <w:webHidden/>
            <w:lang w:val="vi-VN"/>
          </w:rPr>
          <w:t>83</w:t>
        </w:r>
        <w:r w:rsidR="008B4D3C" w:rsidRPr="00B374C1">
          <w:rPr>
            <w:noProof/>
            <w:webHidden/>
            <w:lang w:val="vi-VN"/>
          </w:rPr>
          <w:fldChar w:fldCharType="end"/>
        </w:r>
      </w:hyperlink>
    </w:p>
    <w:p w14:paraId="49051181" w14:textId="5DD31101" w:rsidR="008B4D3C" w:rsidRPr="00B374C1" w:rsidRDefault="00000000" w:rsidP="000E47FC">
      <w:pPr>
        <w:pStyle w:val="TableofFigures"/>
        <w:rPr>
          <w:rFonts w:asciiTheme="minorHAnsi" w:eastAsiaTheme="minorEastAsia" w:hAnsiTheme="minorHAnsi" w:cstheme="minorBidi"/>
          <w:noProof/>
          <w:kern w:val="2"/>
          <w:sz w:val="22"/>
          <w:szCs w:val="22"/>
          <w:lang w:val="vi-VN"/>
          <w14:ligatures w14:val="standardContextual"/>
        </w:rPr>
      </w:pPr>
      <w:hyperlink w:anchor="_Toc182467819" w:history="1">
        <w:r w:rsidR="008B4D3C" w:rsidRPr="00B374C1">
          <w:rPr>
            <w:rStyle w:val="Hyperlink"/>
            <w:noProof/>
            <w:lang w:val="vi-VN"/>
          </w:rPr>
          <w:t>Hình 3. 28 Lựa chọn mã vận chuyển</w:t>
        </w:r>
        <w:r w:rsidR="008B4D3C" w:rsidRPr="00B374C1">
          <w:rPr>
            <w:noProof/>
            <w:webHidden/>
            <w:lang w:val="vi-VN"/>
          </w:rPr>
          <w:tab/>
        </w:r>
        <w:r w:rsidR="008B4D3C" w:rsidRPr="00B374C1">
          <w:rPr>
            <w:noProof/>
            <w:webHidden/>
            <w:lang w:val="vi-VN"/>
          </w:rPr>
          <w:fldChar w:fldCharType="begin"/>
        </w:r>
        <w:r w:rsidR="008B4D3C" w:rsidRPr="00B374C1">
          <w:rPr>
            <w:noProof/>
            <w:webHidden/>
            <w:lang w:val="vi-VN"/>
          </w:rPr>
          <w:instrText xml:space="preserve"> PAGEREF _Toc182467819 \h </w:instrText>
        </w:r>
        <w:r w:rsidR="008B4D3C" w:rsidRPr="00B374C1">
          <w:rPr>
            <w:noProof/>
            <w:webHidden/>
            <w:lang w:val="vi-VN"/>
          </w:rPr>
        </w:r>
        <w:r w:rsidR="008B4D3C" w:rsidRPr="00B374C1">
          <w:rPr>
            <w:noProof/>
            <w:webHidden/>
            <w:lang w:val="vi-VN"/>
          </w:rPr>
          <w:fldChar w:fldCharType="separate"/>
        </w:r>
        <w:r w:rsidR="008B4D3C" w:rsidRPr="00B374C1">
          <w:rPr>
            <w:noProof/>
            <w:webHidden/>
            <w:lang w:val="vi-VN"/>
          </w:rPr>
          <w:t>84</w:t>
        </w:r>
        <w:r w:rsidR="008B4D3C" w:rsidRPr="00B374C1">
          <w:rPr>
            <w:noProof/>
            <w:webHidden/>
            <w:lang w:val="vi-VN"/>
          </w:rPr>
          <w:fldChar w:fldCharType="end"/>
        </w:r>
      </w:hyperlink>
    </w:p>
    <w:p w14:paraId="627D6D62" w14:textId="7C97D514" w:rsidR="008B4D3C" w:rsidRPr="00B374C1" w:rsidRDefault="00000000" w:rsidP="000E47FC">
      <w:pPr>
        <w:pStyle w:val="TableofFigures"/>
        <w:rPr>
          <w:rFonts w:asciiTheme="minorHAnsi" w:eastAsiaTheme="minorEastAsia" w:hAnsiTheme="minorHAnsi" w:cstheme="minorBidi"/>
          <w:noProof/>
          <w:kern w:val="2"/>
          <w:sz w:val="22"/>
          <w:szCs w:val="22"/>
          <w:lang w:val="vi-VN"/>
          <w14:ligatures w14:val="standardContextual"/>
        </w:rPr>
      </w:pPr>
      <w:hyperlink w:anchor="_Toc182467820" w:history="1">
        <w:r w:rsidR="008B4D3C" w:rsidRPr="00B374C1">
          <w:rPr>
            <w:rStyle w:val="Hyperlink"/>
            <w:noProof/>
            <w:lang w:val="vi-VN"/>
          </w:rPr>
          <w:t>Hình 3. 29 Chi tiết về đơn hàng đã đặt, địa chỉ cần giao, đơn vị vận chuyển,…</w:t>
        </w:r>
        <w:r w:rsidR="008B4D3C" w:rsidRPr="00B374C1">
          <w:rPr>
            <w:noProof/>
            <w:webHidden/>
            <w:lang w:val="vi-VN"/>
          </w:rPr>
          <w:tab/>
        </w:r>
        <w:r w:rsidR="008B4D3C" w:rsidRPr="00B374C1">
          <w:rPr>
            <w:noProof/>
            <w:webHidden/>
            <w:lang w:val="vi-VN"/>
          </w:rPr>
          <w:fldChar w:fldCharType="begin"/>
        </w:r>
        <w:r w:rsidR="008B4D3C" w:rsidRPr="00B374C1">
          <w:rPr>
            <w:noProof/>
            <w:webHidden/>
            <w:lang w:val="vi-VN"/>
          </w:rPr>
          <w:instrText xml:space="preserve"> PAGEREF _Toc182467820 \h </w:instrText>
        </w:r>
        <w:r w:rsidR="008B4D3C" w:rsidRPr="00B374C1">
          <w:rPr>
            <w:noProof/>
            <w:webHidden/>
            <w:lang w:val="vi-VN"/>
          </w:rPr>
        </w:r>
        <w:r w:rsidR="008B4D3C" w:rsidRPr="00B374C1">
          <w:rPr>
            <w:noProof/>
            <w:webHidden/>
            <w:lang w:val="vi-VN"/>
          </w:rPr>
          <w:fldChar w:fldCharType="separate"/>
        </w:r>
        <w:r w:rsidR="008B4D3C" w:rsidRPr="00B374C1">
          <w:rPr>
            <w:noProof/>
            <w:webHidden/>
            <w:lang w:val="vi-VN"/>
          </w:rPr>
          <w:t>85</w:t>
        </w:r>
        <w:r w:rsidR="008B4D3C" w:rsidRPr="00B374C1">
          <w:rPr>
            <w:noProof/>
            <w:webHidden/>
            <w:lang w:val="vi-VN"/>
          </w:rPr>
          <w:fldChar w:fldCharType="end"/>
        </w:r>
      </w:hyperlink>
    </w:p>
    <w:p w14:paraId="00DA3B8C" w14:textId="2B76FDEA" w:rsidR="008B4D3C" w:rsidRPr="00B374C1" w:rsidRDefault="00000000" w:rsidP="000E47FC">
      <w:pPr>
        <w:pStyle w:val="TableofFigures"/>
        <w:rPr>
          <w:rFonts w:asciiTheme="minorHAnsi" w:eastAsiaTheme="minorEastAsia" w:hAnsiTheme="minorHAnsi" w:cstheme="minorBidi"/>
          <w:noProof/>
          <w:kern w:val="2"/>
          <w:sz w:val="22"/>
          <w:szCs w:val="22"/>
          <w:lang w:val="vi-VN"/>
          <w14:ligatures w14:val="standardContextual"/>
        </w:rPr>
      </w:pPr>
      <w:hyperlink w:anchor="_Toc182467821" w:history="1">
        <w:r w:rsidR="008B4D3C" w:rsidRPr="00B374C1">
          <w:rPr>
            <w:rStyle w:val="Hyperlink"/>
            <w:noProof/>
            <w:lang w:val="vi-VN"/>
          </w:rPr>
          <w:t>Hình 3. 30 Giao diện thông báo đặt hàng thành công</w:t>
        </w:r>
        <w:r w:rsidR="008B4D3C" w:rsidRPr="00B374C1">
          <w:rPr>
            <w:noProof/>
            <w:webHidden/>
            <w:lang w:val="vi-VN"/>
          </w:rPr>
          <w:tab/>
        </w:r>
        <w:r w:rsidR="008B4D3C" w:rsidRPr="00B374C1">
          <w:rPr>
            <w:noProof/>
            <w:webHidden/>
            <w:lang w:val="vi-VN"/>
          </w:rPr>
          <w:fldChar w:fldCharType="begin"/>
        </w:r>
        <w:r w:rsidR="008B4D3C" w:rsidRPr="00B374C1">
          <w:rPr>
            <w:noProof/>
            <w:webHidden/>
            <w:lang w:val="vi-VN"/>
          </w:rPr>
          <w:instrText xml:space="preserve"> PAGEREF _Toc182467821 \h </w:instrText>
        </w:r>
        <w:r w:rsidR="008B4D3C" w:rsidRPr="00B374C1">
          <w:rPr>
            <w:noProof/>
            <w:webHidden/>
            <w:lang w:val="vi-VN"/>
          </w:rPr>
        </w:r>
        <w:r w:rsidR="008B4D3C" w:rsidRPr="00B374C1">
          <w:rPr>
            <w:noProof/>
            <w:webHidden/>
            <w:lang w:val="vi-VN"/>
          </w:rPr>
          <w:fldChar w:fldCharType="separate"/>
        </w:r>
        <w:r w:rsidR="008B4D3C" w:rsidRPr="00B374C1">
          <w:rPr>
            <w:noProof/>
            <w:webHidden/>
            <w:lang w:val="vi-VN"/>
          </w:rPr>
          <w:t>86</w:t>
        </w:r>
        <w:r w:rsidR="008B4D3C" w:rsidRPr="00B374C1">
          <w:rPr>
            <w:noProof/>
            <w:webHidden/>
            <w:lang w:val="vi-VN"/>
          </w:rPr>
          <w:fldChar w:fldCharType="end"/>
        </w:r>
      </w:hyperlink>
    </w:p>
    <w:p w14:paraId="4F2B0F66" w14:textId="448E1056" w:rsidR="008B4D3C" w:rsidRPr="00B374C1" w:rsidRDefault="00000000" w:rsidP="000E47FC">
      <w:pPr>
        <w:pStyle w:val="TableofFigures"/>
        <w:rPr>
          <w:rFonts w:asciiTheme="minorHAnsi" w:eastAsiaTheme="minorEastAsia" w:hAnsiTheme="minorHAnsi" w:cstheme="minorBidi"/>
          <w:noProof/>
          <w:kern w:val="2"/>
          <w:sz w:val="22"/>
          <w:szCs w:val="22"/>
          <w:lang w:val="vi-VN"/>
          <w14:ligatures w14:val="standardContextual"/>
        </w:rPr>
      </w:pPr>
      <w:hyperlink w:anchor="_Toc182467822" w:history="1">
        <w:r w:rsidR="008B4D3C" w:rsidRPr="00B374C1">
          <w:rPr>
            <w:rStyle w:val="Hyperlink"/>
            <w:noProof/>
            <w:lang w:val="vi-VN"/>
          </w:rPr>
          <w:t>Hình 3. 31 Giao diện in thông tin đơn hàng</w:t>
        </w:r>
        <w:r w:rsidR="008B4D3C" w:rsidRPr="00B374C1">
          <w:rPr>
            <w:noProof/>
            <w:webHidden/>
            <w:lang w:val="vi-VN"/>
          </w:rPr>
          <w:tab/>
        </w:r>
        <w:r w:rsidR="008B4D3C" w:rsidRPr="00B374C1">
          <w:rPr>
            <w:noProof/>
            <w:webHidden/>
            <w:lang w:val="vi-VN"/>
          </w:rPr>
          <w:fldChar w:fldCharType="begin"/>
        </w:r>
        <w:r w:rsidR="008B4D3C" w:rsidRPr="00B374C1">
          <w:rPr>
            <w:noProof/>
            <w:webHidden/>
            <w:lang w:val="vi-VN"/>
          </w:rPr>
          <w:instrText xml:space="preserve"> PAGEREF _Toc182467822 \h </w:instrText>
        </w:r>
        <w:r w:rsidR="008B4D3C" w:rsidRPr="00B374C1">
          <w:rPr>
            <w:noProof/>
            <w:webHidden/>
            <w:lang w:val="vi-VN"/>
          </w:rPr>
        </w:r>
        <w:r w:rsidR="008B4D3C" w:rsidRPr="00B374C1">
          <w:rPr>
            <w:noProof/>
            <w:webHidden/>
            <w:lang w:val="vi-VN"/>
          </w:rPr>
          <w:fldChar w:fldCharType="separate"/>
        </w:r>
        <w:r w:rsidR="008B4D3C" w:rsidRPr="00B374C1">
          <w:rPr>
            <w:noProof/>
            <w:webHidden/>
            <w:lang w:val="vi-VN"/>
          </w:rPr>
          <w:t>87</w:t>
        </w:r>
        <w:r w:rsidR="008B4D3C" w:rsidRPr="00B374C1">
          <w:rPr>
            <w:noProof/>
            <w:webHidden/>
            <w:lang w:val="vi-VN"/>
          </w:rPr>
          <w:fldChar w:fldCharType="end"/>
        </w:r>
      </w:hyperlink>
    </w:p>
    <w:p w14:paraId="41FA95F8" w14:textId="149AEBCA" w:rsidR="008B4D3C" w:rsidRPr="00B374C1" w:rsidRDefault="00000000" w:rsidP="000E47FC">
      <w:pPr>
        <w:pStyle w:val="TableofFigures"/>
        <w:rPr>
          <w:rFonts w:asciiTheme="minorHAnsi" w:eastAsiaTheme="minorEastAsia" w:hAnsiTheme="minorHAnsi" w:cstheme="minorBidi"/>
          <w:noProof/>
          <w:kern w:val="2"/>
          <w:sz w:val="22"/>
          <w:szCs w:val="22"/>
          <w:lang w:val="vi-VN"/>
          <w14:ligatures w14:val="standardContextual"/>
        </w:rPr>
      </w:pPr>
      <w:hyperlink w:anchor="_Toc182467823" w:history="1">
        <w:r w:rsidR="008B4D3C" w:rsidRPr="00B374C1">
          <w:rPr>
            <w:rStyle w:val="Hyperlink"/>
            <w:noProof/>
            <w:lang w:val="vi-VN"/>
          </w:rPr>
          <w:t>Hình 3. 32 Thông tin chi tiết đơn hàng khi in</w:t>
        </w:r>
        <w:r w:rsidR="008B4D3C" w:rsidRPr="00B374C1">
          <w:rPr>
            <w:noProof/>
            <w:webHidden/>
            <w:lang w:val="vi-VN"/>
          </w:rPr>
          <w:tab/>
        </w:r>
        <w:r w:rsidR="008B4D3C" w:rsidRPr="00B374C1">
          <w:rPr>
            <w:noProof/>
            <w:webHidden/>
            <w:lang w:val="vi-VN"/>
          </w:rPr>
          <w:fldChar w:fldCharType="begin"/>
        </w:r>
        <w:r w:rsidR="008B4D3C" w:rsidRPr="00B374C1">
          <w:rPr>
            <w:noProof/>
            <w:webHidden/>
            <w:lang w:val="vi-VN"/>
          </w:rPr>
          <w:instrText xml:space="preserve"> PAGEREF _Toc182467823 \h </w:instrText>
        </w:r>
        <w:r w:rsidR="008B4D3C" w:rsidRPr="00B374C1">
          <w:rPr>
            <w:noProof/>
            <w:webHidden/>
            <w:lang w:val="vi-VN"/>
          </w:rPr>
        </w:r>
        <w:r w:rsidR="008B4D3C" w:rsidRPr="00B374C1">
          <w:rPr>
            <w:noProof/>
            <w:webHidden/>
            <w:lang w:val="vi-VN"/>
          </w:rPr>
          <w:fldChar w:fldCharType="separate"/>
        </w:r>
        <w:r w:rsidR="008B4D3C" w:rsidRPr="00B374C1">
          <w:rPr>
            <w:noProof/>
            <w:webHidden/>
            <w:lang w:val="vi-VN"/>
          </w:rPr>
          <w:t>88</w:t>
        </w:r>
        <w:r w:rsidR="008B4D3C" w:rsidRPr="00B374C1">
          <w:rPr>
            <w:noProof/>
            <w:webHidden/>
            <w:lang w:val="vi-VN"/>
          </w:rPr>
          <w:fldChar w:fldCharType="end"/>
        </w:r>
      </w:hyperlink>
    </w:p>
    <w:p w14:paraId="45582F33" w14:textId="0F9051AE" w:rsidR="008B4D3C" w:rsidRPr="00B374C1" w:rsidRDefault="00000000" w:rsidP="000E47FC">
      <w:pPr>
        <w:pStyle w:val="TableofFigures"/>
        <w:rPr>
          <w:rFonts w:asciiTheme="minorHAnsi" w:eastAsiaTheme="minorEastAsia" w:hAnsiTheme="minorHAnsi" w:cstheme="minorBidi"/>
          <w:noProof/>
          <w:kern w:val="2"/>
          <w:sz w:val="22"/>
          <w:szCs w:val="22"/>
          <w:lang w:val="vi-VN"/>
          <w14:ligatures w14:val="standardContextual"/>
        </w:rPr>
      </w:pPr>
      <w:hyperlink w:anchor="_Toc182467824" w:history="1">
        <w:r w:rsidR="008B4D3C" w:rsidRPr="00B374C1">
          <w:rPr>
            <w:rStyle w:val="Hyperlink"/>
            <w:noProof/>
            <w:lang w:val="vi-VN"/>
          </w:rPr>
          <w:t>Hình 3. 33 Giao diện contact với admin website khi cần phản hồi</w:t>
        </w:r>
        <w:r w:rsidR="008B4D3C" w:rsidRPr="00B374C1">
          <w:rPr>
            <w:noProof/>
            <w:webHidden/>
            <w:lang w:val="vi-VN"/>
          </w:rPr>
          <w:tab/>
        </w:r>
        <w:r w:rsidR="008B4D3C" w:rsidRPr="00B374C1">
          <w:rPr>
            <w:noProof/>
            <w:webHidden/>
            <w:lang w:val="vi-VN"/>
          </w:rPr>
          <w:fldChar w:fldCharType="begin"/>
        </w:r>
        <w:r w:rsidR="008B4D3C" w:rsidRPr="00B374C1">
          <w:rPr>
            <w:noProof/>
            <w:webHidden/>
            <w:lang w:val="vi-VN"/>
          </w:rPr>
          <w:instrText xml:space="preserve"> PAGEREF _Toc182467824 \h </w:instrText>
        </w:r>
        <w:r w:rsidR="008B4D3C" w:rsidRPr="00B374C1">
          <w:rPr>
            <w:noProof/>
            <w:webHidden/>
            <w:lang w:val="vi-VN"/>
          </w:rPr>
        </w:r>
        <w:r w:rsidR="008B4D3C" w:rsidRPr="00B374C1">
          <w:rPr>
            <w:noProof/>
            <w:webHidden/>
            <w:lang w:val="vi-VN"/>
          </w:rPr>
          <w:fldChar w:fldCharType="separate"/>
        </w:r>
        <w:r w:rsidR="008B4D3C" w:rsidRPr="00B374C1">
          <w:rPr>
            <w:noProof/>
            <w:webHidden/>
            <w:lang w:val="vi-VN"/>
          </w:rPr>
          <w:t>89</w:t>
        </w:r>
        <w:r w:rsidR="008B4D3C" w:rsidRPr="00B374C1">
          <w:rPr>
            <w:noProof/>
            <w:webHidden/>
            <w:lang w:val="vi-VN"/>
          </w:rPr>
          <w:fldChar w:fldCharType="end"/>
        </w:r>
      </w:hyperlink>
    </w:p>
    <w:p w14:paraId="631784C7" w14:textId="5570FE52" w:rsidR="008B4D3C" w:rsidRPr="00B374C1" w:rsidRDefault="00000000" w:rsidP="000E47FC">
      <w:pPr>
        <w:pStyle w:val="TableofFigures"/>
        <w:rPr>
          <w:rFonts w:asciiTheme="minorHAnsi" w:eastAsiaTheme="minorEastAsia" w:hAnsiTheme="minorHAnsi" w:cstheme="minorBidi"/>
          <w:noProof/>
          <w:kern w:val="2"/>
          <w:sz w:val="22"/>
          <w:szCs w:val="22"/>
          <w:lang w:val="vi-VN"/>
          <w14:ligatures w14:val="standardContextual"/>
        </w:rPr>
      </w:pPr>
      <w:hyperlink w:anchor="_Toc182467825" w:history="1">
        <w:r w:rsidR="008B4D3C" w:rsidRPr="00B374C1">
          <w:rPr>
            <w:rStyle w:val="Hyperlink"/>
            <w:noProof/>
            <w:lang w:val="vi-VN"/>
          </w:rPr>
          <w:t>Hình 3. 34 Email khi khách hàng muốn gửi phản hồi đến hệ thống</w:t>
        </w:r>
        <w:r w:rsidR="008B4D3C" w:rsidRPr="00B374C1">
          <w:rPr>
            <w:noProof/>
            <w:webHidden/>
            <w:lang w:val="vi-VN"/>
          </w:rPr>
          <w:tab/>
        </w:r>
        <w:r w:rsidR="008B4D3C" w:rsidRPr="00B374C1">
          <w:rPr>
            <w:noProof/>
            <w:webHidden/>
            <w:lang w:val="vi-VN"/>
          </w:rPr>
          <w:fldChar w:fldCharType="begin"/>
        </w:r>
        <w:r w:rsidR="008B4D3C" w:rsidRPr="00B374C1">
          <w:rPr>
            <w:noProof/>
            <w:webHidden/>
            <w:lang w:val="vi-VN"/>
          </w:rPr>
          <w:instrText xml:space="preserve"> PAGEREF _Toc182467825 \h </w:instrText>
        </w:r>
        <w:r w:rsidR="008B4D3C" w:rsidRPr="00B374C1">
          <w:rPr>
            <w:noProof/>
            <w:webHidden/>
            <w:lang w:val="vi-VN"/>
          </w:rPr>
        </w:r>
        <w:r w:rsidR="008B4D3C" w:rsidRPr="00B374C1">
          <w:rPr>
            <w:noProof/>
            <w:webHidden/>
            <w:lang w:val="vi-VN"/>
          </w:rPr>
          <w:fldChar w:fldCharType="separate"/>
        </w:r>
        <w:r w:rsidR="008B4D3C" w:rsidRPr="00B374C1">
          <w:rPr>
            <w:noProof/>
            <w:webHidden/>
            <w:lang w:val="vi-VN"/>
          </w:rPr>
          <w:t>89</w:t>
        </w:r>
        <w:r w:rsidR="008B4D3C" w:rsidRPr="00B374C1">
          <w:rPr>
            <w:noProof/>
            <w:webHidden/>
            <w:lang w:val="vi-VN"/>
          </w:rPr>
          <w:fldChar w:fldCharType="end"/>
        </w:r>
      </w:hyperlink>
    </w:p>
    <w:p w14:paraId="184DAA8D" w14:textId="338A3D80" w:rsidR="008B4D3C" w:rsidRPr="00B374C1" w:rsidRDefault="00000000" w:rsidP="000E47FC">
      <w:pPr>
        <w:pStyle w:val="TableofFigures"/>
        <w:rPr>
          <w:rFonts w:asciiTheme="minorHAnsi" w:eastAsiaTheme="minorEastAsia" w:hAnsiTheme="minorHAnsi" w:cstheme="minorBidi"/>
          <w:noProof/>
          <w:kern w:val="2"/>
          <w:sz w:val="22"/>
          <w:szCs w:val="22"/>
          <w:lang w:val="vi-VN"/>
          <w14:ligatures w14:val="standardContextual"/>
        </w:rPr>
      </w:pPr>
      <w:hyperlink w:anchor="_Toc182467826" w:history="1">
        <w:r w:rsidR="008B4D3C" w:rsidRPr="00B374C1">
          <w:rPr>
            <w:rStyle w:val="Hyperlink"/>
            <w:noProof/>
            <w:lang w:val="vi-VN"/>
          </w:rPr>
          <w:t>Hình 3. 35 Giao diện đăng nhập Magento Admin</w:t>
        </w:r>
        <w:r w:rsidR="008B4D3C" w:rsidRPr="00B374C1">
          <w:rPr>
            <w:noProof/>
            <w:webHidden/>
            <w:lang w:val="vi-VN"/>
          </w:rPr>
          <w:tab/>
        </w:r>
        <w:r w:rsidR="008B4D3C" w:rsidRPr="00B374C1">
          <w:rPr>
            <w:noProof/>
            <w:webHidden/>
            <w:lang w:val="vi-VN"/>
          </w:rPr>
          <w:fldChar w:fldCharType="begin"/>
        </w:r>
        <w:r w:rsidR="008B4D3C" w:rsidRPr="00B374C1">
          <w:rPr>
            <w:noProof/>
            <w:webHidden/>
            <w:lang w:val="vi-VN"/>
          </w:rPr>
          <w:instrText xml:space="preserve"> PAGEREF _Toc182467826 \h </w:instrText>
        </w:r>
        <w:r w:rsidR="008B4D3C" w:rsidRPr="00B374C1">
          <w:rPr>
            <w:noProof/>
            <w:webHidden/>
            <w:lang w:val="vi-VN"/>
          </w:rPr>
        </w:r>
        <w:r w:rsidR="008B4D3C" w:rsidRPr="00B374C1">
          <w:rPr>
            <w:noProof/>
            <w:webHidden/>
            <w:lang w:val="vi-VN"/>
          </w:rPr>
          <w:fldChar w:fldCharType="separate"/>
        </w:r>
        <w:r w:rsidR="008B4D3C" w:rsidRPr="00B374C1">
          <w:rPr>
            <w:noProof/>
            <w:webHidden/>
            <w:lang w:val="vi-VN"/>
          </w:rPr>
          <w:t>90</w:t>
        </w:r>
        <w:r w:rsidR="008B4D3C" w:rsidRPr="00B374C1">
          <w:rPr>
            <w:noProof/>
            <w:webHidden/>
            <w:lang w:val="vi-VN"/>
          </w:rPr>
          <w:fldChar w:fldCharType="end"/>
        </w:r>
      </w:hyperlink>
    </w:p>
    <w:p w14:paraId="7694980B" w14:textId="539D0418" w:rsidR="008B4D3C" w:rsidRPr="00B374C1" w:rsidRDefault="00000000" w:rsidP="000E47FC">
      <w:pPr>
        <w:pStyle w:val="TableofFigures"/>
        <w:rPr>
          <w:rFonts w:asciiTheme="minorHAnsi" w:eastAsiaTheme="minorEastAsia" w:hAnsiTheme="minorHAnsi" w:cstheme="minorBidi"/>
          <w:noProof/>
          <w:kern w:val="2"/>
          <w:sz w:val="22"/>
          <w:szCs w:val="22"/>
          <w:lang w:val="vi-VN"/>
          <w14:ligatures w14:val="standardContextual"/>
        </w:rPr>
      </w:pPr>
      <w:hyperlink w:anchor="_Toc182467827" w:history="1">
        <w:r w:rsidR="008B4D3C" w:rsidRPr="00B374C1">
          <w:rPr>
            <w:rStyle w:val="Hyperlink"/>
            <w:noProof/>
            <w:lang w:val="vi-VN"/>
          </w:rPr>
          <w:t>Hình 3. 36 Giao diện quên mật khẩu Magento Admin</w:t>
        </w:r>
        <w:r w:rsidR="008B4D3C" w:rsidRPr="00B374C1">
          <w:rPr>
            <w:noProof/>
            <w:webHidden/>
            <w:lang w:val="vi-VN"/>
          </w:rPr>
          <w:tab/>
        </w:r>
        <w:r w:rsidR="008B4D3C" w:rsidRPr="00B374C1">
          <w:rPr>
            <w:noProof/>
            <w:webHidden/>
            <w:lang w:val="vi-VN"/>
          </w:rPr>
          <w:fldChar w:fldCharType="begin"/>
        </w:r>
        <w:r w:rsidR="008B4D3C" w:rsidRPr="00B374C1">
          <w:rPr>
            <w:noProof/>
            <w:webHidden/>
            <w:lang w:val="vi-VN"/>
          </w:rPr>
          <w:instrText xml:space="preserve"> PAGEREF _Toc182467827 \h </w:instrText>
        </w:r>
        <w:r w:rsidR="008B4D3C" w:rsidRPr="00B374C1">
          <w:rPr>
            <w:noProof/>
            <w:webHidden/>
            <w:lang w:val="vi-VN"/>
          </w:rPr>
        </w:r>
        <w:r w:rsidR="008B4D3C" w:rsidRPr="00B374C1">
          <w:rPr>
            <w:noProof/>
            <w:webHidden/>
            <w:lang w:val="vi-VN"/>
          </w:rPr>
          <w:fldChar w:fldCharType="separate"/>
        </w:r>
        <w:r w:rsidR="008B4D3C" w:rsidRPr="00B374C1">
          <w:rPr>
            <w:noProof/>
            <w:webHidden/>
            <w:lang w:val="vi-VN"/>
          </w:rPr>
          <w:t>91</w:t>
        </w:r>
        <w:r w:rsidR="008B4D3C" w:rsidRPr="00B374C1">
          <w:rPr>
            <w:noProof/>
            <w:webHidden/>
            <w:lang w:val="vi-VN"/>
          </w:rPr>
          <w:fldChar w:fldCharType="end"/>
        </w:r>
      </w:hyperlink>
    </w:p>
    <w:p w14:paraId="3D99E05F" w14:textId="2D18DBB6" w:rsidR="008B4D3C" w:rsidRPr="00B374C1" w:rsidRDefault="00000000" w:rsidP="000E47FC">
      <w:pPr>
        <w:pStyle w:val="TableofFigures"/>
        <w:rPr>
          <w:rFonts w:asciiTheme="minorHAnsi" w:eastAsiaTheme="minorEastAsia" w:hAnsiTheme="minorHAnsi" w:cstheme="minorBidi"/>
          <w:noProof/>
          <w:kern w:val="2"/>
          <w:sz w:val="22"/>
          <w:szCs w:val="22"/>
          <w:lang w:val="vi-VN"/>
          <w14:ligatures w14:val="standardContextual"/>
        </w:rPr>
      </w:pPr>
      <w:hyperlink w:anchor="_Toc182467828" w:history="1">
        <w:r w:rsidR="008B4D3C" w:rsidRPr="00B374C1">
          <w:rPr>
            <w:rStyle w:val="Hyperlink"/>
            <w:noProof/>
            <w:lang w:val="vi-VN"/>
          </w:rPr>
          <w:t>Hình 3. 37 Thêm thông tin tài khoản từ Admin</w:t>
        </w:r>
        <w:r w:rsidR="008B4D3C" w:rsidRPr="00B374C1">
          <w:rPr>
            <w:noProof/>
            <w:webHidden/>
            <w:lang w:val="vi-VN"/>
          </w:rPr>
          <w:tab/>
        </w:r>
        <w:r w:rsidR="008B4D3C" w:rsidRPr="00B374C1">
          <w:rPr>
            <w:noProof/>
            <w:webHidden/>
            <w:lang w:val="vi-VN"/>
          </w:rPr>
          <w:fldChar w:fldCharType="begin"/>
        </w:r>
        <w:r w:rsidR="008B4D3C" w:rsidRPr="00B374C1">
          <w:rPr>
            <w:noProof/>
            <w:webHidden/>
            <w:lang w:val="vi-VN"/>
          </w:rPr>
          <w:instrText xml:space="preserve"> PAGEREF _Toc182467828 \h </w:instrText>
        </w:r>
        <w:r w:rsidR="008B4D3C" w:rsidRPr="00B374C1">
          <w:rPr>
            <w:noProof/>
            <w:webHidden/>
            <w:lang w:val="vi-VN"/>
          </w:rPr>
        </w:r>
        <w:r w:rsidR="008B4D3C" w:rsidRPr="00B374C1">
          <w:rPr>
            <w:noProof/>
            <w:webHidden/>
            <w:lang w:val="vi-VN"/>
          </w:rPr>
          <w:fldChar w:fldCharType="separate"/>
        </w:r>
        <w:r w:rsidR="008B4D3C" w:rsidRPr="00B374C1">
          <w:rPr>
            <w:noProof/>
            <w:webHidden/>
            <w:lang w:val="vi-VN"/>
          </w:rPr>
          <w:t>92</w:t>
        </w:r>
        <w:r w:rsidR="008B4D3C" w:rsidRPr="00B374C1">
          <w:rPr>
            <w:noProof/>
            <w:webHidden/>
            <w:lang w:val="vi-VN"/>
          </w:rPr>
          <w:fldChar w:fldCharType="end"/>
        </w:r>
      </w:hyperlink>
    </w:p>
    <w:p w14:paraId="53417873" w14:textId="5A3C6CE2" w:rsidR="008B4D3C" w:rsidRPr="00B374C1" w:rsidRDefault="00000000" w:rsidP="000E47FC">
      <w:pPr>
        <w:pStyle w:val="TableofFigures"/>
        <w:rPr>
          <w:rFonts w:asciiTheme="minorHAnsi" w:eastAsiaTheme="minorEastAsia" w:hAnsiTheme="minorHAnsi" w:cstheme="minorBidi"/>
          <w:noProof/>
          <w:kern w:val="2"/>
          <w:sz w:val="22"/>
          <w:szCs w:val="22"/>
          <w:lang w:val="vi-VN"/>
          <w14:ligatures w14:val="standardContextual"/>
        </w:rPr>
      </w:pPr>
      <w:hyperlink w:anchor="_Toc182467829" w:history="1">
        <w:r w:rsidR="008B4D3C" w:rsidRPr="00B374C1">
          <w:rPr>
            <w:rStyle w:val="Hyperlink"/>
            <w:noProof/>
            <w:lang w:val="vi-VN"/>
          </w:rPr>
          <w:t>Hình 3. 38 Thêm thông tin tài khoản từ Admin(2)</w:t>
        </w:r>
        <w:r w:rsidR="008B4D3C" w:rsidRPr="00B374C1">
          <w:rPr>
            <w:noProof/>
            <w:webHidden/>
            <w:lang w:val="vi-VN"/>
          </w:rPr>
          <w:tab/>
        </w:r>
        <w:r w:rsidR="008B4D3C" w:rsidRPr="00B374C1">
          <w:rPr>
            <w:noProof/>
            <w:webHidden/>
            <w:lang w:val="vi-VN"/>
          </w:rPr>
          <w:fldChar w:fldCharType="begin"/>
        </w:r>
        <w:r w:rsidR="008B4D3C" w:rsidRPr="00B374C1">
          <w:rPr>
            <w:noProof/>
            <w:webHidden/>
            <w:lang w:val="vi-VN"/>
          </w:rPr>
          <w:instrText xml:space="preserve"> PAGEREF _Toc182467829 \h </w:instrText>
        </w:r>
        <w:r w:rsidR="008B4D3C" w:rsidRPr="00B374C1">
          <w:rPr>
            <w:noProof/>
            <w:webHidden/>
            <w:lang w:val="vi-VN"/>
          </w:rPr>
        </w:r>
        <w:r w:rsidR="008B4D3C" w:rsidRPr="00B374C1">
          <w:rPr>
            <w:noProof/>
            <w:webHidden/>
            <w:lang w:val="vi-VN"/>
          </w:rPr>
          <w:fldChar w:fldCharType="separate"/>
        </w:r>
        <w:r w:rsidR="008B4D3C" w:rsidRPr="00B374C1">
          <w:rPr>
            <w:noProof/>
            <w:webHidden/>
            <w:lang w:val="vi-VN"/>
          </w:rPr>
          <w:t>92</w:t>
        </w:r>
        <w:r w:rsidR="008B4D3C" w:rsidRPr="00B374C1">
          <w:rPr>
            <w:noProof/>
            <w:webHidden/>
            <w:lang w:val="vi-VN"/>
          </w:rPr>
          <w:fldChar w:fldCharType="end"/>
        </w:r>
      </w:hyperlink>
    </w:p>
    <w:p w14:paraId="11B6A8C0" w14:textId="2E346056" w:rsidR="008B4D3C" w:rsidRPr="00B374C1" w:rsidRDefault="00000000" w:rsidP="000E47FC">
      <w:pPr>
        <w:pStyle w:val="TableofFigures"/>
        <w:rPr>
          <w:rFonts w:asciiTheme="minorHAnsi" w:eastAsiaTheme="minorEastAsia" w:hAnsiTheme="minorHAnsi" w:cstheme="minorBidi"/>
          <w:noProof/>
          <w:kern w:val="2"/>
          <w:sz w:val="22"/>
          <w:szCs w:val="22"/>
          <w:lang w:val="vi-VN"/>
          <w14:ligatures w14:val="standardContextual"/>
        </w:rPr>
      </w:pPr>
      <w:hyperlink w:anchor="_Toc182467830" w:history="1">
        <w:r w:rsidR="008B4D3C" w:rsidRPr="00B374C1">
          <w:rPr>
            <w:rStyle w:val="Hyperlink"/>
            <w:noProof/>
            <w:lang w:val="vi-VN"/>
          </w:rPr>
          <w:t>Hình 3. 39 Thông báo email khi Admin đăng ký</w:t>
        </w:r>
        <w:r w:rsidR="008B4D3C" w:rsidRPr="00B374C1">
          <w:rPr>
            <w:noProof/>
            <w:webHidden/>
            <w:lang w:val="vi-VN"/>
          </w:rPr>
          <w:tab/>
        </w:r>
        <w:r w:rsidR="008B4D3C" w:rsidRPr="00B374C1">
          <w:rPr>
            <w:noProof/>
            <w:webHidden/>
            <w:lang w:val="vi-VN"/>
          </w:rPr>
          <w:fldChar w:fldCharType="begin"/>
        </w:r>
        <w:r w:rsidR="008B4D3C" w:rsidRPr="00B374C1">
          <w:rPr>
            <w:noProof/>
            <w:webHidden/>
            <w:lang w:val="vi-VN"/>
          </w:rPr>
          <w:instrText xml:space="preserve"> PAGEREF _Toc182467830 \h </w:instrText>
        </w:r>
        <w:r w:rsidR="008B4D3C" w:rsidRPr="00B374C1">
          <w:rPr>
            <w:noProof/>
            <w:webHidden/>
            <w:lang w:val="vi-VN"/>
          </w:rPr>
        </w:r>
        <w:r w:rsidR="008B4D3C" w:rsidRPr="00B374C1">
          <w:rPr>
            <w:noProof/>
            <w:webHidden/>
            <w:lang w:val="vi-VN"/>
          </w:rPr>
          <w:fldChar w:fldCharType="separate"/>
        </w:r>
        <w:r w:rsidR="008B4D3C" w:rsidRPr="00B374C1">
          <w:rPr>
            <w:noProof/>
            <w:webHidden/>
            <w:lang w:val="vi-VN"/>
          </w:rPr>
          <w:t>93</w:t>
        </w:r>
        <w:r w:rsidR="008B4D3C" w:rsidRPr="00B374C1">
          <w:rPr>
            <w:noProof/>
            <w:webHidden/>
            <w:lang w:val="vi-VN"/>
          </w:rPr>
          <w:fldChar w:fldCharType="end"/>
        </w:r>
      </w:hyperlink>
    </w:p>
    <w:p w14:paraId="2774807A" w14:textId="2582557A" w:rsidR="008B4D3C" w:rsidRPr="00B374C1" w:rsidRDefault="00000000" w:rsidP="000E47FC">
      <w:pPr>
        <w:pStyle w:val="TableofFigures"/>
        <w:rPr>
          <w:rFonts w:asciiTheme="minorHAnsi" w:eastAsiaTheme="minorEastAsia" w:hAnsiTheme="minorHAnsi" w:cstheme="minorBidi"/>
          <w:noProof/>
          <w:kern w:val="2"/>
          <w:sz w:val="22"/>
          <w:szCs w:val="22"/>
          <w:lang w:val="vi-VN"/>
          <w14:ligatures w14:val="standardContextual"/>
        </w:rPr>
      </w:pPr>
      <w:hyperlink w:anchor="_Toc182467831" w:history="1">
        <w:r w:rsidR="008B4D3C" w:rsidRPr="00B374C1">
          <w:rPr>
            <w:rStyle w:val="Hyperlink"/>
            <w:noProof/>
            <w:lang w:val="vi-VN"/>
          </w:rPr>
          <w:t>Hình 3. 40 Danh sách tài khoản được tạo trên website</w:t>
        </w:r>
        <w:r w:rsidR="008B4D3C" w:rsidRPr="00B374C1">
          <w:rPr>
            <w:noProof/>
            <w:webHidden/>
            <w:lang w:val="vi-VN"/>
          </w:rPr>
          <w:tab/>
        </w:r>
        <w:r w:rsidR="008B4D3C" w:rsidRPr="00B374C1">
          <w:rPr>
            <w:noProof/>
            <w:webHidden/>
            <w:lang w:val="vi-VN"/>
          </w:rPr>
          <w:fldChar w:fldCharType="begin"/>
        </w:r>
        <w:r w:rsidR="008B4D3C" w:rsidRPr="00B374C1">
          <w:rPr>
            <w:noProof/>
            <w:webHidden/>
            <w:lang w:val="vi-VN"/>
          </w:rPr>
          <w:instrText xml:space="preserve"> PAGEREF _Toc182467831 \h </w:instrText>
        </w:r>
        <w:r w:rsidR="008B4D3C" w:rsidRPr="00B374C1">
          <w:rPr>
            <w:noProof/>
            <w:webHidden/>
            <w:lang w:val="vi-VN"/>
          </w:rPr>
        </w:r>
        <w:r w:rsidR="008B4D3C" w:rsidRPr="00B374C1">
          <w:rPr>
            <w:noProof/>
            <w:webHidden/>
            <w:lang w:val="vi-VN"/>
          </w:rPr>
          <w:fldChar w:fldCharType="separate"/>
        </w:r>
        <w:r w:rsidR="008B4D3C" w:rsidRPr="00B374C1">
          <w:rPr>
            <w:noProof/>
            <w:webHidden/>
            <w:lang w:val="vi-VN"/>
          </w:rPr>
          <w:t>93</w:t>
        </w:r>
        <w:r w:rsidR="008B4D3C" w:rsidRPr="00B374C1">
          <w:rPr>
            <w:noProof/>
            <w:webHidden/>
            <w:lang w:val="vi-VN"/>
          </w:rPr>
          <w:fldChar w:fldCharType="end"/>
        </w:r>
      </w:hyperlink>
    </w:p>
    <w:p w14:paraId="3B71A109" w14:textId="68CD42A2" w:rsidR="008B4D3C" w:rsidRPr="00B374C1" w:rsidRDefault="00000000" w:rsidP="000E47FC">
      <w:pPr>
        <w:pStyle w:val="TableofFigures"/>
        <w:rPr>
          <w:rFonts w:asciiTheme="minorHAnsi" w:eastAsiaTheme="minorEastAsia" w:hAnsiTheme="minorHAnsi" w:cstheme="minorBidi"/>
          <w:noProof/>
          <w:kern w:val="2"/>
          <w:sz w:val="22"/>
          <w:szCs w:val="22"/>
          <w:lang w:val="vi-VN"/>
          <w14:ligatures w14:val="standardContextual"/>
        </w:rPr>
      </w:pPr>
      <w:hyperlink w:anchor="_Toc182467832" w:history="1">
        <w:r w:rsidR="008B4D3C" w:rsidRPr="00B374C1">
          <w:rPr>
            <w:rStyle w:val="Hyperlink"/>
            <w:noProof/>
            <w:lang w:val="vi-VN"/>
          </w:rPr>
          <w:t>Hình 3. 41 Thanh tìm kiếm trong danh mục tài khoản khách hàng</w:t>
        </w:r>
        <w:r w:rsidR="008B4D3C" w:rsidRPr="00B374C1">
          <w:rPr>
            <w:noProof/>
            <w:webHidden/>
            <w:lang w:val="vi-VN"/>
          </w:rPr>
          <w:tab/>
        </w:r>
        <w:r w:rsidR="008B4D3C" w:rsidRPr="00B374C1">
          <w:rPr>
            <w:noProof/>
            <w:webHidden/>
            <w:lang w:val="vi-VN"/>
          </w:rPr>
          <w:fldChar w:fldCharType="begin"/>
        </w:r>
        <w:r w:rsidR="008B4D3C" w:rsidRPr="00B374C1">
          <w:rPr>
            <w:noProof/>
            <w:webHidden/>
            <w:lang w:val="vi-VN"/>
          </w:rPr>
          <w:instrText xml:space="preserve"> PAGEREF _Toc182467832 \h </w:instrText>
        </w:r>
        <w:r w:rsidR="008B4D3C" w:rsidRPr="00B374C1">
          <w:rPr>
            <w:noProof/>
            <w:webHidden/>
            <w:lang w:val="vi-VN"/>
          </w:rPr>
        </w:r>
        <w:r w:rsidR="008B4D3C" w:rsidRPr="00B374C1">
          <w:rPr>
            <w:noProof/>
            <w:webHidden/>
            <w:lang w:val="vi-VN"/>
          </w:rPr>
          <w:fldChar w:fldCharType="separate"/>
        </w:r>
        <w:r w:rsidR="008B4D3C" w:rsidRPr="00B374C1">
          <w:rPr>
            <w:noProof/>
            <w:webHidden/>
            <w:lang w:val="vi-VN"/>
          </w:rPr>
          <w:t>94</w:t>
        </w:r>
        <w:r w:rsidR="008B4D3C" w:rsidRPr="00B374C1">
          <w:rPr>
            <w:noProof/>
            <w:webHidden/>
            <w:lang w:val="vi-VN"/>
          </w:rPr>
          <w:fldChar w:fldCharType="end"/>
        </w:r>
      </w:hyperlink>
    </w:p>
    <w:p w14:paraId="113BB282" w14:textId="0F6C35B6" w:rsidR="008B4D3C" w:rsidRPr="00B374C1" w:rsidRDefault="00000000" w:rsidP="000E47FC">
      <w:pPr>
        <w:pStyle w:val="TableofFigures"/>
        <w:rPr>
          <w:rFonts w:asciiTheme="minorHAnsi" w:eastAsiaTheme="minorEastAsia" w:hAnsiTheme="minorHAnsi" w:cstheme="minorBidi"/>
          <w:noProof/>
          <w:kern w:val="2"/>
          <w:sz w:val="22"/>
          <w:szCs w:val="22"/>
          <w:lang w:val="vi-VN"/>
          <w14:ligatures w14:val="standardContextual"/>
        </w:rPr>
      </w:pPr>
      <w:hyperlink w:anchor="_Toc182467833" w:history="1">
        <w:r w:rsidR="008B4D3C" w:rsidRPr="00B374C1">
          <w:rPr>
            <w:rStyle w:val="Hyperlink"/>
            <w:noProof/>
            <w:lang w:val="vi-VN"/>
          </w:rPr>
          <w:t>Hình 3. 42 Lọc thông minh trong danh mục tài khoản</w:t>
        </w:r>
        <w:r w:rsidR="008B4D3C" w:rsidRPr="00B374C1">
          <w:rPr>
            <w:noProof/>
            <w:webHidden/>
            <w:lang w:val="vi-VN"/>
          </w:rPr>
          <w:tab/>
        </w:r>
        <w:r w:rsidR="008B4D3C" w:rsidRPr="00B374C1">
          <w:rPr>
            <w:noProof/>
            <w:webHidden/>
            <w:lang w:val="vi-VN"/>
          </w:rPr>
          <w:fldChar w:fldCharType="begin"/>
        </w:r>
        <w:r w:rsidR="008B4D3C" w:rsidRPr="00B374C1">
          <w:rPr>
            <w:noProof/>
            <w:webHidden/>
            <w:lang w:val="vi-VN"/>
          </w:rPr>
          <w:instrText xml:space="preserve"> PAGEREF _Toc182467833 \h </w:instrText>
        </w:r>
        <w:r w:rsidR="008B4D3C" w:rsidRPr="00B374C1">
          <w:rPr>
            <w:noProof/>
            <w:webHidden/>
            <w:lang w:val="vi-VN"/>
          </w:rPr>
        </w:r>
        <w:r w:rsidR="008B4D3C" w:rsidRPr="00B374C1">
          <w:rPr>
            <w:noProof/>
            <w:webHidden/>
            <w:lang w:val="vi-VN"/>
          </w:rPr>
          <w:fldChar w:fldCharType="separate"/>
        </w:r>
        <w:r w:rsidR="008B4D3C" w:rsidRPr="00B374C1">
          <w:rPr>
            <w:noProof/>
            <w:webHidden/>
            <w:lang w:val="vi-VN"/>
          </w:rPr>
          <w:t>94</w:t>
        </w:r>
        <w:r w:rsidR="008B4D3C" w:rsidRPr="00B374C1">
          <w:rPr>
            <w:noProof/>
            <w:webHidden/>
            <w:lang w:val="vi-VN"/>
          </w:rPr>
          <w:fldChar w:fldCharType="end"/>
        </w:r>
      </w:hyperlink>
    </w:p>
    <w:p w14:paraId="3A3BEFB5" w14:textId="29D9AB66" w:rsidR="008B4D3C" w:rsidRPr="00B374C1" w:rsidRDefault="00000000" w:rsidP="000E47FC">
      <w:pPr>
        <w:pStyle w:val="TableofFigures"/>
        <w:rPr>
          <w:rFonts w:asciiTheme="minorHAnsi" w:eastAsiaTheme="minorEastAsia" w:hAnsiTheme="minorHAnsi" w:cstheme="minorBidi"/>
          <w:noProof/>
          <w:kern w:val="2"/>
          <w:sz w:val="22"/>
          <w:szCs w:val="22"/>
          <w:lang w:val="vi-VN"/>
          <w14:ligatures w14:val="standardContextual"/>
        </w:rPr>
      </w:pPr>
      <w:hyperlink w:anchor="_Toc182467834" w:history="1">
        <w:r w:rsidR="008B4D3C" w:rsidRPr="00B374C1">
          <w:rPr>
            <w:rStyle w:val="Hyperlink"/>
            <w:noProof/>
            <w:lang w:val="vi-VN"/>
          </w:rPr>
          <w:t>Hình 3. 43 Giao diện danh sách khách hàng có thể chỉnh sửa</w:t>
        </w:r>
        <w:r w:rsidR="008B4D3C" w:rsidRPr="00B374C1">
          <w:rPr>
            <w:noProof/>
            <w:webHidden/>
            <w:lang w:val="vi-VN"/>
          </w:rPr>
          <w:tab/>
        </w:r>
        <w:r w:rsidR="008B4D3C" w:rsidRPr="00B374C1">
          <w:rPr>
            <w:noProof/>
            <w:webHidden/>
            <w:lang w:val="vi-VN"/>
          </w:rPr>
          <w:fldChar w:fldCharType="begin"/>
        </w:r>
        <w:r w:rsidR="008B4D3C" w:rsidRPr="00B374C1">
          <w:rPr>
            <w:noProof/>
            <w:webHidden/>
            <w:lang w:val="vi-VN"/>
          </w:rPr>
          <w:instrText xml:space="preserve"> PAGEREF _Toc182467834 \h </w:instrText>
        </w:r>
        <w:r w:rsidR="008B4D3C" w:rsidRPr="00B374C1">
          <w:rPr>
            <w:noProof/>
            <w:webHidden/>
            <w:lang w:val="vi-VN"/>
          </w:rPr>
        </w:r>
        <w:r w:rsidR="008B4D3C" w:rsidRPr="00B374C1">
          <w:rPr>
            <w:noProof/>
            <w:webHidden/>
            <w:lang w:val="vi-VN"/>
          </w:rPr>
          <w:fldChar w:fldCharType="separate"/>
        </w:r>
        <w:r w:rsidR="008B4D3C" w:rsidRPr="00B374C1">
          <w:rPr>
            <w:noProof/>
            <w:webHidden/>
            <w:lang w:val="vi-VN"/>
          </w:rPr>
          <w:t>94</w:t>
        </w:r>
        <w:r w:rsidR="008B4D3C" w:rsidRPr="00B374C1">
          <w:rPr>
            <w:noProof/>
            <w:webHidden/>
            <w:lang w:val="vi-VN"/>
          </w:rPr>
          <w:fldChar w:fldCharType="end"/>
        </w:r>
      </w:hyperlink>
    </w:p>
    <w:p w14:paraId="2867BB5C" w14:textId="4248277C" w:rsidR="008B4D3C" w:rsidRPr="00B374C1" w:rsidRDefault="00000000" w:rsidP="000E47FC">
      <w:pPr>
        <w:pStyle w:val="TableofFigures"/>
        <w:rPr>
          <w:rFonts w:asciiTheme="minorHAnsi" w:eastAsiaTheme="minorEastAsia" w:hAnsiTheme="minorHAnsi" w:cstheme="minorBidi"/>
          <w:noProof/>
          <w:kern w:val="2"/>
          <w:sz w:val="22"/>
          <w:szCs w:val="22"/>
          <w:lang w:val="vi-VN"/>
          <w14:ligatures w14:val="standardContextual"/>
        </w:rPr>
      </w:pPr>
      <w:hyperlink w:anchor="_Toc182467835" w:history="1">
        <w:r w:rsidR="008B4D3C" w:rsidRPr="00B374C1">
          <w:rPr>
            <w:rStyle w:val="Hyperlink"/>
            <w:noProof/>
            <w:lang w:val="vi-VN"/>
          </w:rPr>
          <w:t>Hình 3. 44 Giao diện chỉnh sửa tài khoản khách hàng “Customer View”</w:t>
        </w:r>
        <w:r w:rsidR="008B4D3C" w:rsidRPr="00B374C1">
          <w:rPr>
            <w:noProof/>
            <w:webHidden/>
            <w:lang w:val="vi-VN"/>
          </w:rPr>
          <w:tab/>
        </w:r>
        <w:r w:rsidR="008B4D3C" w:rsidRPr="00B374C1">
          <w:rPr>
            <w:noProof/>
            <w:webHidden/>
            <w:lang w:val="vi-VN"/>
          </w:rPr>
          <w:fldChar w:fldCharType="begin"/>
        </w:r>
        <w:r w:rsidR="008B4D3C" w:rsidRPr="00B374C1">
          <w:rPr>
            <w:noProof/>
            <w:webHidden/>
            <w:lang w:val="vi-VN"/>
          </w:rPr>
          <w:instrText xml:space="preserve"> PAGEREF _Toc182467835 \h </w:instrText>
        </w:r>
        <w:r w:rsidR="008B4D3C" w:rsidRPr="00B374C1">
          <w:rPr>
            <w:noProof/>
            <w:webHidden/>
            <w:lang w:val="vi-VN"/>
          </w:rPr>
        </w:r>
        <w:r w:rsidR="008B4D3C" w:rsidRPr="00B374C1">
          <w:rPr>
            <w:noProof/>
            <w:webHidden/>
            <w:lang w:val="vi-VN"/>
          </w:rPr>
          <w:fldChar w:fldCharType="separate"/>
        </w:r>
        <w:r w:rsidR="008B4D3C" w:rsidRPr="00B374C1">
          <w:rPr>
            <w:noProof/>
            <w:webHidden/>
            <w:lang w:val="vi-VN"/>
          </w:rPr>
          <w:t>95</w:t>
        </w:r>
        <w:r w:rsidR="008B4D3C" w:rsidRPr="00B374C1">
          <w:rPr>
            <w:noProof/>
            <w:webHidden/>
            <w:lang w:val="vi-VN"/>
          </w:rPr>
          <w:fldChar w:fldCharType="end"/>
        </w:r>
      </w:hyperlink>
    </w:p>
    <w:p w14:paraId="2E8B92A3" w14:textId="534CA220" w:rsidR="008B4D3C" w:rsidRPr="00B374C1" w:rsidRDefault="00000000" w:rsidP="000E47FC">
      <w:pPr>
        <w:pStyle w:val="TableofFigures"/>
        <w:rPr>
          <w:rFonts w:asciiTheme="minorHAnsi" w:eastAsiaTheme="minorEastAsia" w:hAnsiTheme="minorHAnsi" w:cstheme="minorBidi"/>
          <w:noProof/>
          <w:kern w:val="2"/>
          <w:sz w:val="22"/>
          <w:szCs w:val="22"/>
          <w:lang w:val="vi-VN"/>
          <w14:ligatures w14:val="standardContextual"/>
        </w:rPr>
      </w:pPr>
      <w:hyperlink w:anchor="_Toc182467836" w:history="1">
        <w:r w:rsidR="008B4D3C" w:rsidRPr="00B374C1">
          <w:rPr>
            <w:rStyle w:val="Hyperlink"/>
            <w:noProof/>
            <w:lang w:val="vi-VN"/>
          </w:rPr>
          <w:t>Hình 3. 45 Giao diện chỉnh sửa tài khoản khách hàng “Account Information”</w:t>
        </w:r>
        <w:r w:rsidR="008B4D3C" w:rsidRPr="00B374C1">
          <w:rPr>
            <w:noProof/>
            <w:webHidden/>
            <w:lang w:val="vi-VN"/>
          </w:rPr>
          <w:tab/>
        </w:r>
        <w:r w:rsidR="008B4D3C" w:rsidRPr="00B374C1">
          <w:rPr>
            <w:noProof/>
            <w:webHidden/>
            <w:lang w:val="vi-VN"/>
          </w:rPr>
          <w:fldChar w:fldCharType="begin"/>
        </w:r>
        <w:r w:rsidR="008B4D3C" w:rsidRPr="00B374C1">
          <w:rPr>
            <w:noProof/>
            <w:webHidden/>
            <w:lang w:val="vi-VN"/>
          </w:rPr>
          <w:instrText xml:space="preserve"> PAGEREF _Toc182467836 \h </w:instrText>
        </w:r>
        <w:r w:rsidR="008B4D3C" w:rsidRPr="00B374C1">
          <w:rPr>
            <w:noProof/>
            <w:webHidden/>
            <w:lang w:val="vi-VN"/>
          </w:rPr>
        </w:r>
        <w:r w:rsidR="008B4D3C" w:rsidRPr="00B374C1">
          <w:rPr>
            <w:noProof/>
            <w:webHidden/>
            <w:lang w:val="vi-VN"/>
          </w:rPr>
          <w:fldChar w:fldCharType="separate"/>
        </w:r>
        <w:r w:rsidR="008B4D3C" w:rsidRPr="00B374C1">
          <w:rPr>
            <w:noProof/>
            <w:webHidden/>
            <w:lang w:val="vi-VN"/>
          </w:rPr>
          <w:t>95</w:t>
        </w:r>
        <w:r w:rsidR="008B4D3C" w:rsidRPr="00B374C1">
          <w:rPr>
            <w:noProof/>
            <w:webHidden/>
            <w:lang w:val="vi-VN"/>
          </w:rPr>
          <w:fldChar w:fldCharType="end"/>
        </w:r>
      </w:hyperlink>
    </w:p>
    <w:p w14:paraId="3B85455E" w14:textId="2AA3EE57" w:rsidR="008B4D3C" w:rsidRPr="00B374C1" w:rsidRDefault="00000000" w:rsidP="000E47FC">
      <w:pPr>
        <w:pStyle w:val="TableofFigures"/>
        <w:rPr>
          <w:rFonts w:asciiTheme="minorHAnsi" w:eastAsiaTheme="minorEastAsia" w:hAnsiTheme="minorHAnsi" w:cstheme="minorBidi"/>
          <w:noProof/>
          <w:kern w:val="2"/>
          <w:sz w:val="22"/>
          <w:szCs w:val="22"/>
          <w:lang w:val="vi-VN"/>
          <w14:ligatures w14:val="standardContextual"/>
        </w:rPr>
      </w:pPr>
      <w:hyperlink w:anchor="_Toc182467837" w:history="1">
        <w:r w:rsidR="008B4D3C" w:rsidRPr="00B374C1">
          <w:rPr>
            <w:rStyle w:val="Hyperlink"/>
            <w:noProof/>
            <w:lang w:val="vi-VN"/>
          </w:rPr>
          <w:t>Hình 3. 46 Giao diện chỉnh sửa tài khoản khách hàng “Addresses”</w:t>
        </w:r>
        <w:r w:rsidR="008B4D3C" w:rsidRPr="00B374C1">
          <w:rPr>
            <w:noProof/>
            <w:webHidden/>
            <w:lang w:val="vi-VN"/>
          </w:rPr>
          <w:tab/>
        </w:r>
        <w:r w:rsidR="008B4D3C" w:rsidRPr="00B374C1">
          <w:rPr>
            <w:noProof/>
            <w:webHidden/>
            <w:lang w:val="vi-VN"/>
          </w:rPr>
          <w:fldChar w:fldCharType="begin"/>
        </w:r>
        <w:r w:rsidR="008B4D3C" w:rsidRPr="00B374C1">
          <w:rPr>
            <w:noProof/>
            <w:webHidden/>
            <w:lang w:val="vi-VN"/>
          </w:rPr>
          <w:instrText xml:space="preserve"> PAGEREF _Toc182467837 \h </w:instrText>
        </w:r>
        <w:r w:rsidR="008B4D3C" w:rsidRPr="00B374C1">
          <w:rPr>
            <w:noProof/>
            <w:webHidden/>
            <w:lang w:val="vi-VN"/>
          </w:rPr>
        </w:r>
        <w:r w:rsidR="008B4D3C" w:rsidRPr="00B374C1">
          <w:rPr>
            <w:noProof/>
            <w:webHidden/>
            <w:lang w:val="vi-VN"/>
          </w:rPr>
          <w:fldChar w:fldCharType="separate"/>
        </w:r>
        <w:r w:rsidR="008B4D3C" w:rsidRPr="00B374C1">
          <w:rPr>
            <w:noProof/>
            <w:webHidden/>
            <w:lang w:val="vi-VN"/>
          </w:rPr>
          <w:t>96</w:t>
        </w:r>
        <w:r w:rsidR="008B4D3C" w:rsidRPr="00B374C1">
          <w:rPr>
            <w:noProof/>
            <w:webHidden/>
            <w:lang w:val="vi-VN"/>
          </w:rPr>
          <w:fldChar w:fldCharType="end"/>
        </w:r>
      </w:hyperlink>
    </w:p>
    <w:p w14:paraId="02C2EBF0" w14:textId="37640E90" w:rsidR="008B4D3C" w:rsidRPr="00B374C1" w:rsidRDefault="00000000" w:rsidP="000E47FC">
      <w:pPr>
        <w:pStyle w:val="TableofFigures"/>
        <w:rPr>
          <w:rFonts w:asciiTheme="minorHAnsi" w:eastAsiaTheme="minorEastAsia" w:hAnsiTheme="minorHAnsi" w:cstheme="minorBidi"/>
          <w:noProof/>
          <w:kern w:val="2"/>
          <w:sz w:val="22"/>
          <w:szCs w:val="22"/>
          <w:lang w:val="vi-VN"/>
          <w14:ligatures w14:val="standardContextual"/>
        </w:rPr>
      </w:pPr>
      <w:hyperlink w:anchor="_Toc182467838" w:history="1">
        <w:r w:rsidR="008B4D3C" w:rsidRPr="00B374C1">
          <w:rPr>
            <w:rStyle w:val="Hyperlink"/>
            <w:noProof/>
            <w:lang w:val="vi-VN"/>
          </w:rPr>
          <w:t>Hình 3. 47 Giao diện “New Address” và nhập thông tin cần thiết</w:t>
        </w:r>
        <w:r w:rsidR="008B4D3C" w:rsidRPr="00B374C1">
          <w:rPr>
            <w:noProof/>
            <w:webHidden/>
            <w:lang w:val="vi-VN"/>
          </w:rPr>
          <w:tab/>
        </w:r>
        <w:r w:rsidR="008B4D3C" w:rsidRPr="00B374C1">
          <w:rPr>
            <w:noProof/>
            <w:webHidden/>
            <w:lang w:val="vi-VN"/>
          </w:rPr>
          <w:fldChar w:fldCharType="begin"/>
        </w:r>
        <w:r w:rsidR="008B4D3C" w:rsidRPr="00B374C1">
          <w:rPr>
            <w:noProof/>
            <w:webHidden/>
            <w:lang w:val="vi-VN"/>
          </w:rPr>
          <w:instrText xml:space="preserve"> PAGEREF _Toc182467838 \h </w:instrText>
        </w:r>
        <w:r w:rsidR="008B4D3C" w:rsidRPr="00B374C1">
          <w:rPr>
            <w:noProof/>
            <w:webHidden/>
            <w:lang w:val="vi-VN"/>
          </w:rPr>
        </w:r>
        <w:r w:rsidR="008B4D3C" w:rsidRPr="00B374C1">
          <w:rPr>
            <w:noProof/>
            <w:webHidden/>
            <w:lang w:val="vi-VN"/>
          </w:rPr>
          <w:fldChar w:fldCharType="separate"/>
        </w:r>
        <w:r w:rsidR="008B4D3C" w:rsidRPr="00B374C1">
          <w:rPr>
            <w:noProof/>
            <w:webHidden/>
            <w:lang w:val="vi-VN"/>
          </w:rPr>
          <w:t>96</w:t>
        </w:r>
        <w:r w:rsidR="008B4D3C" w:rsidRPr="00B374C1">
          <w:rPr>
            <w:noProof/>
            <w:webHidden/>
            <w:lang w:val="vi-VN"/>
          </w:rPr>
          <w:fldChar w:fldCharType="end"/>
        </w:r>
      </w:hyperlink>
    </w:p>
    <w:p w14:paraId="0AE1FFED" w14:textId="238ECED4" w:rsidR="008B4D3C" w:rsidRPr="00B374C1" w:rsidRDefault="00000000" w:rsidP="000E47FC">
      <w:pPr>
        <w:pStyle w:val="TableofFigures"/>
        <w:rPr>
          <w:rFonts w:asciiTheme="minorHAnsi" w:eastAsiaTheme="minorEastAsia" w:hAnsiTheme="minorHAnsi" w:cstheme="minorBidi"/>
          <w:noProof/>
          <w:kern w:val="2"/>
          <w:sz w:val="22"/>
          <w:szCs w:val="22"/>
          <w:lang w:val="vi-VN"/>
          <w14:ligatures w14:val="standardContextual"/>
        </w:rPr>
      </w:pPr>
      <w:hyperlink w:anchor="_Toc182467839" w:history="1">
        <w:r w:rsidR="008B4D3C" w:rsidRPr="00B374C1">
          <w:rPr>
            <w:rStyle w:val="Hyperlink"/>
            <w:noProof/>
            <w:lang w:val="vi-VN"/>
          </w:rPr>
          <w:t>Hình 3. 48 Nhập thông tin để thêm địa chỉ cho khách hàng</w:t>
        </w:r>
        <w:r w:rsidR="008B4D3C" w:rsidRPr="00B374C1">
          <w:rPr>
            <w:noProof/>
            <w:webHidden/>
            <w:lang w:val="vi-VN"/>
          </w:rPr>
          <w:tab/>
        </w:r>
        <w:r w:rsidR="008B4D3C" w:rsidRPr="00B374C1">
          <w:rPr>
            <w:noProof/>
            <w:webHidden/>
            <w:lang w:val="vi-VN"/>
          </w:rPr>
          <w:fldChar w:fldCharType="begin"/>
        </w:r>
        <w:r w:rsidR="008B4D3C" w:rsidRPr="00B374C1">
          <w:rPr>
            <w:noProof/>
            <w:webHidden/>
            <w:lang w:val="vi-VN"/>
          </w:rPr>
          <w:instrText xml:space="preserve"> PAGEREF _Toc182467839 \h </w:instrText>
        </w:r>
        <w:r w:rsidR="008B4D3C" w:rsidRPr="00B374C1">
          <w:rPr>
            <w:noProof/>
            <w:webHidden/>
            <w:lang w:val="vi-VN"/>
          </w:rPr>
        </w:r>
        <w:r w:rsidR="008B4D3C" w:rsidRPr="00B374C1">
          <w:rPr>
            <w:noProof/>
            <w:webHidden/>
            <w:lang w:val="vi-VN"/>
          </w:rPr>
          <w:fldChar w:fldCharType="separate"/>
        </w:r>
        <w:r w:rsidR="008B4D3C" w:rsidRPr="00B374C1">
          <w:rPr>
            <w:noProof/>
            <w:webHidden/>
            <w:lang w:val="vi-VN"/>
          </w:rPr>
          <w:t>97</w:t>
        </w:r>
        <w:r w:rsidR="008B4D3C" w:rsidRPr="00B374C1">
          <w:rPr>
            <w:noProof/>
            <w:webHidden/>
            <w:lang w:val="vi-VN"/>
          </w:rPr>
          <w:fldChar w:fldCharType="end"/>
        </w:r>
      </w:hyperlink>
    </w:p>
    <w:p w14:paraId="1B23E13F" w14:textId="5EB69C6A" w:rsidR="008B4D3C" w:rsidRPr="00B374C1" w:rsidRDefault="00000000" w:rsidP="000E47FC">
      <w:pPr>
        <w:pStyle w:val="TableofFigures"/>
        <w:rPr>
          <w:rFonts w:asciiTheme="minorHAnsi" w:eastAsiaTheme="minorEastAsia" w:hAnsiTheme="minorHAnsi" w:cstheme="minorBidi"/>
          <w:noProof/>
          <w:kern w:val="2"/>
          <w:sz w:val="22"/>
          <w:szCs w:val="22"/>
          <w:lang w:val="vi-VN"/>
          <w14:ligatures w14:val="standardContextual"/>
        </w:rPr>
      </w:pPr>
      <w:hyperlink w:anchor="_Toc182467840" w:history="1">
        <w:r w:rsidR="008B4D3C" w:rsidRPr="00B374C1">
          <w:rPr>
            <w:rStyle w:val="Hyperlink"/>
            <w:noProof/>
            <w:lang w:val="vi-VN"/>
          </w:rPr>
          <w:t xml:space="preserve">Hình 3. 49 </w:t>
        </w:r>
        <w:r w:rsidR="008B4D3C" w:rsidRPr="00B374C1">
          <w:rPr>
            <w:rStyle w:val="Hyperlink"/>
            <w:i/>
            <w:noProof/>
            <w:lang w:val="vi-VN"/>
          </w:rPr>
          <w:t>Giao diện chỉnh sửa khách hàng “Orders”</w:t>
        </w:r>
        <w:r w:rsidR="008B4D3C" w:rsidRPr="00B374C1">
          <w:rPr>
            <w:noProof/>
            <w:webHidden/>
            <w:lang w:val="vi-VN"/>
          </w:rPr>
          <w:tab/>
        </w:r>
        <w:r w:rsidR="008B4D3C" w:rsidRPr="00B374C1">
          <w:rPr>
            <w:noProof/>
            <w:webHidden/>
            <w:lang w:val="vi-VN"/>
          </w:rPr>
          <w:fldChar w:fldCharType="begin"/>
        </w:r>
        <w:r w:rsidR="008B4D3C" w:rsidRPr="00B374C1">
          <w:rPr>
            <w:noProof/>
            <w:webHidden/>
            <w:lang w:val="vi-VN"/>
          </w:rPr>
          <w:instrText xml:space="preserve"> PAGEREF _Toc182467840 \h </w:instrText>
        </w:r>
        <w:r w:rsidR="008B4D3C" w:rsidRPr="00B374C1">
          <w:rPr>
            <w:noProof/>
            <w:webHidden/>
            <w:lang w:val="vi-VN"/>
          </w:rPr>
        </w:r>
        <w:r w:rsidR="008B4D3C" w:rsidRPr="00B374C1">
          <w:rPr>
            <w:noProof/>
            <w:webHidden/>
            <w:lang w:val="vi-VN"/>
          </w:rPr>
          <w:fldChar w:fldCharType="separate"/>
        </w:r>
        <w:r w:rsidR="008B4D3C" w:rsidRPr="00B374C1">
          <w:rPr>
            <w:noProof/>
            <w:webHidden/>
            <w:lang w:val="vi-VN"/>
          </w:rPr>
          <w:t>97</w:t>
        </w:r>
        <w:r w:rsidR="008B4D3C" w:rsidRPr="00B374C1">
          <w:rPr>
            <w:noProof/>
            <w:webHidden/>
            <w:lang w:val="vi-VN"/>
          </w:rPr>
          <w:fldChar w:fldCharType="end"/>
        </w:r>
      </w:hyperlink>
    </w:p>
    <w:p w14:paraId="4A84F68F" w14:textId="03B8FDAF" w:rsidR="008B4D3C" w:rsidRPr="00B374C1" w:rsidRDefault="00000000" w:rsidP="000E47FC">
      <w:pPr>
        <w:pStyle w:val="TableofFigures"/>
        <w:rPr>
          <w:rFonts w:asciiTheme="minorHAnsi" w:eastAsiaTheme="minorEastAsia" w:hAnsiTheme="minorHAnsi" w:cstheme="minorBidi"/>
          <w:noProof/>
          <w:kern w:val="2"/>
          <w:sz w:val="22"/>
          <w:szCs w:val="22"/>
          <w:lang w:val="vi-VN"/>
          <w14:ligatures w14:val="standardContextual"/>
        </w:rPr>
      </w:pPr>
      <w:hyperlink w:anchor="_Toc182467841" w:history="1">
        <w:r w:rsidR="008B4D3C" w:rsidRPr="00B374C1">
          <w:rPr>
            <w:rStyle w:val="Hyperlink"/>
            <w:noProof/>
            <w:lang w:val="vi-VN"/>
          </w:rPr>
          <w:t xml:space="preserve">Hình 3. 50 </w:t>
        </w:r>
        <w:r w:rsidR="008B4D3C" w:rsidRPr="00B374C1">
          <w:rPr>
            <w:rStyle w:val="Hyperlink"/>
            <w:i/>
            <w:noProof/>
            <w:lang w:val="vi-VN"/>
          </w:rPr>
          <w:t>Giao diện chỉnh sửa khách hàng “Shopping cart”</w:t>
        </w:r>
        <w:r w:rsidR="008B4D3C" w:rsidRPr="00B374C1">
          <w:rPr>
            <w:noProof/>
            <w:webHidden/>
            <w:lang w:val="vi-VN"/>
          </w:rPr>
          <w:tab/>
        </w:r>
        <w:r w:rsidR="008B4D3C" w:rsidRPr="00B374C1">
          <w:rPr>
            <w:noProof/>
            <w:webHidden/>
            <w:lang w:val="vi-VN"/>
          </w:rPr>
          <w:fldChar w:fldCharType="begin"/>
        </w:r>
        <w:r w:rsidR="008B4D3C" w:rsidRPr="00B374C1">
          <w:rPr>
            <w:noProof/>
            <w:webHidden/>
            <w:lang w:val="vi-VN"/>
          </w:rPr>
          <w:instrText xml:space="preserve"> PAGEREF _Toc182467841 \h </w:instrText>
        </w:r>
        <w:r w:rsidR="008B4D3C" w:rsidRPr="00B374C1">
          <w:rPr>
            <w:noProof/>
            <w:webHidden/>
            <w:lang w:val="vi-VN"/>
          </w:rPr>
        </w:r>
        <w:r w:rsidR="008B4D3C" w:rsidRPr="00B374C1">
          <w:rPr>
            <w:noProof/>
            <w:webHidden/>
            <w:lang w:val="vi-VN"/>
          </w:rPr>
          <w:fldChar w:fldCharType="separate"/>
        </w:r>
        <w:r w:rsidR="008B4D3C" w:rsidRPr="00B374C1">
          <w:rPr>
            <w:noProof/>
            <w:webHidden/>
            <w:lang w:val="vi-VN"/>
          </w:rPr>
          <w:t>98</w:t>
        </w:r>
        <w:r w:rsidR="008B4D3C" w:rsidRPr="00B374C1">
          <w:rPr>
            <w:noProof/>
            <w:webHidden/>
            <w:lang w:val="vi-VN"/>
          </w:rPr>
          <w:fldChar w:fldCharType="end"/>
        </w:r>
      </w:hyperlink>
    </w:p>
    <w:p w14:paraId="69F39DE2" w14:textId="6C1356CB" w:rsidR="008B4D3C" w:rsidRPr="00B374C1" w:rsidRDefault="00000000" w:rsidP="000E47FC">
      <w:pPr>
        <w:pStyle w:val="TableofFigures"/>
        <w:rPr>
          <w:rFonts w:asciiTheme="minorHAnsi" w:eastAsiaTheme="minorEastAsia" w:hAnsiTheme="minorHAnsi" w:cstheme="minorBidi"/>
          <w:noProof/>
          <w:kern w:val="2"/>
          <w:sz w:val="22"/>
          <w:szCs w:val="22"/>
          <w:lang w:val="vi-VN"/>
          <w14:ligatures w14:val="standardContextual"/>
        </w:rPr>
      </w:pPr>
      <w:hyperlink w:anchor="_Toc182467842" w:history="1">
        <w:r w:rsidR="008B4D3C" w:rsidRPr="00B374C1">
          <w:rPr>
            <w:rStyle w:val="Hyperlink"/>
            <w:noProof/>
            <w:lang w:val="vi-VN"/>
          </w:rPr>
          <w:t xml:space="preserve">Hình 3. 51 </w:t>
        </w:r>
        <w:r w:rsidR="008B4D3C" w:rsidRPr="00B374C1">
          <w:rPr>
            <w:rStyle w:val="Hyperlink"/>
            <w:i/>
            <w:noProof/>
            <w:lang w:val="vi-VN"/>
          </w:rPr>
          <w:t>Giao diện chỉnh sửa khách hàng “Newsletter”</w:t>
        </w:r>
        <w:r w:rsidR="008B4D3C" w:rsidRPr="00B374C1">
          <w:rPr>
            <w:noProof/>
            <w:webHidden/>
            <w:lang w:val="vi-VN"/>
          </w:rPr>
          <w:tab/>
        </w:r>
        <w:r w:rsidR="008B4D3C" w:rsidRPr="00B374C1">
          <w:rPr>
            <w:noProof/>
            <w:webHidden/>
            <w:lang w:val="vi-VN"/>
          </w:rPr>
          <w:fldChar w:fldCharType="begin"/>
        </w:r>
        <w:r w:rsidR="008B4D3C" w:rsidRPr="00B374C1">
          <w:rPr>
            <w:noProof/>
            <w:webHidden/>
            <w:lang w:val="vi-VN"/>
          </w:rPr>
          <w:instrText xml:space="preserve"> PAGEREF _Toc182467842 \h </w:instrText>
        </w:r>
        <w:r w:rsidR="008B4D3C" w:rsidRPr="00B374C1">
          <w:rPr>
            <w:noProof/>
            <w:webHidden/>
            <w:lang w:val="vi-VN"/>
          </w:rPr>
        </w:r>
        <w:r w:rsidR="008B4D3C" w:rsidRPr="00B374C1">
          <w:rPr>
            <w:noProof/>
            <w:webHidden/>
            <w:lang w:val="vi-VN"/>
          </w:rPr>
          <w:fldChar w:fldCharType="separate"/>
        </w:r>
        <w:r w:rsidR="008B4D3C" w:rsidRPr="00B374C1">
          <w:rPr>
            <w:noProof/>
            <w:webHidden/>
            <w:lang w:val="vi-VN"/>
          </w:rPr>
          <w:t>98</w:t>
        </w:r>
        <w:r w:rsidR="008B4D3C" w:rsidRPr="00B374C1">
          <w:rPr>
            <w:noProof/>
            <w:webHidden/>
            <w:lang w:val="vi-VN"/>
          </w:rPr>
          <w:fldChar w:fldCharType="end"/>
        </w:r>
      </w:hyperlink>
    </w:p>
    <w:p w14:paraId="41FCC5A9" w14:textId="63296940" w:rsidR="008B4D3C" w:rsidRPr="00B374C1" w:rsidRDefault="00000000" w:rsidP="000E47FC">
      <w:pPr>
        <w:pStyle w:val="TableofFigures"/>
        <w:rPr>
          <w:rFonts w:asciiTheme="minorHAnsi" w:eastAsiaTheme="minorEastAsia" w:hAnsiTheme="minorHAnsi" w:cstheme="minorBidi"/>
          <w:noProof/>
          <w:kern w:val="2"/>
          <w:sz w:val="22"/>
          <w:szCs w:val="22"/>
          <w:lang w:val="vi-VN"/>
          <w14:ligatures w14:val="standardContextual"/>
        </w:rPr>
      </w:pPr>
      <w:hyperlink w:anchor="_Toc182467843" w:history="1">
        <w:r w:rsidR="008B4D3C" w:rsidRPr="00B374C1">
          <w:rPr>
            <w:rStyle w:val="Hyperlink"/>
            <w:noProof/>
            <w:lang w:val="vi-VN"/>
          </w:rPr>
          <w:t>Hình 3. 52 Giao diện danh mục Order</w:t>
        </w:r>
        <w:r w:rsidR="008B4D3C" w:rsidRPr="00B374C1">
          <w:rPr>
            <w:noProof/>
            <w:webHidden/>
            <w:lang w:val="vi-VN"/>
          </w:rPr>
          <w:tab/>
        </w:r>
        <w:r w:rsidR="008B4D3C" w:rsidRPr="00B374C1">
          <w:rPr>
            <w:noProof/>
            <w:webHidden/>
            <w:lang w:val="vi-VN"/>
          </w:rPr>
          <w:fldChar w:fldCharType="begin"/>
        </w:r>
        <w:r w:rsidR="008B4D3C" w:rsidRPr="00B374C1">
          <w:rPr>
            <w:noProof/>
            <w:webHidden/>
            <w:lang w:val="vi-VN"/>
          </w:rPr>
          <w:instrText xml:space="preserve"> PAGEREF _Toc182467843 \h </w:instrText>
        </w:r>
        <w:r w:rsidR="008B4D3C" w:rsidRPr="00B374C1">
          <w:rPr>
            <w:noProof/>
            <w:webHidden/>
            <w:lang w:val="vi-VN"/>
          </w:rPr>
        </w:r>
        <w:r w:rsidR="008B4D3C" w:rsidRPr="00B374C1">
          <w:rPr>
            <w:noProof/>
            <w:webHidden/>
            <w:lang w:val="vi-VN"/>
          </w:rPr>
          <w:fldChar w:fldCharType="separate"/>
        </w:r>
        <w:r w:rsidR="008B4D3C" w:rsidRPr="00B374C1">
          <w:rPr>
            <w:noProof/>
            <w:webHidden/>
            <w:lang w:val="vi-VN"/>
          </w:rPr>
          <w:t>99</w:t>
        </w:r>
        <w:r w:rsidR="008B4D3C" w:rsidRPr="00B374C1">
          <w:rPr>
            <w:noProof/>
            <w:webHidden/>
            <w:lang w:val="vi-VN"/>
          </w:rPr>
          <w:fldChar w:fldCharType="end"/>
        </w:r>
      </w:hyperlink>
    </w:p>
    <w:p w14:paraId="1937C714" w14:textId="04F302D1" w:rsidR="008B4D3C" w:rsidRPr="00B374C1" w:rsidRDefault="00000000" w:rsidP="000E47FC">
      <w:pPr>
        <w:pStyle w:val="TableofFigures"/>
        <w:rPr>
          <w:rFonts w:asciiTheme="minorHAnsi" w:eastAsiaTheme="minorEastAsia" w:hAnsiTheme="minorHAnsi" w:cstheme="minorBidi"/>
          <w:noProof/>
          <w:kern w:val="2"/>
          <w:sz w:val="22"/>
          <w:szCs w:val="22"/>
          <w:lang w:val="vi-VN"/>
          <w14:ligatures w14:val="standardContextual"/>
        </w:rPr>
      </w:pPr>
      <w:hyperlink w:anchor="_Toc182467844" w:history="1">
        <w:r w:rsidR="008B4D3C" w:rsidRPr="00B374C1">
          <w:rPr>
            <w:rStyle w:val="Hyperlink"/>
            <w:noProof/>
            <w:lang w:val="vi-VN"/>
          </w:rPr>
          <w:t>Hình 3. 53 Giao diện thông tin chi tiết của đơn hàng</w:t>
        </w:r>
        <w:r w:rsidR="008B4D3C" w:rsidRPr="00B374C1">
          <w:rPr>
            <w:noProof/>
            <w:webHidden/>
            <w:lang w:val="vi-VN"/>
          </w:rPr>
          <w:tab/>
        </w:r>
        <w:r w:rsidR="008B4D3C" w:rsidRPr="00B374C1">
          <w:rPr>
            <w:noProof/>
            <w:webHidden/>
            <w:lang w:val="vi-VN"/>
          </w:rPr>
          <w:fldChar w:fldCharType="begin"/>
        </w:r>
        <w:r w:rsidR="008B4D3C" w:rsidRPr="00B374C1">
          <w:rPr>
            <w:noProof/>
            <w:webHidden/>
            <w:lang w:val="vi-VN"/>
          </w:rPr>
          <w:instrText xml:space="preserve"> PAGEREF _Toc182467844 \h </w:instrText>
        </w:r>
        <w:r w:rsidR="008B4D3C" w:rsidRPr="00B374C1">
          <w:rPr>
            <w:noProof/>
            <w:webHidden/>
            <w:lang w:val="vi-VN"/>
          </w:rPr>
        </w:r>
        <w:r w:rsidR="008B4D3C" w:rsidRPr="00B374C1">
          <w:rPr>
            <w:noProof/>
            <w:webHidden/>
            <w:lang w:val="vi-VN"/>
          </w:rPr>
          <w:fldChar w:fldCharType="separate"/>
        </w:r>
        <w:r w:rsidR="008B4D3C" w:rsidRPr="00B374C1">
          <w:rPr>
            <w:noProof/>
            <w:webHidden/>
            <w:lang w:val="vi-VN"/>
          </w:rPr>
          <w:t>99</w:t>
        </w:r>
        <w:r w:rsidR="008B4D3C" w:rsidRPr="00B374C1">
          <w:rPr>
            <w:noProof/>
            <w:webHidden/>
            <w:lang w:val="vi-VN"/>
          </w:rPr>
          <w:fldChar w:fldCharType="end"/>
        </w:r>
      </w:hyperlink>
    </w:p>
    <w:p w14:paraId="0BDD0636" w14:textId="721C2925" w:rsidR="008B4D3C" w:rsidRPr="00B374C1" w:rsidRDefault="00000000" w:rsidP="000E47FC">
      <w:pPr>
        <w:pStyle w:val="TableofFigures"/>
        <w:rPr>
          <w:rFonts w:asciiTheme="minorHAnsi" w:eastAsiaTheme="minorEastAsia" w:hAnsiTheme="minorHAnsi" w:cstheme="minorBidi"/>
          <w:noProof/>
          <w:kern w:val="2"/>
          <w:sz w:val="22"/>
          <w:szCs w:val="22"/>
          <w:lang w:val="vi-VN"/>
          <w14:ligatures w14:val="standardContextual"/>
        </w:rPr>
      </w:pPr>
      <w:hyperlink w:anchor="_Toc182467845" w:history="1">
        <w:r w:rsidR="008B4D3C" w:rsidRPr="00B374C1">
          <w:rPr>
            <w:rStyle w:val="Hyperlink"/>
            <w:noProof/>
            <w:lang w:val="vi-VN"/>
          </w:rPr>
          <w:t>Hình 3. 54 Thông tin chi tiết về địa chỉ và thanh toán, vận chuyển</w:t>
        </w:r>
        <w:r w:rsidR="008B4D3C" w:rsidRPr="00B374C1">
          <w:rPr>
            <w:noProof/>
            <w:webHidden/>
            <w:lang w:val="vi-VN"/>
          </w:rPr>
          <w:tab/>
        </w:r>
        <w:r w:rsidR="008B4D3C" w:rsidRPr="00B374C1">
          <w:rPr>
            <w:noProof/>
            <w:webHidden/>
            <w:lang w:val="vi-VN"/>
          </w:rPr>
          <w:fldChar w:fldCharType="begin"/>
        </w:r>
        <w:r w:rsidR="008B4D3C" w:rsidRPr="00B374C1">
          <w:rPr>
            <w:noProof/>
            <w:webHidden/>
            <w:lang w:val="vi-VN"/>
          </w:rPr>
          <w:instrText xml:space="preserve"> PAGEREF _Toc182467845 \h </w:instrText>
        </w:r>
        <w:r w:rsidR="008B4D3C" w:rsidRPr="00B374C1">
          <w:rPr>
            <w:noProof/>
            <w:webHidden/>
            <w:lang w:val="vi-VN"/>
          </w:rPr>
        </w:r>
        <w:r w:rsidR="008B4D3C" w:rsidRPr="00B374C1">
          <w:rPr>
            <w:noProof/>
            <w:webHidden/>
            <w:lang w:val="vi-VN"/>
          </w:rPr>
          <w:fldChar w:fldCharType="separate"/>
        </w:r>
        <w:r w:rsidR="008B4D3C" w:rsidRPr="00B374C1">
          <w:rPr>
            <w:noProof/>
            <w:webHidden/>
            <w:lang w:val="vi-VN"/>
          </w:rPr>
          <w:t>99</w:t>
        </w:r>
        <w:r w:rsidR="008B4D3C" w:rsidRPr="00B374C1">
          <w:rPr>
            <w:noProof/>
            <w:webHidden/>
            <w:lang w:val="vi-VN"/>
          </w:rPr>
          <w:fldChar w:fldCharType="end"/>
        </w:r>
      </w:hyperlink>
    </w:p>
    <w:p w14:paraId="39440515" w14:textId="34005893" w:rsidR="008B4D3C" w:rsidRPr="00B374C1" w:rsidRDefault="00000000" w:rsidP="000E47FC">
      <w:pPr>
        <w:pStyle w:val="TableofFigures"/>
        <w:rPr>
          <w:rFonts w:asciiTheme="minorHAnsi" w:eastAsiaTheme="minorEastAsia" w:hAnsiTheme="minorHAnsi" w:cstheme="minorBidi"/>
          <w:noProof/>
          <w:kern w:val="2"/>
          <w:sz w:val="22"/>
          <w:szCs w:val="22"/>
          <w:lang w:val="vi-VN"/>
          <w14:ligatures w14:val="standardContextual"/>
        </w:rPr>
      </w:pPr>
      <w:hyperlink w:anchor="_Toc182467846" w:history="1">
        <w:r w:rsidR="008B4D3C" w:rsidRPr="00B374C1">
          <w:rPr>
            <w:rStyle w:val="Hyperlink"/>
            <w:noProof/>
            <w:lang w:val="vi-VN"/>
          </w:rPr>
          <w:t>Hình 3. 55 Thông tin chi tiết sản phẩm đã đặt và thanh toán</w:t>
        </w:r>
        <w:r w:rsidR="008B4D3C" w:rsidRPr="00B374C1">
          <w:rPr>
            <w:noProof/>
            <w:webHidden/>
            <w:lang w:val="vi-VN"/>
          </w:rPr>
          <w:tab/>
        </w:r>
        <w:r w:rsidR="008B4D3C" w:rsidRPr="00B374C1">
          <w:rPr>
            <w:noProof/>
            <w:webHidden/>
            <w:lang w:val="vi-VN"/>
          </w:rPr>
          <w:fldChar w:fldCharType="begin"/>
        </w:r>
        <w:r w:rsidR="008B4D3C" w:rsidRPr="00B374C1">
          <w:rPr>
            <w:noProof/>
            <w:webHidden/>
            <w:lang w:val="vi-VN"/>
          </w:rPr>
          <w:instrText xml:space="preserve"> PAGEREF _Toc182467846 \h </w:instrText>
        </w:r>
        <w:r w:rsidR="008B4D3C" w:rsidRPr="00B374C1">
          <w:rPr>
            <w:noProof/>
            <w:webHidden/>
            <w:lang w:val="vi-VN"/>
          </w:rPr>
        </w:r>
        <w:r w:rsidR="008B4D3C" w:rsidRPr="00B374C1">
          <w:rPr>
            <w:noProof/>
            <w:webHidden/>
            <w:lang w:val="vi-VN"/>
          </w:rPr>
          <w:fldChar w:fldCharType="separate"/>
        </w:r>
        <w:r w:rsidR="008B4D3C" w:rsidRPr="00B374C1">
          <w:rPr>
            <w:noProof/>
            <w:webHidden/>
            <w:lang w:val="vi-VN"/>
          </w:rPr>
          <w:t>100</w:t>
        </w:r>
        <w:r w:rsidR="008B4D3C" w:rsidRPr="00B374C1">
          <w:rPr>
            <w:noProof/>
            <w:webHidden/>
            <w:lang w:val="vi-VN"/>
          </w:rPr>
          <w:fldChar w:fldCharType="end"/>
        </w:r>
      </w:hyperlink>
    </w:p>
    <w:p w14:paraId="0183CAB4" w14:textId="74F656A3" w:rsidR="008B4D3C" w:rsidRPr="00B374C1" w:rsidRDefault="00000000" w:rsidP="000E47FC">
      <w:pPr>
        <w:pStyle w:val="TableofFigures"/>
        <w:rPr>
          <w:rFonts w:asciiTheme="minorHAnsi" w:eastAsiaTheme="minorEastAsia" w:hAnsiTheme="minorHAnsi" w:cstheme="minorBidi"/>
          <w:noProof/>
          <w:kern w:val="2"/>
          <w:sz w:val="22"/>
          <w:szCs w:val="22"/>
          <w:lang w:val="vi-VN"/>
          <w14:ligatures w14:val="standardContextual"/>
        </w:rPr>
      </w:pPr>
      <w:hyperlink w:anchor="_Toc182467847" w:history="1">
        <w:r w:rsidR="008B4D3C" w:rsidRPr="00B374C1">
          <w:rPr>
            <w:rStyle w:val="Hyperlink"/>
            <w:noProof/>
            <w:lang w:val="vi-VN"/>
          </w:rPr>
          <w:t>Hình 3. 56 Thông tin “Order Total” của đơn hàng</w:t>
        </w:r>
        <w:r w:rsidR="008B4D3C" w:rsidRPr="00B374C1">
          <w:rPr>
            <w:noProof/>
            <w:webHidden/>
            <w:lang w:val="vi-VN"/>
          </w:rPr>
          <w:tab/>
        </w:r>
        <w:r w:rsidR="008B4D3C" w:rsidRPr="00B374C1">
          <w:rPr>
            <w:noProof/>
            <w:webHidden/>
            <w:lang w:val="vi-VN"/>
          </w:rPr>
          <w:fldChar w:fldCharType="begin"/>
        </w:r>
        <w:r w:rsidR="008B4D3C" w:rsidRPr="00B374C1">
          <w:rPr>
            <w:noProof/>
            <w:webHidden/>
            <w:lang w:val="vi-VN"/>
          </w:rPr>
          <w:instrText xml:space="preserve"> PAGEREF _Toc182467847 \h </w:instrText>
        </w:r>
        <w:r w:rsidR="008B4D3C" w:rsidRPr="00B374C1">
          <w:rPr>
            <w:noProof/>
            <w:webHidden/>
            <w:lang w:val="vi-VN"/>
          </w:rPr>
        </w:r>
        <w:r w:rsidR="008B4D3C" w:rsidRPr="00B374C1">
          <w:rPr>
            <w:noProof/>
            <w:webHidden/>
            <w:lang w:val="vi-VN"/>
          </w:rPr>
          <w:fldChar w:fldCharType="separate"/>
        </w:r>
        <w:r w:rsidR="008B4D3C" w:rsidRPr="00B374C1">
          <w:rPr>
            <w:noProof/>
            <w:webHidden/>
            <w:lang w:val="vi-VN"/>
          </w:rPr>
          <w:t>100</w:t>
        </w:r>
        <w:r w:rsidR="008B4D3C" w:rsidRPr="00B374C1">
          <w:rPr>
            <w:noProof/>
            <w:webHidden/>
            <w:lang w:val="vi-VN"/>
          </w:rPr>
          <w:fldChar w:fldCharType="end"/>
        </w:r>
      </w:hyperlink>
    </w:p>
    <w:p w14:paraId="38040739" w14:textId="6311900B" w:rsidR="008B4D3C" w:rsidRPr="00B374C1" w:rsidRDefault="00000000" w:rsidP="000E47FC">
      <w:pPr>
        <w:pStyle w:val="TableofFigures"/>
        <w:rPr>
          <w:rFonts w:asciiTheme="minorHAnsi" w:eastAsiaTheme="minorEastAsia" w:hAnsiTheme="minorHAnsi" w:cstheme="minorBidi"/>
          <w:noProof/>
          <w:kern w:val="2"/>
          <w:sz w:val="22"/>
          <w:szCs w:val="22"/>
          <w:lang w:val="vi-VN"/>
          <w14:ligatures w14:val="standardContextual"/>
        </w:rPr>
      </w:pPr>
      <w:hyperlink w:anchor="_Toc182467848" w:history="1">
        <w:r w:rsidR="008B4D3C" w:rsidRPr="00B374C1">
          <w:rPr>
            <w:rStyle w:val="Hyperlink"/>
            <w:noProof/>
            <w:lang w:val="vi-VN"/>
          </w:rPr>
          <w:t>Hình 3. 57 Thông tin chi tiết đơn hàng(Information, Invoices, Credit Memos, Shipments, và Comments History)</w:t>
        </w:r>
        <w:r w:rsidR="008B4D3C" w:rsidRPr="00B374C1">
          <w:rPr>
            <w:noProof/>
            <w:webHidden/>
            <w:lang w:val="vi-VN"/>
          </w:rPr>
          <w:tab/>
        </w:r>
        <w:r w:rsidR="008B4D3C" w:rsidRPr="00B374C1">
          <w:rPr>
            <w:noProof/>
            <w:webHidden/>
            <w:lang w:val="vi-VN"/>
          </w:rPr>
          <w:fldChar w:fldCharType="begin"/>
        </w:r>
        <w:r w:rsidR="008B4D3C" w:rsidRPr="00B374C1">
          <w:rPr>
            <w:noProof/>
            <w:webHidden/>
            <w:lang w:val="vi-VN"/>
          </w:rPr>
          <w:instrText xml:space="preserve"> PAGEREF _Toc182467848 \h </w:instrText>
        </w:r>
        <w:r w:rsidR="008B4D3C" w:rsidRPr="00B374C1">
          <w:rPr>
            <w:noProof/>
            <w:webHidden/>
            <w:lang w:val="vi-VN"/>
          </w:rPr>
        </w:r>
        <w:r w:rsidR="008B4D3C" w:rsidRPr="00B374C1">
          <w:rPr>
            <w:noProof/>
            <w:webHidden/>
            <w:lang w:val="vi-VN"/>
          </w:rPr>
          <w:fldChar w:fldCharType="separate"/>
        </w:r>
        <w:r w:rsidR="008B4D3C" w:rsidRPr="00B374C1">
          <w:rPr>
            <w:noProof/>
            <w:webHidden/>
            <w:lang w:val="vi-VN"/>
          </w:rPr>
          <w:t>102</w:t>
        </w:r>
        <w:r w:rsidR="008B4D3C" w:rsidRPr="00B374C1">
          <w:rPr>
            <w:noProof/>
            <w:webHidden/>
            <w:lang w:val="vi-VN"/>
          </w:rPr>
          <w:fldChar w:fldCharType="end"/>
        </w:r>
      </w:hyperlink>
    </w:p>
    <w:p w14:paraId="0D95F984" w14:textId="71F40FFE" w:rsidR="008B4D3C" w:rsidRPr="00B374C1" w:rsidRDefault="00000000" w:rsidP="000E47FC">
      <w:pPr>
        <w:pStyle w:val="TableofFigures"/>
        <w:rPr>
          <w:rFonts w:asciiTheme="minorHAnsi" w:eastAsiaTheme="minorEastAsia" w:hAnsiTheme="minorHAnsi" w:cstheme="minorBidi"/>
          <w:noProof/>
          <w:kern w:val="2"/>
          <w:sz w:val="22"/>
          <w:szCs w:val="22"/>
          <w:lang w:val="vi-VN"/>
          <w14:ligatures w14:val="standardContextual"/>
        </w:rPr>
      </w:pPr>
      <w:hyperlink w:anchor="_Toc182467849" w:history="1">
        <w:r w:rsidR="008B4D3C" w:rsidRPr="00B374C1">
          <w:rPr>
            <w:rStyle w:val="Hyperlink"/>
            <w:noProof/>
            <w:lang w:val="vi-VN"/>
          </w:rPr>
          <w:t>Hình 3. 58 Bộ lọc nâng cao tìm kiếm đơn hàng</w:t>
        </w:r>
        <w:r w:rsidR="008B4D3C" w:rsidRPr="00B374C1">
          <w:rPr>
            <w:noProof/>
            <w:webHidden/>
            <w:lang w:val="vi-VN"/>
          </w:rPr>
          <w:tab/>
        </w:r>
        <w:r w:rsidR="008B4D3C" w:rsidRPr="00B374C1">
          <w:rPr>
            <w:noProof/>
            <w:webHidden/>
            <w:lang w:val="vi-VN"/>
          </w:rPr>
          <w:fldChar w:fldCharType="begin"/>
        </w:r>
        <w:r w:rsidR="008B4D3C" w:rsidRPr="00B374C1">
          <w:rPr>
            <w:noProof/>
            <w:webHidden/>
            <w:lang w:val="vi-VN"/>
          </w:rPr>
          <w:instrText xml:space="preserve"> PAGEREF _Toc182467849 \h </w:instrText>
        </w:r>
        <w:r w:rsidR="008B4D3C" w:rsidRPr="00B374C1">
          <w:rPr>
            <w:noProof/>
            <w:webHidden/>
            <w:lang w:val="vi-VN"/>
          </w:rPr>
        </w:r>
        <w:r w:rsidR="008B4D3C" w:rsidRPr="00B374C1">
          <w:rPr>
            <w:noProof/>
            <w:webHidden/>
            <w:lang w:val="vi-VN"/>
          </w:rPr>
          <w:fldChar w:fldCharType="separate"/>
        </w:r>
        <w:r w:rsidR="008B4D3C" w:rsidRPr="00B374C1">
          <w:rPr>
            <w:noProof/>
            <w:webHidden/>
            <w:lang w:val="vi-VN"/>
          </w:rPr>
          <w:t>103</w:t>
        </w:r>
        <w:r w:rsidR="008B4D3C" w:rsidRPr="00B374C1">
          <w:rPr>
            <w:noProof/>
            <w:webHidden/>
            <w:lang w:val="vi-VN"/>
          </w:rPr>
          <w:fldChar w:fldCharType="end"/>
        </w:r>
      </w:hyperlink>
    </w:p>
    <w:p w14:paraId="4D91F9CB" w14:textId="506C62CF" w:rsidR="008B4D3C" w:rsidRPr="00B374C1" w:rsidRDefault="00000000" w:rsidP="000E47FC">
      <w:pPr>
        <w:pStyle w:val="TableofFigures"/>
        <w:rPr>
          <w:rFonts w:asciiTheme="minorHAnsi" w:eastAsiaTheme="minorEastAsia" w:hAnsiTheme="minorHAnsi" w:cstheme="minorBidi"/>
          <w:noProof/>
          <w:kern w:val="2"/>
          <w:sz w:val="22"/>
          <w:szCs w:val="22"/>
          <w:lang w:val="vi-VN"/>
          <w14:ligatures w14:val="standardContextual"/>
        </w:rPr>
      </w:pPr>
      <w:hyperlink w:anchor="_Toc182467850" w:history="1">
        <w:r w:rsidR="008B4D3C" w:rsidRPr="00B374C1">
          <w:rPr>
            <w:rStyle w:val="Hyperlink"/>
            <w:noProof/>
            <w:lang w:val="vi-VN"/>
          </w:rPr>
          <w:t>Hình 3. 59 Giao diện danh mục Category của Admin</w:t>
        </w:r>
        <w:r w:rsidR="008B4D3C" w:rsidRPr="00B374C1">
          <w:rPr>
            <w:noProof/>
            <w:webHidden/>
            <w:lang w:val="vi-VN"/>
          </w:rPr>
          <w:tab/>
        </w:r>
        <w:r w:rsidR="008B4D3C" w:rsidRPr="00B374C1">
          <w:rPr>
            <w:noProof/>
            <w:webHidden/>
            <w:lang w:val="vi-VN"/>
          </w:rPr>
          <w:fldChar w:fldCharType="begin"/>
        </w:r>
        <w:r w:rsidR="008B4D3C" w:rsidRPr="00B374C1">
          <w:rPr>
            <w:noProof/>
            <w:webHidden/>
            <w:lang w:val="vi-VN"/>
          </w:rPr>
          <w:instrText xml:space="preserve"> PAGEREF _Toc182467850 \h </w:instrText>
        </w:r>
        <w:r w:rsidR="008B4D3C" w:rsidRPr="00B374C1">
          <w:rPr>
            <w:noProof/>
            <w:webHidden/>
            <w:lang w:val="vi-VN"/>
          </w:rPr>
        </w:r>
        <w:r w:rsidR="008B4D3C" w:rsidRPr="00B374C1">
          <w:rPr>
            <w:noProof/>
            <w:webHidden/>
            <w:lang w:val="vi-VN"/>
          </w:rPr>
          <w:fldChar w:fldCharType="separate"/>
        </w:r>
        <w:r w:rsidR="008B4D3C" w:rsidRPr="00B374C1">
          <w:rPr>
            <w:noProof/>
            <w:webHidden/>
            <w:lang w:val="vi-VN"/>
          </w:rPr>
          <w:t>104</w:t>
        </w:r>
        <w:r w:rsidR="008B4D3C" w:rsidRPr="00B374C1">
          <w:rPr>
            <w:noProof/>
            <w:webHidden/>
            <w:lang w:val="vi-VN"/>
          </w:rPr>
          <w:fldChar w:fldCharType="end"/>
        </w:r>
      </w:hyperlink>
    </w:p>
    <w:p w14:paraId="7428CD77" w14:textId="375931D5" w:rsidR="008B4D3C" w:rsidRPr="00B374C1" w:rsidRDefault="00000000" w:rsidP="000E47FC">
      <w:pPr>
        <w:pStyle w:val="TableofFigures"/>
        <w:rPr>
          <w:rFonts w:asciiTheme="minorHAnsi" w:eastAsiaTheme="minorEastAsia" w:hAnsiTheme="minorHAnsi" w:cstheme="minorBidi"/>
          <w:noProof/>
          <w:kern w:val="2"/>
          <w:sz w:val="22"/>
          <w:szCs w:val="22"/>
          <w:lang w:val="vi-VN"/>
          <w14:ligatures w14:val="standardContextual"/>
        </w:rPr>
      </w:pPr>
      <w:hyperlink w:anchor="_Toc182467851" w:history="1">
        <w:r w:rsidR="008B4D3C" w:rsidRPr="00B374C1">
          <w:rPr>
            <w:rStyle w:val="Hyperlink"/>
            <w:noProof/>
            <w:lang w:val="vi-VN"/>
          </w:rPr>
          <w:t>Hình 3. 60 Thông tin chi tiết của category</w:t>
        </w:r>
        <w:r w:rsidR="008B4D3C" w:rsidRPr="00B374C1">
          <w:rPr>
            <w:noProof/>
            <w:webHidden/>
            <w:lang w:val="vi-VN"/>
          </w:rPr>
          <w:tab/>
        </w:r>
        <w:r w:rsidR="008B4D3C" w:rsidRPr="00B374C1">
          <w:rPr>
            <w:noProof/>
            <w:webHidden/>
            <w:lang w:val="vi-VN"/>
          </w:rPr>
          <w:fldChar w:fldCharType="begin"/>
        </w:r>
        <w:r w:rsidR="008B4D3C" w:rsidRPr="00B374C1">
          <w:rPr>
            <w:noProof/>
            <w:webHidden/>
            <w:lang w:val="vi-VN"/>
          </w:rPr>
          <w:instrText xml:space="preserve"> PAGEREF _Toc182467851 \h </w:instrText>
        </w:r>
        <w:r w:rsidR="008B4D3C" w:rsidRPr="00B374C1">
          <w:rPr>
            <w:noProof/>
            <w:webHidden/>
            <w:lang w:val="vi-VN"/>
          </w:rPr>
        </w:r>
        <w:r w:rsidR="008B4D3C" w:rsidRPr="00B374C1">
          <w:rPr>
            <w:noProof/>
            <w:webHidden/>
            <w:lang w:val="vi-VN"/>
          </w:rPr>
          <w:fldChar w:fldCharType="separate"/>
        </w:r>
        <w:r w:rsidR="008B4D3C" w:rsidRPr="00B374C1">
          <w:rPr>
            <w:noProof/>
            <w:webHidden/>
            <w:lang w:val="vi-VN"/>
          </w:rPr>
          <w:t>105</w:t>
        </w:r>
        <w:r w:rsidR="008B4D3C" w:rsidRPr="00B374C1">
          <w:rPr>
            <w:noProof/>
            <w:webHidden/>
            <w:lang w:val="vi-VN"/>
          </w:rPr>
          <w:fldChar w:fldCharType="end"/>
        </w:r>
      </w:hyperlink>
    </w:p>
    <w:p w14:paraId="5C5F3D93" w14:textId="5F9B6055" w:rsidR="008B4D3C" w:rsidRPr="00B374C1" w:rsidRDefault="00000000" w:rsidP="000E47FC">
      <w:pPr>
        <w:pStyle w:val="TableofFigures"/>
        <w:rPr>
          <w:rFonts w:asciiTheme="minorHAnsi" w:eastAsiaTheme="minorEastAsia" w:hAnsiTheme="minorHAnsi" w:cstheme="minorBidi"/>
          <w:noProof/>
          <w:kern w:val="2"/>
          <w:sz w:val="22"/>
          <w:szCs w:val="22"/>
          <w:lang w:val="vi-VN"/>
          <w14:ligatures w14:val="standardContextual"/>
        </w:rPr>
      </w:pPr>
      <w:hyperlink w:anchor="_Toc182467852" w:history="1">
        <w:r w:rsidR="008B4D3C" w:rsidRPr="00B374C1">
          <w:rPr>
            <w:rStyle w:val="Hyperlink"/>
            <w:noProof/>
            <w:lang w:val="vi-VN"/>
          </w:rPr>
          <w:t>Hình 3. 61 Nút “Delete” trong danh mục Category</w:t>
        </w:r>
        <w:r w:rsidR="008B4D3C" w:rsidRPr="00B374C1">
          <w:rPr>
            <w:noProof/>
            <w:webHidden/>
            <w:lang w:val="vi-VN"/>
          </w:rPr>
          <w:tab/>
        </w:r>
        <w:r w:rsidR="008B4D3C" w:rsidRPr="00B374C1">
          <w:rPr>
            <w:noProof/>
            <w:webHidden/>
            <w:lang w:val="vi-VN"/>
          </w:rPr>
          <w:fldChar w:fldCharType="begin"/>
        </w:r>
        <w:r w:rsidR="008B4D3C" w:rsidRPr="00B374C1">
          <w:rPr>
            <w:noProof/>
            <w:webHidden/>
            <w:lang w:val="vi-VN"/>
          </w:rPr>
          <w:instrText xml:space="preserve"> PAGEREF _Toc182467852 \h </w:instrText>
        </w:r>
        <w:r w:rsidR="008B4D3C" w:rsidRPr="00B374C1">
          <w:rPr>
            <w:noProof/>
            <w:webHidden/>
            <w:lang w:val="vi-VN"/>
          </w:rPr>
        </w:r>
        <w:r w:rsidR="008B4D3C" w:rsidRPr="00B374C1">
          <w:rPr>
            <w:noProof/>
            <w:webHidden/>
            <w:lang w:val="vi-VN"/>
          </w:rPr>
          <w:fldChar w:fldCharType="separate"/>
        </w:r>
        <w:r w:rsidR="008B4D3C" w:rsidRPr="00B374C1">
          <w:rPr>
            <w:noProof/>
            <w:webHidden/>
            <w:lang w:val="vi-VN"/>
          </w:rPr>
          <w:t>107</w:t>
        </w:r>
        <w:r w:rsidR="008B4D3C" w:rsidRPr="00B374C1">
          <w:rPr>
            <w:noProof/>
            <w:webHidden/>
            <w:lang w:val="vi-VN"/>
          </w:rPr>
          <w:fldChar w:fldCharType="end"/>
        </w:r>
      </w:hyperlink>
    </w:p>
    <w:p w14:paraId="4CCA073E" w14:textId="10795323" w:rsidR="008B4D3C" w:rsidRPr="00B374C1" w:rsidRDefault="00000000" w:rsidP="000E47FC">
      <w:pPr>
        <w:pStyle w:val="TableofFigures"/>
        <w:rPr>
          <w:rFonts w:asciiTheme="minorHAnsi" w:eastAsiaTheme="minorEastAsia" w:hAnsiTheme="minorHAnsi" w:cstheme="minorBidi"/>
          <w:noProof/>
          <w:kern w:val="2"/>
          <w:sz w:val="22"/>
          <w:szCs w:val="22"/>
          <w:lang w:val="vi-VN"/>
          <w14:ligatures w14:val="standardContextual"/>
        </w:rPr>
      </w:pPr>
      <w:hyperlink w:anchor="_Toc182467853" w:history="1">
        <w:r w:rsidR="008B4D3C" w:rsidRPr="00B374C1">
          <w:rPr>
            <w:rStyle w:val="Hyperlink"/>
            <w:noProof/>
            <w:lang w:val="vi-VN"/>
          </w:rPr>
          <w:t>Hình 3. 62 Giao diện danh mục sản phẩm trong Magento Admin</w:t>
        </w:r>
        <w:r w:rsidR="008B4D3C" w:rsidRPr="00B374C1">
          <w:rPr>
            <w:noProof/>
            <w:webHidden/>
            <w:lang w:val="vi-VN"/>
          </w:rPr>
          <w:tab/>
        </w:r>
        <w:r w:rsidR="008B4D3C" w:rsidRPr="00B374C1">
          <w:rPr>
            <w:noProof/>
            <w:webHidden/>
            <w:lang w:val="vi-VN"/>
          </w:rPr>
          <w:fldChar w:fldCharType="begin"/>
        </w:r>
        <w:r w:rsidR="008B4D3C" w:rsidRPr="00B374C1">
          <w:rPr>
            <w:noProof/>
            <w:webHidden/>
            <w:lang w:val="vi-VN"/>
          </w:rPr>
          <w:instrText xml:space="preserve"> PAGEREF _Toc182467853 \h </w:instrText>
        </w:r>
        <w:r w:rsidR="008B4D3C" w:rsidRPr="00B374C1">
          <w:rPr>
            <w:noProof/>
            <w:webHidden/>
            <w:lang w:val="vi-VN"/>
          </w:rPr>
        </w:r>
        <w:r w:rsidR="008B4D3C" w:rsidRPr="00B374C1">
          <w:rPr>
            <w:noProof/>
            <w:webHidden/>
            <w:lang w:val="vi-VN"/>
          </w:rPr>
          <w:fldChar w:fldCharType="separate"/>
        </w:r>
        <w:r w:rsidR="008B4D3C" w:rsidRPr="00B374C1">
          <w:rPr>
            <w:noProof/>
            <w:webHidden/>
            <w:lang w:val="vi-VN"/>
          </w:rPr>
          <w:t>108</w:t>
        </w:r>
        <w:r w:rsidR="008B4D3C" w:rsidRPr="00B374C1">
          <w:rPr>
            <w:noProof/>
            <w:webHidden/>
            <w:lang w:val="vi-VN"/>
          </w:rPr>
          <w:fldChar w:fldCharType="end"/>
        </w:r>
      </w:hyperlink>
    </w:p>
    <w:p w14:paraId="7D84C35D" w14:textId="53076B36" w:rsidR="008B4D3C" w:rsidRPr="00B374C1" w:rsidRDefault="00000000" w:rsidP="000E47FC">
      <w:pPr>
        <w:pStyle w:val="TableofFigures"/>
        <w:rPr>
          <w:rFonts w:asciiTheme="minorHAnsi" w:eastAsiaTheme="minorEastAsia" w:hAnsiTheme="minorHAnsi" w:cstheme="minorBidi"/>
          <w:noProof/>
          <w:kern w:val="2"/>
          <w:sz w:val="22"/>
          <w:szCs w:val="22"/>
          <w:lang w:val="vi-VN"/>
          <w14:ligatures w14:val="standardContextual"/>
        </w:rPr>
      </w:pPr>
      <w:hyperlink w:anchor="_Toc182467854" w:history="1">
        <w:r w:rsidR="008B4D3C" w:rsidRPr="00B374C1">
          <w:rPr>
            <w:rStyle w:val="Hyperlink"/>
            <w:noProof/>
            <w:lang w:val="vi-VN"/>
          </w:rPr>
          <w:t>Hình 3. 63 Các loại sản phẩm trong Magento Admin</w:t>
        </w:r>
        <w:r w:rsidR="008B4D3C" w:rsidRPr="00B374C1">
          <w:rPr>
            <w:noProof/>
            <w:webHidden/>
            <w:lang w:val="vi-VN"/>
          </w:rPr>
          <w:tab/>
        </w:r>
        <w:r w:rsidR="008B4D3C" w:rsidRPr="00B374C1">
          <w:rPr>
            <w:noProof/>
            <w:webHidden/>
            <w:lang w:val="vi-VN"/>
          </w:rPr>
          <w:fldChar w:fldCharType="begin"/>
        </w:r>
        <w:r w:rsidR="008B4D3C" w:rsidRPr="00B374C1">
          <w:rPr>
            <w:noProof/>
            <w:webHidden/>
            <w:lang w:val="vi-VN"/>
          </w:rPr>
          <w:instrText xml:space="preserve"> PAGEREF _Toc182467854 \h </w:instrText>
        </w:r>
        <w:r w:rsidR="008B4D3C" w:rsidRPr="00B374C1">
          <w:rPr>
            <w:noProof/>
            <w:webHidden/>
            <w:lang w:val="vi-VN"/>
          </w:rPr>
        </w:r>
        <w:r w:rsidR="008B4D3C" w:rsidRPr="00B374C1">
          <w:rPr>
            <w:noProof/>
            <w:webHidden/>
            <w:lang w:val="vi-VN"/>
          </w:rPr>
          <w:fldChar w:fldCharType="separate"/>
        </w:r>
        <w:r w:rsidR="008B4D3C" w:rsidRPr="00B374C1">
          <w:rPr>
            <w:noProof/>
            <w:webHidden/>
            <w:lang w:val="vi-VN"/>
          </w:rPr>
          <w:t>108</w:t>
        </w:r>
        <w:r w:rsidR="008B4D3C" w:rsidRPr="00B374C1">
          <w:rPr>
            <w:noProof/>
            <w:webHidden/>
            <w:lang w:val="vi-VN"/>
          </w:rPr>
          <w:fldChar w:fldCharType="end"/>
        </w:r>
      </w:hyperlink>
    </w:p>
    <w:p w14:paraId="6947D1ED" w14:textId="5BC345FB" w:rsidR="008B4D3C" w:rsidRPr="00B374C1" w:rsidRDefault="00000000" w:rsidP="000E47FC">
      <w:pPr>
        <w:pStyle w:val="TableofFigures"/>
        <w:rPr>
          <w:rFonts w:asciiTheme="minorHAnsi" w:eastAsiaTheme="minorEastAsia" w:hAnsiTheme="minorHAnsi" w:cstheme="minorBidi"/>
          <w:noProof/>
          <w:kern w:val="2"/>
          <w:sz w:val="22"/>
          <w:szCs w:val="22"/>
          <w:lang w:val="vi-VN"/>
          <w14:ligatures w14:val="standardContextual"/>
        </w:rPr>
      </w:pPr>
      <w:hyperlink w:anchor="_Toc182467855" w:history="1">
        <w:r w:rsidR="008B4D3C" w:rsidRPr="00B374C1">
          <w:rPr>
            <w:rStyle w:val="Hyperlink"/>
            <w:noProof/>
            <w:lang w:val="vi-VN"/>
          </w:rPr>
          <w:t>Hình 3. 64 Thông tin cần nhập khi tạo sản phẩm</w:t>
        </w:r>
        <w:r w:rsidR="008B4D3C" w:rsidRPr="00B374C1">
          <w:rPr>
            <w:noProof/>
            <w:webHidden/>
            <w:lang w:val="vi-VN"/>
          </w:rPr>
          <w:tab/>
        </w:r>
        <w:r w:rsidR="008B4D3C" w:rsidRPr="00B374C1">
          <w:rPr>
            <w:noProof/>
            <w:webHidden/>
            <w:lang w:val="vi-VN"/>
          </w:rPr>
          <w:fldChar w:fldCharType="begin"/>
        </w:r>
        <w:r w:rsidR="008B4D3C" w:rsidRPr="00B374C1">
          <w:rPr>
            <w:noProof/>
            <w:webHidden/>
            <w:lang w:val="vi-VN"/>
          </w:rPr>
          <w:instrText xml:space="preserve"> PAGEREF _Toc182467855 \h </w:instrText>
        </w:r>
        <w:r w:rsidR="008B4D3C" w:rsidRPr="00B374C1">
          <w:rPr>
            <w:noProof/>
            <w:webHidden/>
            <w:lang w:val="vi-VN"/>
          </w:rPr>
        </w:r>
        <w:r w:rsidR="008B4D3C" w:rsidRPr="00B374C1">
          <w:rPr>
            <w:noProof/>
            <w:webHidden/>
            <w:lang w:val="vi-VN"/>
          </w:rPr>
          <w:fldChar w:fldCharType="separate"/>
        </w:r>
        <w:r w:rsidR="008B4D3C" w:rsidRPr="00B374C1">
          <w:rPr>
            <w:noProof/>
            <w:webHidden/>
            <w:lang w:val="vi-VN"/>
          </w:rPr>
          <w:t>110</w:t>
        </w:r>
        <w:r w:rsidR="008B4D3C" w:rsidRPr="00B374C1">
          <w:rPr>
            <w:noProof/>
            <w:webHidden/>
            <w:lang w:val="vi-VN"/>
          </w:rPr>
          <w:fldChar w:fldCharType="end"/>
        </w:r>
      </w:hyperlink>
    </w:p>
    <w:p w14:paraId="034D56C8" w14:textId="308397E0" w:rsidR="008B4D3C" w:rsidRPr="00B374C1" w:rsidRDefault="00000000" w:rsidP="000E47FC">
      <w:pPr>
        <w:pStyle w:val="TableofFigures"/>
        <w:rPr>
          <w:rFonts w:asciiTheme="minorHAnsi" w:eastAsiaTheme="minorEastAsia" w:hAnsiTheme="minorHAnsi" w:cstheme="minorBidi"/>
          <w:noProof/>
          <w:kern w:val="2"/>
          <w:sz w:val="22"/>
          <w:szCs w:val="22"/>
          <w:lang w:val="vi-VN"/>
          <w14:ligatures w14:val="standardContextual"/>
        </w:rPr>
      </w:pPr>
      <w:hyperlink w:anchor="_Toc182467856" w:history="1">
        <w:r w:rsidR="008B4D3C" w:rsidRPr="00B374C1">
          <w:rPr>
            <w:rStyle w:val="Hyperlink"/>
            <w:noProof/>
            <w:lang w:val="vi-VN"/>
          </w:rPr>
          <w:t>Hình 3. 65 Thông tin cần nhập khi tạo sản phẩm (2)</w:t>
        </w:r>
        <w:r w:rsidR="008B4D3C" w:rsidRPr="00B374C1">
          <w:rPr>
            <w:noProof/>
            <w:webHidden/>
            <w:lang w:val="vi-VN"/>
          </w:rPr>
          <w:tab/>
        </w:r>
        <w:r w:rsidR="008B4D3C" w:rsidRPr="00B374C1">
          <w:rPr>
            <w:noProof/>
            <w:webHidden/>
            <w:lang w:val="vi-VN"/>
          </w:rPr>
          <w:fldChar w:fldCharType="begin"/>
        </w:r>
        <w:r w:rsidR="008B4D3C" w:rsidRPr="00B374C1">
          <w:rPr>
            <w:noProof/>
            <w:webHidden/>
            <w:lang w:val="vi-VN"/>
          </w:rPr>
          <w:instrText xml:space="preserve"> PAGEREF _Toc182467856 \h </w:instrText>
        </w:r>
        <w:r w:rsidR="008B4D3C" w:rsidRPr="00B374C1">
          <w:rPr>
            <w:noProof/>
            <w:webHidden/>
            <w:lang w:val="vi-VN"/>
          </w:rPr>
        </w:r>
        <w:r w:rsidR="008B4D3C" w:rsidRPr="00B374C1">
          <w:rPr>
            <w:noProof/>
            <w:webHidden/>
            <w:lang w:val="vi-VN"/>
          </w:rPr>
          <w:fldChar w:fldCharType="separate"/>
        </w:r>
        <w:r w:rsidR="008B4D3C" w:rsidRPr="00B374C1">
          <w:rPr>
            <w:noProof/>
            <w:webHidden/>
            <w:lang w:val="vi-VN"/>
          </w:rPr>
          <w:t>110</w:t>
        </w:r>
        <w:r w:rsidR="008B4D3C" w:rsidRPr="00B374C1">
          <w:rPr>
            <w:noProof/>
            <w:webHidden/>
            <w:lang w:val="vi-VN"/>
          </w:rPr>
          <w:fldChar w:fldCharType="end"/>
        </w:r>
      </w:hyperlink>
    </w:p>
    <w:p w14:paraId="4906D66D" w14:textId="646D5CDA" w:rsidR="008B4D3C" w:rsidRPr="00B374C1" w:rsidRDefault="00000000" w:rsidP="000E47FC">
      <w:pPr>
        <w:pStyle w:val="TableofFigures"/>
        <w:rPr>
          <w:rFonts w:asciiTheme="minorHAnsi" w:eastAsiaTheme="minorEastAsia" w:hAnsiTheme="minorHAnsi" w:cstheme="minorBidi"/>
          <w:noProof/>
          <w:kern w:val="2"/>
          <w:sz w:val="22"/>
          <w:szCs w:val="22"/>
          <w:lang w:val="vi-VN"/>
          <w14:ligatures w14:val="standardContextual"/>
        </w:rPr>
      </w:pPr>
      <w:hyperlink w:anchor="_Toc182467857" w:history="1">
        <w:r w:rsidR="008B4D3C" w:rsidRPr="00B374C1">
          <w:rPr>
            <w:rStyle w:val="Hyperlink"/>
            <w:noProof/>
            <w:lang w:val="vi-VN"/>
          </w:rPr>
          <w:t>Hình 3. 66 Thông tin cần nhập khi tạo sản phẩm (3)</w:t>
        </w:r>
        <w:r w:rsidR="008B4D3C" w:rsidRPr="00B374C1">
          <w:rPr>
            <w:noProof/>
            <w:webHidden/>
            <w:lang w:val="vi-VN"/>
          </w:rPr>
          <w:tab/>
        </w:r>
        <w:r w:rsidR="008B4D3C" w:rsidRPr="00B374C1">
          <w:rPr>
            <w:noProof/>
            <w:webHidden/>
            <w:lang w:val="vi-VN"/>
          </w:rPr>
          <w:fldChar w:fldCharType="begin"/>
        </w:r>
        <w:r w:rsidR="008B4D3C" w:rsidRPr="00B374C1">
          <w:rPr>
            <w:noProof/>
            <w:webHidden/>
            <w:lang w:val="vi-VN"/>
          </w:rPr>
          <w:instrText xml:space="preserve"> PAGEREF _Toc182467857 \h </w:instrText>
        </w:r>
        <w:r w:rsidR="008B4D3C" w:rsidRPr="00B374C1">
          <w:rPr>
            <w:noProof/>
            <w:webHidden/>
            <w:lang w:val="vi-VN"/>
          </w:rPr>
        </w:r>
        <w:r w:rsidR="008B4D3C" w:rsidRPr="00B374C1">
          <w:rPr>
            <w:noProof/>
            <w:webHidden/>
            <w:lang w:val="vi-VN"/>
          </w:rPr>
          <w:fldChar w:fldCharType="separate"/>
        </w:r>
        <w:r w:rsidR="008B4D3C" w:rsidRPr="00B374C1">
          <w:rPr>
            <w:noProof/>
            <w:webHidden/>
            <w:lang w:val="vi-VN"/>
          </w:rPr>
          <w:t>111</w:t>
        </w:r>
        <w:r w:rsidR="008B4D3C" w:rsidRPr="00B374C1">
          <w:rPr>
            <w:noProof/>
            <w:webHidden/>
            <w:lang w:val="vi-VN"/>
          </w:rPr>
          <w:fldChar w:fldCharType="end"/>
        </w:r>
      </w:hyperlink>
    </w:p>
    <w:p w14:paraId="265CEE0A" w14:textId="11D17FE2" w:rsidR="008B4D3C" w:rsidRPr="00B374C1" w:rsidRDefault="00000000" w:rsidP="000E47FC">
      <w:pPr>
        <w:pStyle w:val="TableofFigures"/>
        <w:rPr>
          <w:rFonts w:asciiTheme="minorHAnsi" w:eastAsiaTheme="minorEastAsia" w:hAnsiTheme="minorHAnsi" w:cstheme="minorBidi"/>
          <w:noProof/>
          <w:kern w:val="2"/>
          <w:sz w:val="22"/>
          <w:szCs w:val="22"/>
          <w:lang w:val="vi-VN"/>
          <w14:ligatures w14:val="standardContextual"/>
        </w:rPr>
      </w:pPr>
      <w:hyperlink w:anchor="_Toc182467858" w:history="1">
        <w:r w:rsidR="008B4D3C" w:rsidRPr="00B374C1">
          <w:rPr>
            <w:rStyle w:val="Hyperlink"/>
            <w:noProof/>
            <w:lang w:val="vi-VN"/>
          </w:rPr>
          <w:t>Hình 3. 67 Giao diện edit sản phẩm</w:t>
        </w:r>
        <w:r w:rsidR="008B4D3C" w:rsidRPr="00B374C1">
          <w:rPr>
            <w:noProof/>
            <w:webHidden/>
            <w:lang w:val="vi-VN"/>
          </w:rPr>
          <w:tab/>
        </w:r>
        <w:r w:rsidR="008B4D3C" w:rsidRPr="00B374C1">
          <w:rPr>
            <w:noProof/>
            <w:webHidden/>
            <w:lang w:val="vi-VN"/>
          </w:rPr>
          <w:fldChar w:fldCharType="begin"/>
        </w:r>
        <w:r w:rsidR="008B4D3C" w:rsidRPr="00B374C1">
          <w:rPr>
            <w:noProof/>
            <w:webHidden/>
            <w:lang w:val="vi-VN"/>
          </w:rPr>
          <w:instrText xml:space="preserve"> PAGEREF _Toc182467858 \h </w:instrText>
        </w:r>
        <w:r w:rsidR="008B4D3C" w:rsidRPr="00B374C1">
          <w:rPr>
            <w:noProof/>
            <w:webHidden/>
            <w:lang w:val="vi-VN"/>
          </w:rPr>
        </w:r>
        <w:r w:rsidR="008B4D3C" w:rsidRPr="00B374C1">
          <w:rPr>
            <w:noProof/>
            <w:webHidden/>
            <w:lang w:val="vi-VN"/>
          </w:rPr>
          <w:fldChar w:fldCharType="separate"/>
        </w:r>
        <w:r w:rsidR="008B4D3C" w:rsidRPr="00B374C1">
          <w:rPr>
            <w:noProof/>
            <w:webHidden/>
            <w:lang w:val="vi-VN"/>
          </w:rPr>
          <w:t>113</w:t>
        </w:r>
        <w:r w:rsidR="008B4D3C" w:rsidRPr="00B374C1">
          <w:rPr>
            <w:noProof/>
            <w:webHidden/>
            <w:lang w:val="vi-VN"/>
          </w:rPr>
          <w:fldChar w:fldCharType="end"/>
        </w:r>
      </w:hyperlink>
    </w:p>
    <w:p w14:paraId="5624C954" w14:textId="11C52B9F" w:rsidR="008B4D3C" w:rsidRPr="00B374C1" w:rsidRDefault="00000000" w:rsidP="000E47FC">
      <w:pPr>
        <w:pStyle w:val="TableofFigures"/>
        <w:rPr>
          <w:rFonts w:asciiTheme="minorHAnsi" w:eastAsiaTheme="minorEastAsia" w:hAnsiTheme="minorHAnsi" w:cstheme="minorBidi"/>
          <w:noProof/>
          <w:kern w:val="2"/>
          <w:sz w:val="22"/>
          <w:szCs w:val="22"/>
          <w:lang w:val="vi-VN"/>
          <w14:ligatures w14:val="standardContextual"/>
        </w:rPr>
      </w:pPr>
      <w:hyperlink w:anchor="_Toc182467859" w:history="1">
        <w:r w:rsidR="008B4D3C" w:rsidRPr="00B374C1">
          <w:rPr>
            <w:rStyle w:val="Hyperlink"/>
            <w:noProof/>
            <w:lang w:val="vi-VN"/>
          </w:rPr>
          <w:t>Hình 3. 68 Thanh tìm kiếm trong danh mục sản phẩm</w:t>
        </w:r>
        <w:r w:rsidR="008B4D3C" w:rsidRPr="00B374C1">
          <w:rPr>
            <w:noProof/>
            <w:webHidden/>
            <w:lang w:val="vi-VN"/>
          </w:rPr>
          <w:tab/>
        </w:r>
        <w:r w:rsidR="008B4D3C" w:rsidRPr="00B374C1">
          <w:rPr>
            <w:noProof/>
            <w:webHidden/>
            <w:lang w:val="vi-VN"/>
          </w:rPr>
          <w:fldChar w:fldCharType="begin"/>
        </w:r>
        <w:r w:rsidR="008B4D3C" w:rsidRPr="00B374C1">
          <w:rPr>
            <w:noProof/>
            <w:webHidden/>
            <w:lang w:val="vi-VN"/>
          </w:rPr>
          <w:instrText xml:space="preserve"> PAGEREF _Toc182467859 \h </w:instrText>
        </w:r>
        <w:r w:rsidR="008B4D3C" w:rsidRPr="00B374C1">
          <w:rPr>
            <w:noProof/>
            <w:webHidden/>
            <w:lang w:val="vi-VN"/>
          </w:rPr>
        </w:r>
        <w:r w:rsidR="008B4D3C" w:rsidRPr="00B374C1">
          <w:rPr>
            <w:noProof/>
            <w:webHidden/>
            <w:lang w:val="vi-VN"/>
          </w:rPr>
          <w:fldChar w:fldCharType="separate"/>
        </w:r>
        <w:r w:rsidR="008B4D3C" w:rsidRPr="00B374C1">
          <w:rPr>
            <w:noProof/>
            <w:webHidden/>
            <w:lang w:val="vi-VN"/>
          </w:rPr>
          <w:t>113</w:t>
        </w:r>
        <w:r w:rsidR="008B4D3C" w:rsidRPr="00B374C1">
          <w:rPr>
            <w:noProof/>
            <w:webHidden/>
            <w:lang w:val="vi-VN"/>
          </w:rPr>
          <w:fldChar w:fldCharType="end"/>
        </w:r>
      </w:hyperlink>
    </w:p>
    <w:p w14:paraId="5C4C713B" w14:textId="3ADACB64" w:rsidR="008B4D3C" w:rsidRPr="00B374C1" w:rsidRDefault="00000000" w:rsidP="000E47FC">
      <w:pPr>
        <w:pStyle w:val="TableofFigures"/>
        <w:rPr>
          <w:rFonts w:asciiTheme="minorHAnsi" w:eastAsiaTheme="minorEastAsia" w:hAnsiTheme="minorHAnsi" w:cstheme="minorBidi"/>
          <w:noProof/>
          <w:kern w:val="2"/>
          <w:sz w:val="22"/>
          <w:szCs w:val="22"/>
          <w:lang w:val="vi-VN"/>
          <w14:ligatures w14:val="standardContextual"/>
        </w:rPr>
      </w:pPr>
      <w:hyperlink w:anchor="_Toc182467860" w:history="1">
        <w:r w:rsidR="008B4D3C" w:rsidRPr="00B374C1">
          <w:rPr>
            <w:rStyle w:val="Hyperlink"/>
            <w:noProof/>
            <w:lang w:val="vi-VN"/>
          </w:rPr>
          <w:t>Hình 3. 69 Tìm kiếm thông minh trong danh mục sản phẩm</w:t>
        </w:r>
        <w:r w:rsidR="008B4D3C" w:rsidRPr="00B374C1">
          <w:rPr>
            <w:noProof/>
            <w:webHidden/>
            <w:lang w:val="vi-VN"/>
          </w:rPr>
          <w:tab/>
        </w:r>
        <w:r w:rsidR="008B4D3C" w:rsidRPr="00B374C1">
          <w:rPr>
            <w:noProof/>
            <w:webHidden/>
            <w:lang w:val="vi-VN"/>
          </w:rPr>
          <w:fldChar w:fldCharType="begin"/>
        </w:r>
        <w:r w:rsidR="008B4D3C" w:rsidRPr="00B374C1">
          <w:rPr>
            <w:noProof/>
            <w:webHidden/>
            <w:lang w:val="vi-VN"/>
          </w:rPr>
          <w:instrText xml:space="preserve"> PAGEREF _Toc182467860 \h </w:instrText>
        </w:r>
        <w:r w:rsidR="008B4D3C" w:rsidRPr="00B374C1">
          <w:rPr>
            <w:noProof/>
            <w:webHidden/>
            <w:lang w:val="vi-VN"/>
          </w:rPr>
        </w:r>
        <w:r w:rsidR="008B4D3C" w:rsidRPr="00B374C1">
          <w:rPr>
            <w:noProof/>
            <w:webHidden/>
            <w:lang w:val="vi-VN"/>
          </w:rPr>
          <w:fldChar w:fldCharType="separate"/>
        </w:r>
        <w:r w:rsidR="008B4D3C" w:rsidRPr="00B374C1">
          <w:rPr>
            <w:noProof/>
            <w:webHidden/>
            <w:lang w:val="vi-VN"/>
          </w:rPr>
          <w:t>114</w:t>
        </w:r>
        <w:r w:rsidR="008B4D3C" w:rsidRPr="00B374C1">
          <w:rPr>
            <w:noProof/>
            <w:webHidden/>
            <w:lang w:val="vi-VN"/>
          </w:rPr>
          <w:fldChar w:fldCharType="end"/>
        </w:r>
      </w:hyperlink>
    </w:p>
    <w:p w14:paraId="7BA0DCD7" w14:textId="4612AFED" w:rsidR="008B4D3C" w:rsidRPr="00B374C1" w:rsidRDefault="00000000" w:rsidP="000E47FC">
      <w:pPr>
        <w:pStyle w:val="TableofFigures"/>
        <w:rPr>
          <w:rFonts w:asciiTheme="minorHAnsi" w:eastAsiaTheme="minorEastAsia" w:hAnsiTheme="minorHAnsi" w:cstheme="minorBidi"/>
          <w:noProof/>
          <w:kern w:val="2"/>
          <w:sz w:val="22"/>
          <w:szCs w:val="22"/>
          <w:lang w:val="vi-VN"/>
          <w14:ligatures w14:val="standardContextual"/>
        </w:rPr>
      </w:pPr>
      <w:hyperlink w:anchor="_Toc182467861" w:history="1">
        <w:r w:rsidR="008B4D3C" w:rsidRPr="00B374C1">
          <w:rPr>
            <w:rStyle w:val="Hyperlink"/>
            <w:noProof/>
            <w:lang w:val="vi-VN"/>
          </w:rPr>
          <w:t>Hình 3. 70 Danh mục khuyến mãi</w:t>
        </w:r>
        <w:r w:rsidR="008B4D3C" w:rsidRPr="00B374C1">
          <w:rPr>
            <w:noProof/>
            <w:webHidden/>
            <w:lang w:val="vi-VN"/>
          </w:rPr>
          <w:tab/>
        </w:r>
        <w:r w:rsidR="008B4D3C" w:rsidRPr="00B374C1">
          <w:rPr>
            <w:noProof/>
            <w:webHidden/>
            <w:lang w:val="vi-VN"/>
          </w:rPr>
          <w:fldChar w:fldCharType="begin"/>
        </w:r>
        <w:r w:rsidR="008B4D3C" w:rsidRPr="00B374C1">
          <w:rPr>
            <w:noProof/>
            <w:webHidden/>
            <w:lang w:val="vi-VN"/>
          </w:rPr>
          <w:instrText xml:space="preserve"> PAGEREF _Toc182467861 \h </w:instrText>
        </w:r>
        <w:r w:rsidR="008B4D3C" w:rsidRPr="00B374C1">
          <w:rPr>
            <w:noProof/>
            <w:webHidden/>
            <w:lang w:val="vi-VN"/>
          </w:rPr>
        </w:r>
        <w:r w:rsidR="008B4D3C" w:rsidRPr="00B374C1">
          <w:rPr>
            <w:noProof/>
            <w:webHidden/>
            <w:lang w:val="vi-VN"/>
          </w:rPr>
          <w:fldChar w:fldCharType="separate"/>
        </w:r>
        <w:r w:rsidR="008B4D3C" w:rsidRPr="00B374C1">
          <w:rPr>
            <w:noProof/>
            <w:webHidden/>
            <w:lang w:val="vi-VN"/>
          </w:rPr>
          <w:t>114</w:t>
        </w:r>
        <w:r w:rsidR="008B4D3C" w:rsidRPr="00B374C1">
          <w:rPr>
            <w:noProof/>
            <w:webHidden/>
            <w:lang w:val="vi-VN"/>
          </w:rPr>
          <w:fldChar w:fldCharType="end"/>
        </w:r>
      </w:hyperlink>
    </w:p>
    <w:p w14:paraId="65452056" w14:textId="71EE637B" w:rsidR="008B4D3C" w:rsidRPr="00B374C1" w:rsidRDefault="00000000" w:rsidP="000E47FC">
      <w:pPr>
        <w:pStyle w:val="TableofFigures"/>
        <w:rPr>
          <w:rFonts w:asciiTheme="minorHAnsi" w:eastAsiaTheme="minorEastAsia" w:hAnsiTheme="minorHAnsi" w:cstheme="minorBidi"/>
          <w:noProof/>
          <w:kern w:val="2"/>
          <w:sz w:val="22"/>
          <w:szCs w:val="22"/>
          <w:lang w:val="vi-VN"/>
          <w14:ligatures w14:val="standardContextual"/>
        </w:rPr>
      </w:pPr>
      <w:hyperlink w:anchor="_Toc182467862" w:history="1">
        <w:r w:rsidR="008B4D3C" w:rsidRPr="00B374C1">
          <w:rPr>
            <w:rStyle w:val="Hyperlink"/>
            <w:noProof/>
            <w:lang w:val="vi-VN"/>
          </w:rPr>
          <w:t>Hình 3. 71 Giao diện danh mục “Catalog Price Rule”</w:t>
        </w:r>
        <w:r w:rsidR="008B4D3C" w:rsidRPr="00B374C1">
          <w:rPr>
            <w:noProof/>
            <w:webHidden/>
            <w:lang w:val="vi-VN"/>
          </w:rPr>
          <w:tab/>
        </w:r>
        <w:r w:rsidR="008B4D3C" w:rsidRPr="00B374C1">
          <w:rPr>
            <w:noProof/>
            <w:webHidden/>
            <w:lang w:val="vi-VN"/>
          </w:rPr>
          <w:fldChar w:fldCharType="begin"/>
        </w:r>
        <w:r w:rsidR="008B4D3C" w:rsidRPr="00B374C1">
          <w:rPr>
            <w:noProof/>
            <w:webHidden/>
            <w:lang w:val="vi-VN"/>
          </w:rPr>
          <w:instrText xml:space="preserve"> PAGEREF _Toc182467862 \h </w:instrText>
        </w:r>
        <w:r w:rsidR="008B4D3C" w:rsidRPr="00B374C1">
          <w:rPr>
            <w:noProof/>
            <w:webHidden/>
            <w:lang w:val="vi-VN"/>
          </w:rPr>
        </w:r>
        <w:r w:rsidR="008B4D3C" w:rsidRPr="00B374C1">
          <w:rPr>
            <w:noProof/>
            <w:webHidden/>
            <w:lang w:val="vi-VN"/>
          </w:rPr>
          <w:fldChar w:fldCharType="separate"/>
        </w:r>
        <w:r w:rsidR="008B4D3C" w:rsidRPr="00B374C1">
          <w:rPr>
            <w:noProof/>
            <w:webHidden/>
            <w:lang w:val="vi-VN"/>
          </w:rPr>
          <w:t>115</w:t>
        </w:r>
        <w:r w:rsidR="008B4D3C" w:rsidRPr="00B374C1">
          <w:rPr>
            <w:noProof/>
            <w:webHidden/>
            <w:lang w:val="vi-VN"/>
          </w:rPr>
          <w:fldChar w:fldCharType="end"/>
        </w:r>
      </w:hyperlink>
    </w:p>
    <w:p w14:paraId="27F66361" w14:textId="2E4048CA" w:rsidR="008B4D3C" w:rsidRPr="00B374C1" w:rsidRDefault="00000000" w:rsidP="000E47FC">
      <w:pPr>
        <w:pStyle w:val="TableofFigures"/>
        <w:rPr>
          <w:rFonts w:asciiTheme="minorHAnsi" w:eastAsiaTheme="minorEastAsia" w:hAnsiTheme="minorHAnsi" w:cstheme="minorBidi"/>
          <w:noProof/>
          <w:kern w:val="2"/>
          <w:sz w:val="22"/>
          <w:szCs w:val="22"/>
          <w:lang w:val="vi-VN"/>
          <w14:ligatures w14:val="standardContextual"/>
        </w:rPr>
      </w:pPr>
      <w:hyperlink w:anchor="_Toc182467863" w:history="1">
        <w:r w:rsidR="008B4D3C" w:rsidRPr="00B374C1">
          <w:rPr>
            <w:rStyle w:val="Hyperlink"/>
            <w:noProof/>
            <w:lang w:val="vi-VN"/>
          </w:rPr>
          <w:t>Hình 3. 72 Giao diện “Add new Rule”</w:t>
        </w:r>
        <w:r w:rsidR="008B4D3C" w:rsidRPr="00B374C1">
          <w:rPr>
            <w:noProof/>
            <w:webHidden/>
            <w:lang w:val="vi-VN"/>
          </w:rPr>
          <w:tab/>
        </w:r>
        <w:r w:rsidR="008B4D3C" w:rsidRPr="00B374C1">
          <w:rPr>
            <w:noProof/>
            <w:webHidden/>
            <w:lang w:val="vi-VN"/>
          </w:rPr>
          <w:fldChar w:fldCharType="begin"/>
        </w:r>
        <w:r w:rsidR="008B4D3C" w:rsidRPr="00B374C1">
          <w:rPr>
            <w:noProof/>
            <w:webHidden/>
            <w:lang w:val="vi-VN"/>
          </w:rPr>
          <w:instrText xml:space="preserve"> PAGEREF _Toc182467863 \h </w:instrText>
        </w:r>
        <w:r w:rsidR="008B4D3C" w:rsidRPr="00B374C1">
          <w:rPr>
            <w:noProof/>
            <w:webHidden/>
            <w:lang w:val="vi-VN"/>
          </w:rPr>
        </w:r>
        <w:r w:rsidR="008B4D3C" w:rsidRPr="00B374C1">
          <w:rPr>
            <w:noProof/>
            <w:webHidden/>
            <w:lang w:val="vi-VN"/>
          </w:rPr>
          <w:fldChar w:fldCharType="separate"/>
        </w:r>
        <w:r w:rsidR="008B4D3C" w:rsidRPr="00B374C1">
          <w:rPr>
            <w:noProof/>
            <w:webHidden/>
            <w:lang w:val="vi-VN"/>
          </w:rPr>
          <w:t>115</w:t>
        </w:r>
        <w:r w:rsidR="008B4D3C" w:rsidRPr="00B374C1">
          <w:rPr>
            <w:noProof/>
            <w:webHidden/>
            <w:lang w:val="vi-VN"/>
          </w:rPr>
          <w:fldChar w:fldCharType="end"/>
        </w:r>
      </w:hyperlink>
    </w:p>
    <w:p w14:paraId="324F3570" w14:textId="5B10E196" w:rsidR="008B4D3C" w:rsidRPr="00B374C1" w:rsidRDefault="00000000" w:rsidP="000E47FC">
      <w:pPr>
        <w:pStyle w:val="TableofFigures"/>
        <w:rPr>
          <w:rFonts w:asciiTheme="minorHAnsi" w:eastAsiaTheme="minorEastAsia" w:hAnsiTheme="minorHAnsi" w:cstheme="minorBidi"/>
          <w:noProof/>
          <w:kern w:val="2"/>
          <w:sz w:val="22"/>
          <w:szCs w:val="22"/>
          <w:lang w:val="vi-VN"/>
          <w14:ligatures w14:val="standardContextual"/>
        </w:rPr>
      </w:pPr>
      <w:hyperlink w:anchor="_Toc182467864" w:history="1">
        <w:r w:rsidR="008B4D3C" w:rsidRPr="00B374C1">
          <w:rPr>
            <w:rStyle w:val="Hyperlink"/>
            <w:noProof/>
            <w:lang w:val="vi-VN"/>
          </w:rPr>
          <w:t>Hình 3. 73 Thông tin chi tiết khi “Add new Rule”</w:t>
        </w:r>
        <w:r w:rsidR="008B4D3C" w:rsidRPr="00B374C1">
          <w:rPr>
            <w:noProof/>
            <w:webHidden/>
            <w:lang w:val="vi-VN"/>
          </w:rPr>
          <w:tab/>
        </w:r>
        <w:r w:rsidR="008B4D3C" w:rsidRPr="00B374C1">
          <w:rPr>
            <w:noProof/>
            <w:webHidden/>
            <w:lang w:val="vi-VN"/>
          </w:rPr>
          <w:fldChar w:fldCharType="begin"/>
        </w:r>
        <w:r w:rsidR="008B4D3C" w:rsidRPr="00B374C1">
          <w:rPr>
            <w:noProof/>
            <w:webHidden/>
            <w:lang w:val="vi-VN"/>
          </w:rPr>
          <w:instrText xml:space="preserve"> PAGEREF _Toc182467864 \h </w:instrText>
        </w:r>
        <w:r w:rsidR="008B4D3C" w:rsidRPr="00B374C1">
          <w:rPr>
            <w:noProof/>
            <w:webHidden/>
            <w:lang w:val="vi-VN"/>
          </w:rPr>
        </w:r>
        <w:r w:rsidR="008B4D3C" w:rsidRPr="00B374C1">
          <w:rPr>
            <w:noProof/>
            <w:webHidden/>
            <w:lang w:val="vi-VN"/>
          </w:rPr>
          <w:fldChar w:fldCharType="separate"/>
        </w:r>
        <w:r w:rsidR="008B4D3C" w:rsidRPr="00B374C1">
          <w:rPr>
            <w:noProof/>
            <w:webHidden/>
            <w:lang w:val="vi-VN"/>
          </w:rPr>
          <w:t>116</w:t>
        </w:r>
        <w:r w:rsidR="008B4D3C" w:rsidRPr="00B374C1">
          <w:rPr>
            <w:noProof/>
            <w:webHidden/>
            <w:lang w:val="vi-VN"/>
          </w:rPr>
          <w:fldChar w:fldCharType="end"/>
        </w:r>
      </w:hyperlink>
    </w:p>
    <w:p w14:paraId="23C1E22E" w14:textId="032F274A" w:rsidR="008B4D3C" w:rsidRPr="00B374C1" w:rsidRDefault="00000000" w:rsidP="000E47FC">
      <w:pPr>
        <w:pStyle w:val="TableofFigures"/>
        <w:rPr>
          <w:rFonts w:asciiTheme="minorHAnsi" w:eastAsiaTheme="minorEastAsia" w:hAnsiTheme="minorHAnsi" w:cstheme="minorBidi"/>
          <w:noProof/>
          <w:kern w:val="2"/>
          <w:sz w:val="22"/>
          <w:szCs w:val="22"/>
          <w:lang w:val="vi-VN"/>
          <w14:ligatures w14:val="standardContextual"/>
        </w:rPr>
      </w:pPr>
      <w:hyperlink w:anchor="_Toc182467865" w:history="1">
        <w:r w:rsidR="008B4D3C" w:rsidRPr="00B374C1">
          <w:rPr>
            <w:rStyle w:val="Hyperlink"/>
            <w:noProof/>
            <w:lang w:val="vi-VN"/>
          </w:rPr>
          <w:t>Hình 3. 74 Giao diện “Cart Price Rules”</w:t>
        </w:r>
        <w:r w:rsidR="008B4D3C" w:rsidRPr="00B374C1">
          <w:rPr>
            <w:noProof/>
            <w:webHidden/>
            <w:lang w:val="vi-VN"/>
          </w:rPr>
          <w:tab/>
        </w:r>
        <w:r w:rsidR="008B4D3C" w:rsidRPr="00B374C1">
          <w:rPr>
            <w:noProof/>
            <w:webHidden/>
            <w:lang w:val="vi-VN"/>
          </w:rPr>
          <w:fldChar w:fldCharType="begin"/>
        </w:r>
        <w:r w:rsidR="008B4D3C" w:rsidRPr="00B374C1">
          <w:rPr>
            <w:noProof/>
            <w:webHidden/>
            <w:lang w:val="vi-VN"/>
          </w:rPr>
          <w:instrText xml:space="preserve"> PAGEREF _Toc182467865 \h </w:instrText>
        </w:r>
        <w:r w:rsidR="008B4D3C" w:rsidRPr="00B374C1">
          <w:rPr>
            <w:noProof/>
            <w:webHidden/>
            <w:lang w:val="vi-VN"/>
          </w:rPr>
        </w:r>
        <w:r w:rsidR="008B4D3C" w:rsidRPr="00B374C1">
          <w:rPr>
            <w:noProof/>
            <w:webHidden/>
            <w:lang w:val="vi-VN"/>
          </w:rPr>
          <w:fldChar w:fldCharType="separate"/>
        </w:r>
        <w:r w:rsidR="008B4D3C" w:rsidRPr="00B374C1">
          <w:rPr>
            <w:noProof/>
            <w:webHidden/>
            <w:lang w:val="vi-VN"/>
          </w:rPr>
          <w:t>116</w:t>
        </w:r>
        <w:r w:rsidR="008B4D3C" w:rsidRPr="00B374C1">
          <w:rPr>
            <w:noProof/>
            <w:webHidden/>
            <w:lang w:val="vi-VN"/>
          </w:rPr>
          <w:fldChar w:fldCharType="end"/>
        </w:r>
      </w:hyperlink>
    </w:p>
    <w:p w14:paraId="600EC60B" w14:textId="2F6E4C6B" w:rsidR="008B4D3C" w:rsidRPr="00B374C1" w:rsidRDefault="00000000" w:rsidP="000E47FC">
      <w:pPr>
        <w:pStyle w:val="TableofFigures"/>
        <w:rPr>
          <w:rFonts w:asciiTheme="minorHAnsi" w:eastAsiaTheme="minorEastAsia" w:hAnsiTheme="minorHAnsi" w:cstheme="minorBidi"/>
          <w:noProof/>
          <w:kern w:val="2"/>
          <w:sz w:val="22"/>
          <w:szCs w:val="22"/>
          <w:lang w:val="vi-VN"/>
          <w14:ligatures w14:val="standardContextual"/>
        </w:rPr>
      </w:pPr>
      <w:hyperlink w:anchor="_Toc182467866" w:history="1">
        <w:r w:rsidR="008B4D3C" w:rsidRPr="00B374C1">
          <w:rPr>
            <w:rStyle w:val="Hyperlink"/>
            <w:noProof/>
            <w:lang w:val="vi-VN"/>
          </w:rPr>
          <w:t>Hình 3. 75 Giao diện thêm khuyến mãi mới (Cart Price Rule)</w:t>
        </w:r>
        <w:r w:rsidR="008B4D3C" w:rsidRPr="00B374C1">
          <w:rPr>
            <w:noProof/>
            <w:webHidden/>
            <w:lang w:val="vi-VN"/>
          </w:rPr>
          <w:tab/>
        </w:r>
        <w:r w:rsidR="008B4D3C" w:rsidRPr="00B374C1">
          <w:rPr>
            <w:noProof/>
            <w:webHidden/>
            <w:lang w:val="vi-VN"/>
          </w:rPr>
          <w:fldChar w:fldCharType="begin"/>
        </w:r>
        <w:r w:rsidR="008B4D3C" w:rsidRPr="00B374C1">
          <w:rPr>
            <w:noProof/>
            <w:webHidden/>
            <w:lang w:val="vi-VN"/>
          </w:rPr>
          <w:instrText xml:space="preserve"> PAGEREF _Toc182467866 \h </w:instrText>
        </w:r>
        <w:r w:rsidR="008B4D3C" w:rsidRPr="00B374C1">
          <w:rPr>
            <w:noProof/>
            <w:webHidden/>
            <w:lang w:val="vi-VN"/>
          </w:rPr>
        </w:r>
        <w:r w:rsidR="008B4D3C" w:rsidRPr="00B374C1">
          <w:rPr>
            <w:noProof/>
            <w:webHidden/>
            <w:lang w:val="vi-VN"/>
          </w:rPr>
          <w:fldChar w:fldCharType="separate"/>
        </w:r>
        <w:r w:rsidR="008B4D3C" w:rsidRPr="00B374C1">
          <w:rPr>
            <w:noProof/>
            <w:webHidden/>
            <w:lang w:val="vi-VN"/>
          </w:rPr>
          <w:t>117</w:t>
        </w:r>
        <w:r w:rsidR="008B4D3C" w:rsidRPr="00B374C1">
          <w:rPr>
            <w:noProof/>
            <w:webHidden/>
            <w:lang w:val="vi-VN"/>
          </w:rPr>
          <w:fldChar w:fldCharType="end"/>
        </w:r>
      </w:hyperlink>
    </w:p>
    <w:p w14:paraId="31D06AD7" w14:textId="10684287" w:rsidR="008B4D3C" w:rsidRPr="00B374C1" w:rsidRDefault="00000000" w:rsidP="000E47FC">
      <w:pPr>
        <w:pStyle w:val="TableofFigures"/>
        <w:rPr>
          <w:rFonts w:asciiTheme="minorHAnsi" w:eastAsiaTheme="minorEastAsia" w:hAnsiTheme="minorHAnsi" w:cstheme="minorBidi"/>
          <w:noProof/>
          <w:kern w:val="2"/>
          <w:sz w:val="22"/>
          <w:szCs w:val="22"/>
          <w:lang w:val="vi-VN"/>
          <w14:ligatures w14:val="standardContextual"/>
        </w:rPr>
      </w:pPr>
      <w:hyperlink w:anchor="_Toc182467867" w:history="1">
        <w:r w:rsidR="008B4D3C" w:rsidRPr="00B374C1">
          <w:rPr>
            <w:rStyle w:val="Hyperlink"/>
            <w:noProof/>
            <w:lang w:val="vi-VN"/>
          </w:rPr>
          <w:t>Hình 3. 76 Chỉnh sửa thông tin khuyến mã</w:t>
        </w:r>
        <w:r w:rsidR="008B4D3C" w:rsidRPr="00B374C1">
          <w:rPr>
            <w:noProof/>
            <w:webHidden/>
            <w:lang w:val="vi-VN"/>
          </w:rPr>
          <w:tab/>
        </w:r>
        <w:r w:rsidR="008B4D3C" w:rsidRPr="00B374C1">
          <w:rPr>
            <w:noProof/>
            <w:webHidden/>
            <w:lang w:val="vi-VN"/>
          </w:rPr>
          <w:fldChar w:fldCharType="begin"/>
        </w:r>
        <w:r w:rsidR="008B4D3C" w:rsidRPr="00B374C1">
          <w:rPr>
            <w:noProof/>
            <w:webHidden/>
            <w:lang w:val="vi-VN"/>
          </w:rPr>
          <w:instrText xml:space="preserve"> PAGEREF _Toc182467867 \h </w:instrText>
        </w:r>
        <w:r w:rsidR="008B4D3C" w:rsidRPr="00B374C1">
          <w:rPr>
            <w:noProof/>
            <w:webHidden/>
            <w:lang w:val="vi-VN"/>
          </w:rPr>
        </w:r>
        <w:r w:rsidR="008B4D3C" w:rsidRPr="00B374C1">
          <w:rPr>
            <w:noProof/>
            <w:webHidden/>
            <w:lang w:val="vi-VN"/>
          </w:rPr>
          <w:fldChar w:fldCharType="separate"/>
        </w:r>
        <w:r w:rsidR="008B4D3C" w:rsidRPr="00B374C1">
          <w:rPr>
            <w:noProof/>
            <w:webHidden/>
            <w:lang w:val="vi-VN"/>
          </w:rPr>
          <w:t>117</w:t>
        </w:r>
        <w:r w:rsidR="008B4D3C" w:rsidRPr="00B374C1">
          <w:rPr>
            <w:noProof/>
            <w:webHidden/>
            <w:lang w:val="vi-VN"/>
          </w:rPr>
          <w:fldChar w:fldCharType="end"/>
        </w:r>
      </w:hyperlink>
    </w:p>
    <w:p w14:paraId="239F8197" w14:textId="49FD7701" w:rsidR="008B4D3C" w:rsidRPr="00B374C1" w:rsidRDefault="00000000" w:rsidP="000E47FC">
      <w:pPr>
        <w:pStyle w:val="TableofFigures"/>
        <w:rPr>
          <w:rFonts w:asciiTheme="minorHAnsi" w:eastAsiaTheme="minorEastAsia" w:hAnsiTheme="minorHAnsi" w:cstheme="minorBidi"/>
          <w:noProof/>
          <w:kern w:val="2"/>
          <w:sz w:val="22"/>
          <w:szCs w:val="22"/>
          <w:lang w:val="vi-VN"/>
          <w14:ligatures w14:val="standardContextual"/>
        </w:rPr>
      </w:pPr>
      <w:hyperlink w:anchor="_Toc182467868" w:history="1">
        <w:r w:rsidR="008B4D3C" w:rsidRPr="00B374C1">
          <w:rPr>
            <w:rStyle w:val="Hyperlink"/>
            <w:noProof/>
            <w:lang w:val="vi-VN"/>
          </w:rPr>
          <w:t>Hình 3. 77 Chỉnh sửa thông tin khuyến mã(2)</w:t>
        </w:r>
        <w:r w:rsidR="008B4D3C" w:rsidRPr="00B374C1">
          <w:rPr>
            <w:noProof/>
            <w:webHidden/>
            <w:lang w:val="vi-VN"/>
          </w:rPr>
          <w:tab/>
        </w:r>
        <w:r w:rsidR="008B4D3C" w:rsidRPr="00B374C1">
          <w:rPr>
            <w:noProof/>
            <w:webHidden/>
            <w:lang w:val="vi-VN"/>
          </w:rPr>
          <w:fldChar w:fldCharType="begin"/>
        </w:r>
        <w:r w:rsidR="008B4D3C" w:rsidRPr="00B374C1">
          <w:rPr>
            <w:noProof/>
            <w:webHidden/>
            <w:lang w:val="vi-VN"/>
          </w:rPr>
          <w:instrText xml:space="preserve"> PAGEREF _Toc182467868 \h </w:instrText>
        </w:r>
        <w:r w:rsidR="008B4D3C" w:rsidRPr="00B374C1">
          <w:rPr>
            <w:noProof/>
            <w:webHidden/>
            <w:lang w:val="vi-VN"/>
          </w:rPr>
        </w:r>
        <w:r w:rsidR="008B4D3C" w:rsidRPr="00B374C1">
          <w:rPr>
            <w:noProof/>
            <w:webHidden/>
            <w:lang w:val="vi-VN"/>
          </w:rPr>
          <w:fldChar w:fldCharType="separate"/>
        </w:r>
        <w:r w:rsidR="008B4D3C" w:rsidRPr="00B374C1">
          <w:rPr>
            <w:noProof/>
            <w:webHidden/>
            <w:lang w:val="vi-VN"/>
          </w:rPr>
          <w:t>118</w:t>
        </w:r>
        <w:r w:rsidR="008B4D3C" w:rsidRPr="00B374C1">
          <w:rPr>
            <w:noProof/>
            <w:webHidden/>
            <w:lang w:val="vi-VN"/>
          </w:rPr>
          <w:fldChar w:fldCharType="end"/>
        </w:r>
      </w:hyperlink>
    </w:p>
    <w:p w14:paraId="393B3C45" w14:textId="0DB7EEF7" w:rsidR="008B4D3C" w:rsidRPr="00B374C1" w:rsidRDefault="00000000" w:rsidP="000E47FC">
      <w:pPr>
        <w:pStyle w:val="TableofFigures"/>
        <w:rPr>
          <w:rFonts w:asciiTheme="minorHAnsi" w:eastAsiaTheme="minorEastAsia" w:hAnsiTheme="minorHAnsi" w:cstheme="minorBidi"/>
          <w:noProof/>
          <w:kern w:val="2"/>
          <w:sz w:val="22"/>
          <w:szCs w:val="22"/>
          <w:lang w:val="vi-VN"/>
          <w14:ligatures w14:val="standardContextual"/>
        </w:rPr>
      </w:pPr>
      <w:hyperlink w:anchor="_Toc182467869" w:history="1">
        <w:r w:rsidR="008B4D3C" w:rsidRPr="00B374C1">
          <w:rPr>
            <w:rStyle w:val="Hyperlink"/>
            <w:noProof/>
            <w:lang w:val="vi-VN"/>
          </w:rPr>
          <w:t>Hình 3. 78 Chỉnh sửa thông tin khuyến mã (3)</w:t>
        </w:r>
        <w:r w:rsidR="008B4D3C" w:rsidRPr="00B374C1">
          <w:rPr>
            <w:noProof/>
            <w:webHidden/>
            <w:lang w:val="vi-VN"/>
          </w:rPr>
          <w:tab/>
        </w:r>
        <w:r w:rsidR="008B4D3C" w:rsidRPr="00B374C1">
          <w:rPr>
            <w:noProof/>
            <w:webHidden/>
            <w:lang w:val="vi-VN"/>
          </w:rPr>
          <w:fldChar w:fldCharType="begin"/>
        </w:r>
        <w:r w:rsidR="008B4D3C" w:rsidRPr="00B374C1">
          <w:rPr>
            <w:noProof/>
            <w:webHidden/>
            <w:lang w:val="vi-VN"/>
          </w:rPr>
          <w:instrText xml:space="preserve"> PAGEREF _Toc182467869 \h </w:instrText>
        </w:r>
        <w:r w:rsidR="008B4D3C" w:rsidRPr="00B374C1">
          <w:rPr>
            <w:noProof/>
            <w:webHidden/>
            <w:lang w:val="vi-VN"/>
          </w:rPr>
        </w:r>
        <w:r w:rsidR="008B4D3C" w:rsidRPr="00B374C1">
          <w:rPr>
            <w:noProof/>
            <w:webHidden/>
            <w:lang w:val="vi-VN"/>
          </w:rPr>
          <w:fldChar w:fldCharType="separate"/>
        </w:r>
        <w:r w:rsidR="008B4D3C" w:rsidRPr="00B374C1">
          <w:rPr>
            <w:noProof/>
            <w:webHidden/>
            <w:lang w:val="vi-VN"/>
          </w:rPr>
          <w:t>118</w:t>
        </w:r>
        <w:r w:rsidR="008B4D3C" w:rsidRPr="00B374C1">
          <w:rPr>
            <w:noProof/>
            <w:webHidden/>
            <w:lang w:val="vi-VN"/>
          </w:rPr>
          <w:fldChar w:fldCharType="end"/>
        </w:r>
      </w:hyperlink>
    </w:p>
    <w:p w14:paraId="308408AC" w14:textId="35FB0AB3" w:rsidR="008B4D3C" w:rsidRPr="00B374C1" w:rsidRDefault="00000000" w:rsidP="000E47FC">
      <w:pPr>
        <w:pStyle w:val="TableofFigures"/>
        <w:rPr>
          <w:rFonts w:asciiTheme="minorHAnsi" w:eastAsiaTheme="minorEastAsia" w:hAnsiTheme="minorHAnsi" w:cstheme="minorBidi"/>
          <w:noProof/>
          <w:kern w:val="2"/>
          <w:sz w:val="22"/>
          <w:szCs w:val="22"/>
          <w:lang w:val="vi-VN"/>
          <w14:ligatures w14:val="standardContextual"/>
        </w:rPr>
      </w:pPr>
      <w:hyperlink w:anchor="_Toc182467870" w:history="1">
        <w:r w:rsidR="008B4D3C" w:rsidRPr="00B374C1">
          <w:rPr>
            <w:rStyle w:val="Hyperlink"/>
            <w:noProof/>
            <w:lang w:val="vi-VN"/>
          </w:rPr>
          <w:t>Hình 3. 79 Tìm kiếm nâng cao trong giao diện sản phẩm của Magento Admin</w:t>
        </w:r>
        <w:r w:rsidR="008B4D3C" w:rsidRPr="00B374C1">
          <w:rPr>
            <w:noProof/>
            <w:webHidden/>
            <w:lang w:val="vi-VN"/>
          </w:rPr>
          <w:tab/>
        </w:r>
        <w:r w:rsidR="008B4D3C" w:rsidRPr="00B374C1">
          <w:rPr>
            <w:noProof/>
            <w:webHidden/>
            <w:lang w:val="vi-VN"/>
          </w:rPr>
          <w:fldChar w:fldCharType="begin"/>
        </w:r>
        <w:r w:rsidR="008B4D3C" w:rsidRPr="00B374C1">
          <w:rPr>
            <w:noProof/>
            <w:webHidden/>
            <w:lang w:val="vi-VN"/>
          </w:rPr>
          <w:instrText xml:space="preserve"> PAGEREF _Toc182467870 \h </w:instrText>
        </w:r>
        <w:r w:rsidR="008B4D3C" w:rsidRPr="00B374C1">
          <w:rPr>
            <w:noProof/>
            <w:webHidden/>
            <w:lang w:val="vi-VN"/>
          </w:rPr>
        </w:r>
        <w:r w:rsidR="008B4D3C" w:rsidRPr="00B374C1">
          <w:rPr>
            <w:noProof/>
            <w:webHidden/>
            <w:lang w:val="vi-VN"/>
          </w:rPr>
          <w:fldChar w:fldCharType="separate"/>
        </w:r>
        <w:r w:rsidR="008B4D3C" w:rsidRPr="00B374C1">
          <w:rPr>
            <w:noProof/>
            <w:webHidden/>
            <w:lang w:val="vi-VN"/>
          </w:rPr>
          <w:t>118</w:t>
        </w:r>
        <w:r w:rsidR="008B4D3C" w:rsidRPr="00B374C1">
          <w:rPr>
            <w:noProof/>
            <w:webHidden/>
            <w:lang w:val="vi-VN"/>
          </w:rPr>
          <w:fldChar w:fldCharType="end"/>
        </w:r>
      </w:hyperlink>
    </w:p>
    <w:p w14:paraId="544D6DA6" w14:textId="284ED56D" w:rsidR="008B4D3C" w:rsidRPr="00B374C1" w:rsidRDefault="00000000" w:rsidP="000E47FC">
      <w:pPr>
        <w:pStyle w:val="TableofFigures"/>
        <w:rPr>
          <w:rFonts w:asciiTheme="minorHAnsi" w:eastAsiaTheme="minorEastAsia" w:hAnsiTheme="minorHAnsi" w:cstheme="minorBidi"/>
          <w:noProof/>
          <w:kern w:val="2"/>
          <w:sz w:val="22"/>
          <w:szCs w:val="22"/>
          <w:lang w:val="vi-VN"/>
          <w14:ligatures w14:val="standardContextual"/>
        </w:rPr>
      </w:pPr>
      <w:hyperlink w:anchor="_Toc182467871" w:history="1">
        <w:r w:rsidR="008B4D3C" w:rsidRPr="00B374C1">
          <w:rPr>
            <w:rStyle w:val="Hyperlink"/>
            <w:noProof/>
            <w:lang w:val="vi-VN"/>
          </w:rPr>
          <w:t>Hình 3. 80 Cấu hình cho giao diện web</w:t>
        </w:r>
        <w:r w:rsidR="008B4D3C" w:rsidRPr="00B374C1">
          <w:rPr>
            <w:noProof/>
            <w:webHidden/>
            <w:lang w:val="vi-VN"/>
          </w:rPr>
          <w:tab/>
        </w:r>
        <w:r w:rsidR="008B4D3C" w:rsidRPr="00B374C1">
          <w:rPr>
            <w:noProof/>
            <w:webHidden/>
            <w:lang w:val="vi-VN"/>
          </w:rPr>
          <w:fldChar w:fldCharType="begin"/>
        </w:r>
        <w:r w:rsidR="008B4D3C" w:rsidRPr="00B374C1">
          <w:rPr>
            <w:noProof/>
            <w:webHidden/>
            <w:lang w:val="vi-VN"/>
          </w:rPr>
          <w:instrText xml:space="preserve"> PAGEREF _Toc182467871 \h </w:instrText>
        </w:r>
        <w:r w:rsidR="008B4D3C" w:rsidRPr="00B374C1">
          <w:rPr>
            <w:noProof/>
            <w:webHidden/>
            <w:lang w:val="vi-VN"/>
          </w:rPr>
        </w:r>
        <w:r w:rsidR="008B4D3C" w:rsidRPr="00B374C1">
          <w:rPr>
            <w:noProof/>
            <w:webHidden/>
            <w:lang w:val="vi-VN"/>
          </w:rPr>
          <w:fldChar w:fldCharType="separate"/>
        </w:r>
        <w:r w:rsidR="008B4D3C" w:rsidRPr="00B374C1">
          <w:rPr>
            <w:noProof/>
            <w:webHidden/>
            <w:lang w:val="vi-VN"/>
          </w:rPr>
          <w:t>121</w:t>
        </w:r>
        <w:r w:rsidR="008B4D3C" w:rsidRPr="00B374C1">
          <w:rPr>
            <w:noProof/>
            <w:webHidden/>
            <w:lang w:val="vi-VN"/>
          </w:rPr>
          <w:fldChar w:fldCharType="end"/>
        </w:r>
      </w:hyperlink>
    </w:p>
    <w:p w14:paraId="397457DD" w14:textId="6C8B6BE5" w:rsidR="008B4D3C" w:rsidRPr="00B374C1" w:rsidRDefault="00000000" w:rsidP="000E47FC">
      <w:pPr>
        <w:pStyle w:val="TableofFigures"/>
        <w:rPr>
          <w:rFonts w:asciiTheme="minorHAnsi" w:eastAsiaTheme="minorEastAsia" w:hAnsiTheme="minorHAnsi" w:cstheme="minorBidi"/>
          <w:noProof/>
          <w:kern w:val="2"/>
          <w:sz w:val="22"/>
          <w:szCs w:val="22"/>
          <w:lang w:val="vi-VN"/>
          <w14:ligatures w14:val="standardContextual"/>
        </w:rPr>
      </w:pPr>
      <w:hyperlink w:anchor="_Toc182467872" w:history="1">
        <w:r w:rsidR="008B4D3C" w:rsidRPr="00B374C1">
          <w:rPr>
            <w:rStyle w:val="Hyperlink"/>
            <w:noProof/>
            <w:lang w:val="vi-VN"/>
          </w:rPr>
          <w:t>Hình 3. 81 Giao diện Design Configuration</w:t>
        </w:r>
        <w:r w:rsidR="008B4D3C" w:rsidRPr="00B374C1">
          <w:rPr>
            <w:noProof/>
            <w:webHidden/>
            <w:lang w:val="vi-VN"/>
          </w:rPr>
          <w:tab/>
        </w:r>
        <w:r w:rsidR="008B4D3C" w:rsidRPr="00B374C1">
          <w:rPr>
            <w:noProof/>
            <w:webHidden/>
            <w:lang w:val="vi-VN"/>
          </w:rPr>
          <w:fldChar w:fldCharType="begin"/>
        </w:r>
        <w:r w:rsidR="008B4D3C" w:rsidRPr="00B374C1">
          <w:rPr>
            <w:noProof/>
            <w:webHidden/>
            <w:lang w:val="vi-VN"/>
          </w:rPr>
          <w:instrText xml:space="preserve"> PAGEREF _Toc182467872 \h </w:instrText>
        </w:r>
        <w:r w:rsidR="008B4D3C" w:rsidRPr="00B374C1">
          <w:rPr>
            <w:noProof/>
            <w:webHidden/>
            <w:lang w:val="vi-VN"/>
          </w:rPr>
        </w:r>
        <w:r w:rsidR="008B4D3C" w:rsidRPr="00B374C1">
          <w:rPr>
            <w:noProof/>
            <w:webHidden/>
            <w:lang w:val="vi-VN"/>
          </w:rPr>
          <w:fldChar w:fldCharType="separate"/>
        </w:r>
        <w:r w:rsidR="008B4D3C" w:rsidRPr="00B374C1">
          <w:rPr>
            <w:noProof/>
            <w:webHidden/>
            <w:lang w:val="vi-VN"/>
          </w:rPr>
          <w:t>121</w:t>
        </w:r>
        <w:r w:rsidR="008B4D3C" w:rsidRPr="00B374C1">
          <w:rPr>
            <w:noProof/>
            <w:webHidden/>
            <w:lang w:val="vi-VN"/>
          </w:rPr>
          <w:fldChar w:fldCharType="end"/>
        </w:r>
      </w:hyperlink>
    </w:p>
    <w:p w14:paraId="3F5B9BF7" w14:textId="15E2E2C6" w:rsidR="008B4D3C" w:rsidRPr="00B374C1" w:rsidRDefault="00000000" w:rsidP="000E47FC">
      <w:pPr>
        <w:pStyle w:val="TableofFigures"/>
        <w:rPr>
          <w:rFonts w:asciiTheme="minorHAnsi" w:eastAsiaTheme="minorEastAsia" w:hAnsiTheme="minorHAnsi" w:cstheme="minorBidi"/>
          <w:noProof/>
          <w:kern w:val="2"/>
          <w:sz w:val="22"/>
          <w:szCs w:val="22"/>
          <w:lang w:val="vi-VN"/>
          <w14:ligatures w14:val="standardContextual"/>
        </w:rPr>
      </w:pPr>
      <w:hyperlink w:anchor="_Toc182467873" w:history="1">
        <w:r w:rsidR="008B4D3C" w:rsidRPr="00B374C1">
          <w:rPr>
            <w:rStyle w:val="Hyperlink"/>
            <w:noProof/>
            <w:lang w:val="vi-VN"/>
          </w:rPr>
          <w:t>Hình 3. 82 Giao diện chỉnh sửa HTML Head của theme mới</w:t>
        </w:r>
        <w:r w:rsidR="008B4D3C" w:rsidRPr="00B374C1">
          <w:rPr>
            <w:noProof/>
            <w:webHidden/>
            <w:lang w:val="vi-VN"/>
          </w:rPr>
          <w:tab/>
        </w:r>
        <w:r w:rsidR="008B4D3C" w:rsidRPr="00B374C1">
          <w:rPr>
            <w:noProof/>
            <w:webHidden/>
            <w:lang w:val="vi-VN"/>
          </w:rPr>
          <w:fldChar w:fldCharType="begin"/>
        </w:r>
        <w:r w:rsidR="008B4D3C" w:rsidRPr="00B374C1">
          <w:rPr>
            <w:noProof/>
            <w:webHidden/>
            <w:lang w:val="vi-VN"/>
          </w:rPr>
          <w:instrText xml:space="preserve"> PAGEREF _Toc182467873 \h </w:instrText>
        </w:r>
        <w:r w:rsidR="008B4D3C" w:rsidRPr="00B374C1">
          <w:rPr>
            <w:noProof/>
            <w:webHidden/>
            <w:lang w:val="vi-VN"/>
          </w:rPr>
        </w:r>
        <w:r w:rsidR="008B4D3C" w:rsidRPr="00B374C1">
          <w:rPr>
            <w:noProof/>
            <w:webHidden/>
            <w:lang w:val="vi-VN"/>
          </w:rPr>
          <w:fldChar w:fldCharType="separate"/>
        </w:r>
        <w:r w:rsidR="008B4D3C" w:rsidRPr="00B374C1">
          <w:rPr>
            <w:noProof/>
            <w:webHidden/>
            <w:lang w:val="vi-VN"/>
          </w:rPr>
          <w:t>122</w:t>
        </w:r>
        <w:r w:rsidR="008B4D3C" w:rsidRPr="00B374C1">
          <w:rPr>
            <w:noProof/>
            <w:webHidden/>
            <w:lang w:val="vi-VN"/>
          </w:rPr>
          <w:fldChar w:fldCharType="end"/>
        </w:r>
      </w:hyperlink>
    </w:p>
    <w:p w14:paraId="387B350A" w14:textId="1F068B99" w:rsidR="008B4D3C" w:rsidRPr="00B374C1" w:rsidRDefault="00000000" w:rsidP="000E47FC">
      <w:pPr>
        <w:pStyle w:val="TableofFigures"/>
        <w:rPr>
          <w:rFonts w:asciiTheme="minorHAnsi" w:eastAsiaTheme="minorEastAsia" w:hAnsiTheme="minorHAnsi" w:cstheme="minorBidi"/>
          <w:noProof/>
          <w:kern w:val="2"/>
          <w:sz w:val="22"/>
          <w:szCs w:val="22"/>
          <w:lang w:val="vi-VN"/>
          <w14:ligatures w14:val="standardContextual"/>
        </w:rPr>
      </w:pPr>
      <w:hyperlink w:anchor="_Toc182467874" w:history="1">
        <w:r w:rsidR="008B4D3C" w:rsidRPr="00B374C1">
          <w:rPr>
            <w:rStyle w:val="Hyperlink"/>
            <w:noProof/>
            <w:lang w:val="vi-VN"/>
          </w:rPr>
          <w:t>Hình 3. 83 Giao diện sau khi cấu hình HTML Head</w:t>
        </w:r>
        <w:r w:rsidR="008B4D3C" w:rsidRPr="00B374C1">
          <w:rPr>
            <w:noProof/>
            <w:webHidden/>
            <w:lang w:val="vi-VN"/>
          </w:rPr>
          <w:tab/>
        </w:r>
        <w:r w:rsidR="008B4D3C" w:rsidRPr="00B374C1">
          <w:rPr>
            <w:noProof/>
            <w:webHidden/>
            <w:lang w:val="vi-VN"/>
          </w:rPr>
          <w:fldChar w:fldCharType="begin"/>
        </w:r>
        <w:r w:rsidR="008B4D3C" w:rsidRPr="00B374C1">
          <w:rPr>
            <w:noProof/>
            <w:webHidden/>
            <w:lang w:val="vi-VN"/>
          </w:rPr>
          <w:instrText xml:space="preserve"> PAGEREF _Toc182467874 \h </w:instrText>
        </w:r>
        <w:r w:rsidR="008B4D3C" w:rsidRPr="00B374C1">
          <w:rPr>
            <w:noProof/>
            <w:webHidden/>
            <w:lang w:val="vi-VN"/>
          </w:rPr>
        </w:r>
        <w:r w:rsidR="008B4D3C" w:rsidRPr="00B374C1">
          <w:rPr>
            <w:noProof/>
            <w:webHidden/>
            <w:lang w:val="vi-VN"/>
          </w:rPr>
          <w:fldChar w:fldCharType="separate"/>
        </w:r>
        <w:r w:rsidR="008B4D3C" w:rsidRPr="00B374C1">
          <w:rPr>
            <w:noProof/>
            <w:webHidden/>
            <w:lang w:val="vi-VN"/>
          </w:rPr>
          <w:t>122</w:t>
        </w:r>
        <w:r w:rsidR="008B4D3C" w:rsidRPr="00B374C1">
          <w:rPr>
            <w:noProof/>
            <w:webHidden/>
            <w:lang w:val="vi-VN"/>
          </w:rPr>
          <w:fldChar w:fldCharType="end"/>
        </w:r>
      </w:hyperlink>
    </w:p>
    <w:p w14:paraId="69AE8018" w14:textId="758022EA" w:rsidR="008B4D3C" w:rsidRPr="00B374C1" w:rsidRDefault="00000000" w:rsidP="000E47FC">
      <w:pPr>
        <w:pStyle w:val="TableofFigures"/>
        <w:rPr>
          <w:rFonts w:asciiTheme="minorHAnsi" w:eastAsiaTheme="minorEastAsia" w:hAnsiTheme="minorHAnsi" w:cstheme="minorBidi"/>
          <w:noProof/>
          <w:kern w:val="2"/>
          <w:sz w:val="22"/>
          <w:szCs w:val="22"/>
          <w:lang w:val="vi-VN"/>
          <w14:ligatures w14:val="standardContextual"/>
        </w:rPr>
      </w:pPr>
      <w:hyperlink w:anchor="_Toc182467875" w:history="1">
        <w:r w:rsidR="008B4D3C" w:rsidRPr="00B374C1">
          <w:rPr>
            <w:rStyle w:val="Hyperlink"/>
            <w:noProof/>
            <w:lang w:val="vi-VN"/>
          </w:rPr>
          <w:t>Hình 3. 84 Danh mục Catalog trong Magento Admin</w:t>
        </w:r>
        <w:r w:rsidR="008B4D3C" w:rsidRPr="00B374C1">
          <w:rPr>
            <w:noProof/>
            <w:webHidden/>
            <w:lang w:val="vi-VN"/>
          </w:rPr>
          <w:tab/>
        </w:r>
        <w:r w:rsidR="008B4D3C" w:rsidRPr="00B374C1">
          <w:rPr>
            <w:noProof/>
            <w:webHidden/>
            <w:lang w:val="vi-VN"/>
          </w:rPr>
          <w:fldChar w:fldCharType="begin"/>
        </w:r>
        <w:r w:rsidR="008B4D3C" w:rsidRPr="00B374C1">
          <w:rPr>
            <w:noProof/>
            <w:webHidden/>
            <w:lang w:val="vi-VN"/>
          </w:rPr>
          <w:instrText xml:space="preserve"> PAGEREF _Toc182467875 \h </w:instrText>
        </w:r>
        <w:r w:rsidR="008B4D3C" w:rsidRPr="00B374C1">
          <w:rPr>
            <w:noProof/>
            <w:webHidden/>
            <w:lang w:val="vi-VN"/>
          </w:rPr>
        </w:r>
        <w:r w:rsidR="008B4D3C" w:rsidRPr="00B374C1">
          <w:rPr>
            <w:noProof/>
            <w:webHidden/>
            <w:lang w:val="vi-VN"/>
          </w:rPr>
          <w:fldChar w:fldCharType="separate"/>
        </w:r>
        <w:r w:rsidR="008B4D3C" w:rsidRPr="00B374C1">
          <w:rPr>
            <w:noProof/>
            <w:webHidden/>
            <w:lang w:val="vi-VN"/>
          </w:rPr>
          <w:t>123</w:t>
        </w:r>
        <w:r w:rsidR="008B4D3C" w:rsidRPr="00B374C1">
          <w:rPr>
            <w:noProof/>
            <w:webHidden/>
            <w:lang w:val="vi-VN"/>
          </w:rPr>
          <w:fldChar w:fldCharType="end"/>
        </w:r>
      </w:hyperlink>
    </w:p>
    <w:p w14:paraId="66751326" w14:textId="10640F6D" w:rsidR="008B4D3C" w:rsidRPr="00B374C1" w:rsidRDefault="00000000" w:rsidP="000E47FC">
      <w:pPr>
        <w:pStyle w:val="TableofFigures"/>
        <w:rPr>
          <w:rFonts w:asciiTheme="minorHAnsi" w:eastAsiaTheme="minorEastAsia" w:hAnsiTheme="minorHAnsi" w:cstheme="minorBidi"/>
          <w:noProof/>
          <w:kern w:val="2"/>
          <w:sz w:val="22"/>
          <w:szCs w:val="22"/>
          <w:lang w:val="vi-VN"/>
          <w14:ligatures w14:val="standardContextual"/>
        </w:rPr>
      </w:pPr>
      <w:hyperlink w:anchor="_Toc182467876" w:history="1">
        <w:r w:rsidR="008B4D3C" w:rsidRPr="00B374C1">
          <w:rPr>
            <w:rStyle w:val="Hyperlink"/>
            <w:noProof/>
            <w:lang w:val="vi-VN"/>
          </w:rPr>
          <w:t>Hình 3. 85 Giao diện Category của Catalog trong Magento Admin</w:t>
        </w:r>
        <w:r w:rsidR="008B4D3C" w:rsidRPr="00B374C1">
          <w:rPr>
            <w:noProof/>
            <w:webHidden/>
            <w:lang w:val="vi-VN"/>
          </w:rPr>
          <w:tab/>
        </w:r>
        <w:r w:rsidR="008B4D3C" w:rsidRPr="00B374C1">
          <w:rPr>
            <w:noProof/>
            <w:webHidden/>
            <w:lang w:val="vi-VN"/>
          </w:rPr>
          <w:fldChar w:fldCharType="begin"/>
        </w:r>
        <w:r w:rsidR="008B4D3C" w:rsidRPr="00B374C1">
          <w:rPr>
            <w:noProof/>
            <w:webHidden/>
            <w:lang w:val="vi-VN"/>
          </w:rPr>
          <w:instrText xml:space="preserve"> PAGEREF _Toc182467876 \h </w:instrText>
        </w:r>
        <w:r w:rsidR="008B4D3C" w:rsidRPr="00B374C1">
          <w:rPr>
            <w:noProof/>
            <w:webHidden/>
            <w:lang w:val="vi-VN"/>
          </w:rPr>
        </w:r>
        <w:r w:rsidR="008B4D3C" w:rsidRPr="00B374C1">
          <w:rPr>
            <w:noProof/>
            <w:webHidden/>
            <w:lang w:val="vi-VN"/>
          </w:rPr>
          <w:fldChar w:fldCharType="separate"/>
        </w:r>
        <w:r w:rsidR="008B4D3C" w:rsidRPr="00B374C1">
          <w:rPr>
            <w:noProof/>
            <w:webHidden/>
            <w:lang w:val="vi-VN"/>
          </w:rPr>
          <w:t>123</w:t>
        </w:r>
        <w:r w:rsidR="008B4D3C" w:rsidRPr="00B374C1">
          <w:rPr>
            <w:noProof/>
            <w:webHidden/>
            <w:lang w:val="vi-VN"/>
          </w:rPr>
          <w:fldChar w:fldCharType="end"/>
        </w:r>
      </w:hyperlink>
    </w:p>
    <w:p w14:paraId="346C915E" w14:textId="07FBDE2D" w:rsidR="008B4D3C" w:rsidRPr="00B374C1" w:rsidRDefault="00000000" w:rsidP="000E47FC">
      <w:pPr>
        <w:pStyle w:val="TableofFigures"/>
        <w:rPr>
          <w:rFonts w:asciiTheme="minorHAnsi" w:eastAsiaTheme="minorEastAsia" w:hAnsiTheme="minorHAnsi" w:cstheme="minorBidi"/>
          <w:noProof/>
          <w:kern w:val="2"/>
          <w:sz w:val="22"/>
          <w:szCs w:val="22"/>
          <w:lang w:val="vi-VN"/>
          <w14:ligatures w14:val="standardContextual"/>
        </w:rPr>
      </w:pPr>
      <w:hyperlink w:anchor="_Toc182467877" w:history="1">
        <w:r w:rsidR="008B4D3C" w:rsidRPr="00B374C1">
          <w:rPr>
            <w:rStyle w:val="Hyperlink"/>
            <w:noProof/>
            <w:lang w:val="vi-VN"/>
          </w:rPr>
          <w:t>Hình 3. 86 Tất cả danh mục được tạo trên website</w:t>
        </w:r>
        <w:r w:rsidR="008B4D3C" w:rsidRPr="00B374C1">
          <w:rPr>
            <w:noProof/>
            <w:webHidden/>
            <w:lang w:val="vi-VN"/>
          </w:rPr>
          <w:tab/>
        </w:r>
        <w:r w:rsidR="008B4D3C" w:rsidRPr="00B374C1">
          <w:rPr>
            <w:noProof/>
            <w:webHidden/>
            <w:lang w:val="vi-VN"/>
          </w:rPr>
          <w:fldChar w:fldCharType="begin"/>
        </w:r>
        <w:r w:rsidR="008B4D3C" w:rsidRPr="00B374C1">
          <w:rPr>
            <w:noProof/>
            <w:webHidden/>
            <w:lang w:val="vi-VN"/>
          </w:rPr>
          <w:instrText xml:space="preserve"> PAGEREF _Toc182467877 \h </w:instrText>
        </w:r>
        <w:r w:rsidR="008B4D3C" w:rsidRPr="00B374C1">
          <w:rPr>
            <w:noProof/>
            <w:webHidden/>
            <w:lang w:val="vi-VN"/>
          </w:rPr>
        </w:r>
        <w:r w:rsidR="008B4D3C" w:rsidRPr="00B374C1">
          <w:rPr>
            <w:noProof/>
            <w:webHidden/>
            <w:lang w:val="vi-VN"/>
          </w:rPr>
          <w:fldChar w:fldCharType="separate"/>
        </w:r>
        <w:r w:rsidR="008B4D3C" w:rsidRPr="00B374C1">
          <w:rPr>
            <w:noProof/>
            <w:webHidden/>
            <w:lang w:val="vi-VN"/>
          </w:rPr>
          <w:t>124</w:t>
        </w:r>
        <w:r w:rsidR="008B4D3C" w:rsidRPr="00B374C1">
          <w:rPr>
            <w:noProof/>
            <w:webHidden/>
            <w:lang w:val="vi-VN"/>
          </w:rPr>
          <w:fldChar w:fldCharType="end"/>
        </w:r>
      </w:hyperlink>
    </w:p>
    <w:p w14:paraId="44118097" w14:textId="757E805F" w:rsidR="008B4D3C" w:rsidRPr="00B374C1" w:rsidRDefault="00000000" w:rsidP="000E47FC">
      <w:pPr>
        <w:pStyle w:val="TableofFigures"/>
        <w:rPr>
          <w:rFonts w:asciiTheme="minorHAnsi" w:eastAsiaTheme="minorEastAsia" w:hAnsiTheme="minorHAnsi" w:cstheme="minorBidi"/>
          <w:noProof/>
          <w:kern w:val="2"/>
          <w:sz w:val="22"/>
          <w:szCs w:val="22"/>
          <w:lang w:val="vi-VN"/>
          <w14:ligatures w14:val="standardContextual"/>
        </w:rPr>
      </w:pPr>
      <w:hyperlink w:anchor="_Toc182467878" w:history="1">
        <w:r w:rsidR="008B4D3C" w:rsidRPr="00B374C1">
          <w:rPr>
            <w:rStyle w:val="Hyperlink"/>
            <w:noProof/>
            <w:lang w:val="vi-VN"/>
          </w:rPr>
          <w:t>Hình 3. 87 Danh mục Content trong Magento Admin</w:t>
        </w:r>
        <w:r w:rsidR="008B4D3C" w:rsidRPr="00B374C1">
          <w:rPr>
            <w:noProof/>
            <w:webHidden/>
            <w:lang w:val="vi-VN"/>
          </w:rPr>
          <w:tab/>
        </w:r>
        <w:r w:rsidR="008B4D3C" w:rsidRPr="00B374C1">
          <w:rPr>
            <w:noProof/>
            <w:webHidden/>
            <w:lang w:val="vi-VN"/>
          </w:rPr>
          <w:fldChar w:fldCharType="begin"/>
        </w:r>
        <w:r w:rsidR="008B4D3C" w:rsidRPr="00B374C1">
          <w:rPr>
            <w:noProof/>
            <w:webHidden/>
            <w:lang w:val="vi-VN"/>
          </w:rPr>
          <w:instrText xml:space="preserve"> PAGEREF _Toc182467878 \h </w:instrText>
        </w:r>
        <w:r w:rsidR="008B4D3C" w:rsidRPr="00B374C1">
          <w:rPr>
            <w:noProof/>
            <w:webHidden/>
            <w:lang w:val="vi-VN"/>
          </w:rPr>
        </w:r>
        <w:r w:rsidR="008B4D3C" w:rsidRPr="00B374C1">
          <w:rPr>
            <w:noProof/>
            <w:webHidden/>
            <w:lang w:val="vi-VN"/>
          </w:rPr>
          <w:fldChar w:fldCharType="separate"/>
        </w:r>
        <w:r w:rsidR="008B4D3C" w:rsidRPr="00B374C1">
          <w:rPr>
            <w:noProof/>
            <w:webHidden/>
            <w:lang w:val="vi-VN"/>
          </w:rPr>
          <w:t>125</w:t>
        </w:r>
        <w:r w:rsidR="008B4D3C" w:rsidRPr="00B374C1">
          <w:rPr>
            <w:noProof/>
            <w:webHidden/>
            <w:lang w:val="vi-VN"/>
          </w:rPr>
          <w:fldChar w:fldCharType="end"/>
        </w:r>
      </w:hyperlink>
    </w:p>
    <w:p w14:paraId="6E7EF898" w14:textId="357F2584" w:rsidR="008B4D3C" w:rsidRPr="00B374C1" w:rsidRDefault="00000000" w:rsidP="000E47FC">
      <w:pPr>
        <w:pStyle w:val="TableofFigures"/>
        <w:rPr>
          <w:rFonts w:asciiTheme="minorHAnsi" w:eastAsiaTheme="minorEastAsia" w:hAnsiTheme="minorHAnsi" w:cstheme="minorBidi"/>
          <w:noProof/>
          <w:kern w:val="2"/>
          <w:sz w:val="22"/>
          <w:szCs w:val="22"/>
          <w:lang w:val="vi-VN"/>
          <w14:ligatures w14:val="standardContextual"/>
        </w:rPr>
      </w:pPr>
      <w:hyperlink w:anchor="_Toc182467879" w:history="1">
        <w:r w:rsidR="008B4D3C" w:rsidRPr="00B374C1">
          <w:rPr>
            <w:rStyle w:val="Hyperlink"/>
            <w:noProof/>
            <w:lang w:val="vi-VN"/>
          </w:rPr>
          <w:t>Hình 3. 88 Danh sách các Block được hiển thị trong giao diện website chính</w:t>
        </w:r>
        <w:r w:rsidR="008B4D3C" w:rsidRPr="00B374C1">
          <w:rPr>
            <w:noProof/>
            <w:webHidden/>
            <w:lang w:val="vi-VN"/>
          </w:rPr>
          <w:tab/>
        </w:r>
        <w:r w:rsidR="008B4D3C" w:rsidRPr="00B374C1">
          <w:rPr>
            <w:noProof/>
            <w:webHidden/>
            <w:lang w:val="vi-VN"/>
          </w:rPr>
          <w:fldChar w:fldCharType="begin"/>
        </w:r>
        <w:r w:rsidR="008B4D3C" w:rsidRPr="00B374C1">
          <w:rPr>
            <w:noProof/>
            <w:webHidden/>
            <w:lang w:val="vi-VN"/>
          </w:rPr>
          <w:instrText xml:space="preserve"> PAGEREF _Toc182467879 \h </w:instrText>
        </w:r>
        <w:r w:rsidR="008B4D3C" w:rsidRPr="00B374C1">
          <w:rPr>
            <w:noProof/>
            <w:webHidden/>
            <w:lang w:val="vi-VN"/>
          </w:rPr>
        </w:r>
        <w:r w:rsidR="008B4D3C" w:rsidRPr="00B374C1">
          <w:rPr>
            <w:noProof/>
            <w:webHidden/>
            <w:lang w:val="vi-VN"/>
          </w:rPr>
          <w:fldChar w:fldCharType="separate"/>
        </w:r>
        <w:r w:rsidR="008B4D3C" w:rsidRPr="00B374C1">
          <w:rPr>
            <w:noProof/>
            <w:webHidden/>
            <w:lang w:val="vi-VN"/>
          </w:rPr>
          <w:t>126</w:t>
        </w:r>
        <w:r w:rsidR="008B4D3C" w:rsidRPr="00B374C1">
          <w:rPr>
            <w:noProof/>
            <w:webHidden/>
            <w:lang w:val="vi-VN"/>
          </w:rPr>
          <w:fldChar w:fldCharType="end"/>
        </w:r>
      </w:hyperlink>
    </w:p>
    <w:p w14:paraId="1813D3F6" w14:textId="58D61AB0" w:rsidR="008B4D3C" w:rsidRPr="00B374C1" w:rsidRDefault="00000000" w:rsidP="000E47FC">
      <w:pPr>
        <w:pStyle w:val="TableofFigures"/>
        <w:rPr>
          <w:rFonts w:asciiTheme="minorHAnsi" w:eastAsiaTheme="minorEastAsia" w:hAnsiTheme="minorHAnsi" w:cstheme="minorBidi"/>
          <w:noProof/>
          <w:kern w:val="2"/>
          <w:sz w:val="22"/>
          <w:szCs w:val="22"/>
          <w:lang w:val="vi-VN"/>
          <w14:ligatures w14:val="standardContextual"/>
        </w:rPr>
      </w:pPr>
      <w:hyperlink w:anchor="_Toc182467880" w:history="1">
        <w:r w:rsidR="008B4D3C" w:rsidRPr="00B374C1">
          <w:rPr>
            <w:rStyle w:val="Hyperlink"/>
            <w:noProof/>
            <w:lang w:val="vi-VN"/>
          </w:rPr>
          <w:t>Hình 3. 89 Chi tiết một Blocks ví dụ trong của “Home Slider”</w:t>
        </w:r>
        <w:r w:rsidR="008B4D3C" w:rsidRPr="00B374C1">
          <w:rPr>
            <w:noProof/>
            <w:webHidden/>
            <w:lang w:val="vi-VN"/>
          </w:rPr>
          <w:tab/>
        </w:r>
        <w:r w:rsidR="008B4D3C" w:rsidRPr="00B374C1">
          <w:rPr>
            <w:noProof/>
            <w:webHidden/>
            <w:lang w:val="vi-VN"/>
          </w:rPr>
          <w:fldChar w:fldCharType="begin"/>
        </w:r>
        <w:r w:rsidR="008B4D3C" w:rsidRPr="00B374C1">
          <w:rPr>
            <w:noProof/>
            <w:webHidden/>
            <w:lang w:val="vi-VN"/>
          </w:rPr>
          <w:instrText xml:space="preserve"> PAGEREF _Toc182467880 \h </w:instrText>
        </w:r>
        <w:r w:rsidR="008B4D3C" w:rsidRPr="00B374C1">
          <w:rPr>
            <w:noProof/>
            <w:webHidden/>
            <w:lang w:val="vi-VN"/>
          </w:rPr>
        </w:r>
        <w:r w:rsidR="008B4D3C" w:rsidRPr="00B374C1">
          <w:rPr>
            <w:noProof/>
            <w:webHidden/>
            <w:lang w:val="vi-VN"/>
          </w:rPr>
          <w:fldChar w:fldCharType="separate"/>
        </w:r>
        <w:r w:rsidR="008B4D3C" w:rsidRPr="00B374C1">
          <w:rPr>
            <w:noProof/>
            <w:webHidden/>
            <w:lang w:val="vi-VN"/>
          </w:rPr>
          <w:t>126</w:t>
        </w:r>
        <w:r w:rsidR="008B4D3C" w:rsidRPr="00B374C1">
          <w:rPr>
            <w:noProof/>
            <w:webHidden/>
            <w:lang w:val="vi-VN"/>
          </w:rPr>
          <w:fldChar w:fldCharType="end"/>
        </w:r>
      </w:hyperlink>
    </w:p>
    <w:p w14:paraId="4BB737D8" w14:textId="468C3547" w:rsidR="008B4D3C" w:rsidRPr="00B374C1" w:rsidRDefault="00000000" w:rsidP="000E47FC">
      <w:pPr>
        <w:pStyle w:val="TableofFigures"/>
        <w:rPr>
          <w:rFonts w:asciiTheme="minorHAnsi" w:eastAsiaTheme="minorEastAsia" w:hAnsiTheme="minorHAnsi" w:cstheme="minorBidi"/>
          <w:noProof/>
          <w:kern w:val="2"/>
          <w:sz w:val="22"/>
          <w:szCs w:val="22"/>
          <w:lang w:val="vi-VN"/>
          <w14:ligatures w14:val="standardContextual"/>
        </w:rPr>
      </w:pPr>
      <w:hyperlink w:anchor="_Toc182467881" w:history="1">
        <w:r w:rsidR="008B4D3C" w:rsidRPr="00B374C1">
          <w:rPr>
            <w:rStyle w:val="Hyperlink"/>
            <w:noProof/>
            <w:lang w:val="vi-VN"/>
          </w:rPr>
          <w:t>Hình 3. 90 folder chứa ảnh của website chính</w:t>
        </w:r>
        <w:r w:rsidR="008B4D3C" w:rsidRPr="00B374C1">
          <w:rPr>
            <w:noProof/>
            <w:webHidden/>
            <w:lang w:val="vi-VN"/>
          </w:rPr>
          <w:tab/>
        </w:r>
        <w:r w:rsidR="008B4D3C" w:rsidRPr="00B374C1">
          <w:rPr>
            <w:noProof/>
            <w:webHidden/>
            <w:lang w:val="vi-VN"/>
          </w:rPr>
          <w:fldChar w:fldCharType="begin"/>
        </w:r>
        <w:r w:rsidR="008B4D3C" w:rsidRPr="00B374C1">
          <w:rPr>
            <w:noProof/>
            <w:webHidden/>
            <w:lang w:val="vi-VN"/>
          </w:rPr>
          <w:instrText xml:space="preserve"> PAGEREF _Toc182467881 \h </w:instrText>
        </w:r>
        <w:r w:rsidR="008B4D3C" w:rsidRPr="00B374C1">
          <w:rPr>
            <w:noProof/>
            <w:webHidden/>
            <w:lang w:val="vi-VN"/>
          </w:rPr>
        </w:r>
        <w:r w:rsidR="008B4D3C" w:rsidRPr="00B374C1">
          <w:rPr>
            <w:noProof/>
            <w:webHidden/>
            <w:lang w:val="vi-VN"/>
          </w:rPr>
          <w:fldChar w:fldCharType="separate"/>
        </w:r>
        <w:r w:rsidR="008B4D3C" w:rsidRPr="00B374C1">
          <w:rPr>
            <w:noProof/>
            <w:webHidden/>
            <w:lang w:val="vi-VN"/>
          </w:rPr>
          <w:t>127</w:t>
        </w:r>
        <w:r w:rsidR="008B4D3C" w:rsidRPr="00B374C1">
          <w:rPr>
            <w:noProof/>
            <w:webHidden/>
            <w:lang w:val="vi-VN"/>
          </w:rPr>
          <w:fldChar w:fldCharType="end"/>
        </w:r>
      </w:hyperlink>
    </w:p>
    <w:p w14:paraId="4EE62B24" w14:textId="2793EDB8" w:rsidR="008B4D3C" w:rsidRPr="00B374C1" w:rsidRDefault="00000000" w:rsidP="000E47FC">
      <w:pPr>
        <w:pStyle w:val="TableofFigures"/>
        <w:rPr>
          <w:rFonts w:asciiTheme="minorHAnsi" w:eastAsiaTheme="minorEastAsia" w:hAnsiTheme="minorHAnsi" w:cstheme="minorBidi"/>
          <w:noProof/>
          <w:kern w:val="2"/>
          <w:sz w:val="22"/>
          <w:szCs w:val="22"/>
          <w:lang w:val="vi-VN"/>
          <w14:ligatures w14:val="standardContextual"/>
        </w:rPr>
      </w:pPr>
      <w:hyperlink w:anchor="_Toc182467882" w:history="1">
        <w:r w:rsidR="008B4D3C" w:rsidRPr="00B374C1">
          <w:rPr>
            <w:rStyle w:val="Hyperlink"/>
            <w:noProof/>
            <w:lang w:val="vi-VN"/>
          </w:rPr>
          <w:t>Hình 3. 91 Giao diện chứa hình ảnh đó trong website</w:t>
        </w:r>
        <w:r w:rsidR="008B4D3C" w:rsidRPr="00B374C1">
          <w:rPr>
            <w:noProof/>
            <w:webHidden/>
            <w:lang w:val="vi-VN"/>
          </w:rPr>
          <w:tab/>
        </w:r>
        <w:r w:rsidR="008B4D3C" w:rsidRPr="00B374C1">
          <w:rPr>
            <w:noProof/>
            <w:webHidden/>
            <w:lang w:val="vi-VN"/>
          </w:rPr>
          <w:fldChar w:fldCharType="begin"/>
        </w:r>
        <w:r w:rsidR="008B4D3C" w:rsidRPr="00B374C1">
          <w:rPr>
            <w:noProof/>
            <w:webHidden/>
            <w:lang w:val="vi-VN"/>
          </w:rPr>
          <w:instrText xml:space="preserve"> PAGEREF _Toc182467882 \h </w:instrText>
        </w:r>
        <w:r w:rsidR="008B4D3C" w:rsidRPr="00B374C1">
          <w:rPr>
            <w:noProof/>
            <w:webHidden/>
            <w:lang w:val="vi-VN"/>
          </w:rPr>
        </w:r>
        <w:r w:rsidR="008B4D3C" w:rsidRPr="00B374C1">
          <w:rPr>
            <w:noProof/>
            <w:webHidden/>
            <w:lang w:val="vi-VN"/>
          </w:rPr>
          <w:fldChar w:fldCharType="separate"/>
        </w:r>
        <w:r w:rsidR="008B4D3C" w:rsidRPr="00B374C1">
          <w:rPr>
            <w:noProof/>
            <w:webHidden/>
            <w:lang w:val="vi-VN"/>
          </w:rPr>
          <w:t>127</w:t>
        </w:r>
        <w:r w:rsidR="008B4D3C" w:rsidRPr="00B374C1">
          <w:rPr>
            <w:noProof/>
            <w:webHidden/>
            <w:lang w:val="vi-VN"/>
          </w:rPr>
          <w:fldChar w:fldCharType="end"/>
        </w:r>
      </w:hyperlink>
    </w:p>
    <w:p w14:paraId="6F11DD77" w14:textId="1123A996" w:rsidR="008B4D3C" w:rsidRPr="00B374C1" w:rsidRDefault="00000000" w:rsidP="000E47FC">
      <w:pPr>
        <w:pStyle w:val="TableofFigures"/>
        <w:rPr>
          <w:rFonts w:asciiTheme="minorHAnsi" w:eastAsiaTheme="minorEastAsia" w:hAnsiTheme="minorHAnsi" w:cstheme="minorBidi"/>
          <w:noProof/>
          <w:kern w:val="2"/>
          <w:sz w:val="22"/>
          <w:szCs w:val="22"/>
          <w:lang w:val="vi-VN"/>
          <w14:ligatures w14:val="standardContextual"/>
        </w:rPr>
      </w:pPr>
      <w:hyperlink w:anchor="_Toc182467883" w:history="1">
        <w:r w:rsidR="008B4D3C" w:rsidRPr="00B374C1">
          <w:rPr>
            <w:rStyle w:val="Hyperlink"/>
            <w:noProof/>
            <w:lang w:val="vi-VN"/>
          </w:rPr>
          <w:t>Hình 3. 92 Khối “New Products”</w:t>
        </w:r>
        <w:r w:rsidR="008B4D3C" w:rsidRPr="00B374C1">
          <w:rPr>
            <w:noProof/>
            <w:webHidden/>
            <w:lang w:val="vi-VN"/>
          </w:rPr>
          <w:tab/>
        </w:r>
        <w:r w:rsidR="008B4D3C" w:rsidRPr="00B374C1">
          <w:rPr>
            <w:noProof/>
            <w:webHidden/>
            <w:lang w:val="vi-VN"/>
          </w:rPr>
          <w:fldChar w:fldCharType="begin"/>
        </w:r>
        <w:r w:rsidR="008B4D3C" w:rsidRPr="00B374C1">
          <w:rPr>
            <w:noProof/>
            <w:webHidden/>
            <w:lang w:val="vi-VN"/>
          </w:rPr>
          <w:instrText xml:space="preserve"> PAGEREF _Toc182467883 \h </w:instrText>
        </w:r>
        <w:r w:rsidR="008B4D3C" w:rsidRPr="00B374C1">
          <w:rPr>
            <w:noProof/>
            <w:webHidden/>
            <w:lang w:val="vi-VN"/>
          </w:rPr>
        </w:r>
        <w:r w:rsidR="008B4D3C" w:rsidRPr="00B374C1">
          <w:rPr>
            <w:noProof/>
            <w:webHidden/>
            <w:lang w:val="vi-VN"/>
          </w:rPr>
          <w:fldChar w:fldCharType="separate"/>
        </w:r>
        <w:r w:rsidR="008B4D3C" w:rsidRPr="00B374C1">
          <w:rPr>
            <w:noProof/>
            <w:webHidden/>
            <w:lang w:val="vi-VN"/>
          </w:rPr>
          <w:t>128</w:t>
        </w:r>
        <w:r w:rsidR="008B4D3C" w:rsidRPr="00B374C1">
          <w:rPr>
            <w:noProof/>
            <w:webHidden/>
            <w:lang w:val="vi-VN"/>
          </w:rPr>
          <w:fldChar w:fldCharType="end"/>
        </w:r>
      </w:hyperlink>
    </w:p>
    <w:p w14:paraId="1B6A12D2" w14:textId="7983EC89" w:rsidR="008B4D3C" w:rsidRPr="00B374C1" w:rsidRDefault="00000000" w:rsidP="000E47FC">
      <w:pPr>
        <w:pStyle w:val="TableofFigures"/>
        <w:rPr>
          <w:rFonts w:asciiTheme="minorHAnsi" w:eastAsiaTheme="minorEastAsia" w:hAnsiTheme="minorHAnsi" w:cstheme="minorBidi"/>
          <w:noProof/>
          <w:kern w:val="2"/>
          <w:sz w:val="22"/>
          <w:szCs w:val="22"/>
          <w:lang w:val="vi-VN"/>
          <w14:ligatures w14:val="standardContextual"/>
        </w:rPr>
      </w:pPr>
      <w:hyperlink w:anchor="_Toc182467884" w:history="1">
        <w:r w:rsidR="008B4D3C" w:rsidRPr="00B374C1">
          <w:rPr>
            <w:rStyle w:val="Hyperlink"/>
            <w:noProof/>
            <w:lang w:val="vi-VN"/>
          </w:rPr>
          <w:t>Hình 3. 93 Chi tiết Block “Promotion Block Two”</w:t>
        </w:r>
        <w:r w:rsidR="008B4D3C" w:rsidRPr="00B374C1">
          <w:rPr>
            <w:noProof/>
            <w:webHidden/>
            <w:lang w:val="vi-VN"/>
          </w:rPr>
          <w:tab/>
        </w:r>
        <w:r w:rsidR="008B4D3C" w:rsidRPr="00B374C1">
          <w:rPr>
            <w:noProof/>
            <w:webHidden/>
            <w:lang w:val="vi-VN"/>
          </w:rPr>
          <w:fldChar w:fldCharType="begin"/>
        </w:r>
        <w:r w:rsidR="008B4D3C" w:rsidRPr="00B374C1">
          <w:rPr>
            <w:noProof/>
            <w:webHidden/>
            <w:lang w:val="vi-VN"/>
          </w:rPr>
          <w:instrText xml:space="preserve"> PAGEREF _Toc182467884 \h </w:instrText>
        </w:r>
        <w:r w:rsidR="008B4D3C" w:rsidRPr="00B374C1">
          <w:rPr>
            <w:noProof/>
            <w:webHidden/>
            <w:lang w:val="vi-VN"/>
          </w:rPr>
        </w:r>
        <w:r w:rsidR="008B4D3C" w:rsidRPr="00B374C1">
          <w:rPr>
            <w:noProof/>
            <w:webHidden/>
            <w:lang w:val="vi-VN"/>
          </w:rPr>
          <w:fldChar w:fldCharType="separate"/>
        </w:r>
        <w:r w:rsidR="008B4D3C" w:rsidRPr="00B374C1">
          <w:rPr>
            <w:noProof/>
            <w:webHidden/>
            <w:lang w:val="vi-VN"/>
          </w:rPr>
          <w:t>129</w:t>
        </w:r>
        <w:r w:rsidR="008B4D3C" w:rsidRPr="00B374C1">
          <w:rPr>
            <w:noProof/>
            <w:webHidden/>
            <w:lang w:val="vi-VN"/>
          </w:rPr>
          <w:fldChar w:fldCharType="end"/>
        </w:r>
      </w:hyperlink>
    </w:p>
    <w:p w14:paraId="4F60CE0A" w14:textId="262381F9" w:rsidR="008B4D3C" w:rsidRPr="00B374C1" w:rsidRDefault="00000000" w:rsidP="000E47FC">
      <w:pPr>
        <w:pStyle w:val="TableofFigures"/>
        <w:rPr>
          <w:rFonts w:asciiTheme="minorHAnsi" w:eastAsiaTheme="minorEastAsia" w:hAnsiTheme="minorHAnsi" w:cstheme="minorBidi"/>
          <w:noProof/>
          <w:kern w:val="2"/>
          <w:sz w:val="22"/>
          <w:szCs w:val="22"/>
          <w:lang w:val="vi-VN"/>
          <w14:ligatures w14:val="standardContextual"/>
        </w:rPr>
      </w:pPr>
      <w:hyperlink w:anchor="_Toc182467885" w:history="1">
        <w:r w:rsidR="008B4D3C" w:rsidRPr="00B374C1">
          <w:rPr>
            <w:rStyle w:val="Hyperlink"/>
            <w:noProof/>
            <w:lang w:val="vi-VN"/>
          </w:rPr>
          <w:t>Hình 3. 94 Chi tiết Block “Featured Collection”</w:t>
        </w:r>
        <w:r w:rsidR="008B4D3C" w:rsidRPr="00B374C1">
          <w:rPr>
            <w:noProof/>
            <w:webHidden/>
            <w:lang w:val="vi-VN"/>
          </w:rPr>
          <w:tab/>
        </w:r>
        <w:r w:rsidR="008B4D3C" w:rsidRPr="00B374C1">
          <w:rPr>
            <w:noProof/>
            <w:webHidden/>
            <w:lang w:val="vi-VN"/>
          </w:rPr>
          <w:fldChar w:fldCharType="begin"/>
        </w:r>
        <w:r w:rsidR="008B4D3C" w:rsidRPr="00B374C1">
          <w:rPr>
            <w:noProof/>
            <w:webHidden/>
            <w:lang w:val="vi-VN"/>
          </w:rPr>
          <w:instrText xml:space="preserve"> PAGEREF _Toc182467885 \h </w:instrText>
        </w:r>
        <w:r w:rsidR="008B4D3C" w:rsidRPr="00B374C1">
          <w:rPr>
            <w:noProof/>
            <w:webHidden/>
            <w:lang w:val="vi-VN"/>
          </w:rPr>
        </w:r>
        <w:r w:rsidR="008B4D3C" w:rsidRPr="00B374C1">
          <w:rPr>
            <w:noProof/>
            <w:webHidden/>
            <w:lang w:val="vi-VN"/>
          </w:rPr>
          <w:fldChar w:fldCharType="separate"/>
        </w:r>
        <w:r w:rsidR="008B4D3C" w:rsidRPr="00B374C1">
          <w:rPr>
            <w:noProof/>
            <w:webHidden/>
            <w:lang w:val="vi-VN"/>
          </w:rPr>
          <w:t>129</w:t>
        </w:r>
        <w:r w:rsidR="008B4D3C" w:rsidRPr="00B374C1">
          <w:rPr>
            <w:noProof/>
            <w:webHidden/>
            <w:lang w:val="vi-VN"/>
          </w:rPr>
          <w:fldChar w:fldCharType="end"/>
        </w:r>
      </w:hyperlink>
    </w:p>
    <w:p w14:paraId="4FCD47F9" w14:textId="054F271A" w:rsidR="008B4D3C" w:rsidRPr="00B374C1" w:rsidRDefault="00000000" w:rsidP="000E47FC">
      <w:pPr>
        <w:pStyle w:val="TableofFigures"/>
        <w:rPr>
          <w:rFonts w:asciiTheme="minorHAnsi" w:eastAsiaTheme="minorEastAsia" w:hAnsiTheme="minorHAnsi" w:cstheme="minorBidi"/>
          <w:noProof/>
          <w:kern w:val="2"/>
          <w:sz w:val="22"/>
          <w:szCs w:val="22"/>
          <w:lang w:val="vi-VN"/>
          <w14:ligatures w14:val="standardContextual"/>
        </w:rPr>
      </w:pPr>
      <w:hyperlink w:anchor="_Toc182467886" w:history="1">
        <w:r w:rsidR="008B4D3C" w:rsidRPr="00B374C1">
          <w:rPr>
            <w:rStyle w:val="Hyperlink"/>
            <w:noProof/>
            <w:lang w:val="vi-VN"/>
          </w:rPr>
          <w:t>Hình 3. 95 Giao diện Blocks trên website</w:t>
        </w:r>
        <w:r w:rsidR="008B4D3C" w:rsidRPr="00B374C1">
          <w:rPr>
            <w:noProof/>
            <w:webHidden/>
            <w:lang w:val="vi-VN"/>
          </w:rPr>
          <w:tab/>
        </w:r>
        <w:r w:rsidR="008B4D3C" w:rsidRPr="00B374C1">
          <w:rPr>
            <w:noProof/>
            <w:webHidden/>
            <w:lang w:val="vi-VN"/>
          </w:rPr>
          <w:fldChar w:fldCharType="begin"/>
        </w:r>
        <w:r w:rsidR="008B4D3C" w:rsidRPr="00B374C1">
          <w:rPr>
            <w:noProof/>
            <w:webHidden/>
            <w:lang w:val="vi-VN"/>
          </w:rPr>
          <w:instrText xml:space="preserve"> PAGEREF _Toc182467886 \h </w:instrText>
        </w:r>
        <w:r w:rsidR="008B4D3C" w:rsidRPr="00B374C1">
          <w:rPr>
            <w:noProof/>
            <w:webHidden/>
            <w:lang w:val="vi-VN"/>
          </w:rPr>
        </w:r>
        <w:r w:rsidR="008B4D3C" w:rsidRPr="00B374C1">
          <w:rPr>
            <w:noProof/>
            <w:webHidden/>
            <w:lang w:val="vi-VN"/>
          </w:rPr>
          <w:fldChar w:fldCharType="separate"/>
        </w:r>
        <w:r w:rsidR="008B4D3C" w:rsidRPr="00B374C1">
          <w:rPr>
            <w:noProof/>
            <w:webHidden/>
            <w:lang w:val="vi-VN"/>
          </w:rPr>
          <w:t>130</w:t>
        </w:r>
        <w:r w:rsidR="008B4D3C" w:rsidRPr="00B374C1">
          <w:rPr>
            <w:noProof/>
            <w:webHidden/>
            <w:lang w:val="vi-VN"/>
          </w:rPr>
          <w:fldChar w:fldCharType="end"/>
        </w:r>
      </w:hyperlink>
    </w:p>
    <w:p w14:paraId="114EFC58" w14:textId="4022A9F1" w:rsidR="008B4D3C" w:rsidRPr="00B374C1" w:rsidRDefault="00000000" w:rsidP="000E47FC">
      <w:pPr>
        <w:pStyle w:val="TableofFigures"/>
        <w:rPr>
          <w:rFonts w:asciiTheme="minorHAnsi" w:eastAsiaTheme="minorEastAsia" w:hAnsiTheme="minorHAnsi" w:cstheme="minorBidi"/>
          <w:noProof/>
          <w:kern w:val="2"/>
          <w:sz w:val="22"/>
          <w:szCs w:val="22"/>
          <w:lang w:val="vi-VN"/>
          <w14:ligatures w14:val="standardContextual"/>
        </w:rPr>
      </w:pPr>
      <w:hyperlink w:anchor="_Toc182467887" w:history="1">
        <w:r w:rsidR="008B4D3C" w:rsidRPr="00B374C1">
          <w:rPr>
            <w:rStyle w:val="Hyperlink"/>
            <w:noProof/>
            <w:lang w:val="vi-VN"/>
          </w:rPr>
          <w:t>Hình 3. 96 Chi tiết Block “Home Blogs” trong Magento Admin</w:t>
        </w:r>
        <w:r w:rsidR="008B4D3C" w:rsidRPr="00B374C1">
          <w:rPr>
            <w:noProof/>
            <w:webHidden/>
            <w:lang w:val="vi-VN"/>
          </w:rPr>
          <w:tab/>
        </w:r>
        <w:r w:rsidR="008B4D3C" w:rsidRPr="00B374C1">
          <w:rPr>
            <w:noProof/>
            <w:webHidden/>
            <w:lang w:val="vi-VN"/>
          </w:rPr>
          <w:fldChar w:fldCharType="begin"/>
        </w:r>
        <w:r w:rsidR="008B4D3C" w:rsidRPr="00B374C1">
          <w:rPr>
            <w:noProof/>
            <w:webHidden/>
            <w:lang w:val="vi-VN"/>
          </w:rPr>
          <w:instrText xml:space="preserve"> PAGEREF _Toc182467887 \h </w:instrText>
        </w:r>
        <w:r w:rsidR="008B4D3C" w:rsidRPr="00B374C1">
          <w:rPr>
            <w:noProof/>
            <w:webHidden/>
            <w:lang w:val="vi-VN"/>
          </w:rPr>
        </w:r>
        <w:r w:rsidR="008B4D3C" w:rsidRPr="00B374C1">
          <w:rPr>
            <w:noProof/>
            <w:webHidden/>
            <w:lang w:val="vi-VN"/>
          </w:rPr>
          <w:fldChar w:fldCharType="separate"/>
        </w:r>
        <w:r w:rsidR="008B4D3C" w:rsidRPr="00B374C1">
          <w:rPr>
            <w:noProof/>
            <w:webHidden/>
            <w:lang w:val="vi-VN"/>
          </w:rPr>
          <w:t>131</w:t>
        </w:r>
        <w:r w:rsidR="008B4D3C" w:rsidRPr="00B374C1">
          <w:rPr>
            <w:noProof/>
            <w:webHidden/>
            <w:lang w:val="vi-VN"/>
          </w:rPr>
          <w:fldChar w:fldCharType="end"/>
        </w:r>
      </w:hyperlink>
    </w:p>
    <w:p w14:paraId="1E336A21" w14:textId="482F462B" w:rsidR="008B4D3C" w:rsidRPr="00B374C1" w:rsidRDefault="00000000" w:rsidP="000E47FC">
      <w:pPr>
        <w:pStyle w:val="TableofFigures"/>
        <w:rPr>
          <w:rFonts w:asciiTheme="minorHAnsi" w:eastAsiaTheme="minorEastAsia" w:hAnsiTheme="minorHAnsi" w:cstheme="minorBidi"/>
          <w:noProof/>
          <w:kern w:val="2"/>
          <w:sz w:val="22"/>
          <w:szCs w:val="22"/>
          <w:lang w:val="vi-VN"/>
          <w14:ligatures w14:val="standardContextual"/>
        </w:rPr>
      </w:pPr>
      <w:hyperlink w:anchor="_Toc182467888" w:history="1">
        <w:r w:rsidR="008B4D3C" w:rsidRPr="00B374C1">
          <w:rPr>
            <w:rStyle w:val="Hyperlink"/>
            <w:noProof/>
            <w:lang w:val="vi-VN"/>
          </w:rPr>
          <w:t>Hình 3. 97 Chi tiết của quy trình tạo Page chho Website</w:t>
        </w:r>
        <w:r w:rsidR="008B4D3C" w:rsidRPr="00B374C1">
          <w:rPr>
            <w:noProof/>
            <w:webHidden/>
            <w:lang w:val="vi-VN"/>
          </w:rPr>
          <w:tab/>
        </w:r>
        <w:r w:rsidR="008B4D3C" w:rsidRPr="00B374C1">
          <w:rPr>
            <w:noProof/>
            <w:webHidden/>
            <w:lang w:val="vi-VN"/>
          </w:rPr>
          <w:fldChar w:fldCharType="begin"/>
        </w:r>
        <w:r w:rsidR="008B4D3C" w:rsidRPr="00B374C1">
          <w:rPr>
            <w:noProof/>
            <w:webHidden/>
            <w:lang w:val="vi-VN"/>
          </w:rPr>
          <w:instrText xml:space="preserve"> PAGEREF _Toc182467888 \h </w:instrText>
        </w:r>
        <w:r w:rsidR="008B4D3C" w:rsidRPr="00B374C1">
          <w:rPr>
            <w:noProof/>
            <w:webHidden/>
            <w:lang w:val="vi-VN"/>
          </w:rPr>
        </w:r>
        <w:r w:rsidR="008B4D3C" w:rsidRPr="00B374C1">
          <w:rPr>
            <w:noProof/>
            <w:webHidden/>
            <w:lang w:val="vi-VN"/>
          </w:rPr>
          <w:fldChar w:fldCharType="separate"/>
        </w:r>
        <w:r w:rsidR="008B4D3C" w:rsidRPr="00B374C1">
          <w:rPr>
            <w:noProof/>
            <w:webHidden/>
            <w:lang w:val="vi-VN"/>
          </w:rPr>
          <w:t>131</w:t>
        </w:r>
        <w:r w:rsidR="008B4D3C" w:rsidRPr="00B374C1">
          <w:rPr>
            <w:noProof/>
            <w:webHidden/>
            <w:lang w:val="vi-VN"/>
          </w:rPr>
          <w:fldChar w:fldCharType="end"/>
        </w:r>
      </w:hyperlink>
    </w:p>
    <w:p w14:paraId="357B2345" w14:textId="3A44B962" w:rsidR="008B4D3C" w:rsidRPr="00B374C1" w:rsidRDefault="00000000" w:rsidP="000E47FC">
      <w:pPr>
        <w:pStyle w:val="TableofFigures"/>
        <w:rPr>
          <w:rFonts w:asciiTheme="minorHAnsi" w:eastAsiaTheme="minorEastAsia" w:hAnsiTheme="minorHAnsi" w:cstheme="minorBidi"/>
          <w:noProof/>
          <w:kern w:val="2"/>
          <w:sz w:val="22"/>
          <w:szCs w:val="22"/>
          <w:lang w:val="vi-VN"/>
          <w14:ligatures w14:val="standardContextual"/>
        </w:rPr>
      </w:pPr>
      <w:hyperlink w:anchor="_Toc182467889" w:history="1">
        <w:r w:rsidR="008B4D3C" w:rsidRPr="00B374C1">
          <w:rPr>
            <w:rStyle w:val="Hyperlink"/>
            <w:noProof/>
            <w:lang w:val="vi-VN"/>
          </w:rPr>
          <w:t>Hình 3. 98 Bộ lọc và chế độ sắp xếp trong Website</w:t>
        </w:r>
        <w:r w:rsidR="008B4D3C" w:rsidRPr="00B374C1">
          <w:rPr>
            <w:noProof/>
            <w:webHidden/>
            <w:lang w:val="vi-VN"/>
          </w:rPr>
          <w:tab/>
        </w:r>
        <w:r w:rsidR="008B4D3C" w:rsidRPr="00B374C1">
          <w:rPr>
            <w:noProof/>
            <w:webHidden/>
            <w:lang w:val="vi-VN"/>
          </w:rPr>
          <w:fldChar w:fldCharType="begin"/>
        </w:r>
        <w:r w:rsidR="008B4D3C" w:rsidRPr="00B374C1">
          <w:rPr>
            <w:noProof/>
            <w:webHidden/>
            <w:lang w:val="vi-VN"/>
          </w:rPr>
          <w:instrText xml:space="preserve"> PAGEREF _Toc182467889 \h </w:instrText>
        </w:r>
        <w:r w:rsidR="008B4D3C" w:rsidRPr="00B374C1">
          <w:rPr>
            <w:noProof/>
            <w:webHidden/>
            <w:lang w:val="vi-VN"/>
          </w:rPr>
        </w:r>
        <w:r w:rsidR="008B4D3C" w:rsidRPr="00B374C1">
          <w:rPr>
            <w:noProof/>
            <w:webHidden/>
            <w:lang w:val="vi-VN"/>
          </w:rPr>
          <w:fldChar w:fldCharType="separate"/>
        </w:r>
        <w:r w:rsidR="008B4D3C" w:rsidRPr="00B374C1">
          <w:rPr>
            <w:noProof/>
            <w:webHidden/>
            <w:lang w:val="vi-VN"/>
          </w:rPr>
          <w:t>132</w:t>
        </w:r>
        <w:r w:rsidR="008B4D3C" w:rsidRPr="00B374C1">
          <w:rPr>
            <w:noProof/>
            <w:webHidden/>
            <w:lang w:val="vi-VN"/>
          </w:rPr>
          <w:fldChar w:fldCharType="end"/>
        </w:r>
      </w:hyperlink>
    </w:p>
    <w:p w14:paraId="5004D925" w14:textId="781B97FF" w:rsidR="008B4D3C" w:rsidRPr="00B374C1" w:rsidRDefault="00000000" w:rsidP="000E47FC">
      <w:pPr>
        <w:pStyle w:val="TableofFigures"/>
        <w:rPr>
          <w:rFonts w:asciiTheme="minorHAnsi" w:eastAsiaTheme="minorEastAsia" w:hAnsiTheme="minorHAnsi" w:cstheme="minorBidi"/>
          <w:noProof/>
          <w:kern w:val="2"/>
          <w:sz w:val="22"/>
          <w:szCs w:val="22"/>
          <w:lang w:val="vi-VN"/>
          <w14:ligatures w14:val="standardContextual"/>
        </w:rPr>
      </w:pPr>
      <w:hyperlink w:anchor="_Toc182467890" w:history="1">
        <w:r w:rsidR="008B4D3C" w:rsidRPr="00B374C1">
          <w:rPr>
            <w:rStyle w:val="Hyperlink"/>
            <w:noProof/>
            <w:lang w:val="vi-VN"/>
          </w:rPr>
          <w:t>Hình 3. 99 Vị trí khởi tạo của danh mục “Blogs” và “About Us”</w:t>
        </w:r>
        <w:r w:rsidR="008B4D3C" w:rsidRPr="00B374C1">
          <w:rPr>
            <w:noProof/>
            <w:webHidden/>
            <w:lang w:val="vi-VN"/>
          </w:rPr>
          <w:tab/>
        </w:r>
        <w:r w:rsidR="008B4D3C" w:rsidRPr="00B374C1">
          <w:rPr>
            <w:noProof/>
            <w:webHidden/>
            <w:lang w:val="vi-VN"/>
          </w:rPr>
          <w:fldChar w:fldCharType="begin"/>
        </w:r>
        <w:r w:rsidR="008B4D3C" w:rsidRPr="00B374C1">
          <w:rPr>
            <w:noProof/>
            <w:webHidden/>
            <w:lang w:val="vi-VN"/>
          </w:rPr>
          <w:instrText xml:space="preserve"> PAGEREF _Toc182467890 \h </w:instrText>
        </w:r>
        <w:r w:rsidR="008B4D3C" w:rsidRPr="00B374C1">
          <w:rPr>
            <w:noProof/>
            <w:webHidden/>
            <w:lang w:val="vi-VN"/>
          </w:rPr>
        </w:r>
        <w:r w:rsidR="008B4D3C" w:rsidRPr="00B374C1">
          <w:rPr>
            <w:noProof/>
            <w:webHidden/>
            <w:lang w:val="vi-VN"/>
          </w:rPr>
          <w:fldChar w:fldCharType="separate"/>
        </w:r>
        <w:r w:rsidR="008B4D3C" w:rsidRPr="00B374C1">
          <w:rPr>
            <w:noProof/>
            <w:webHidden/>
            <w:lang w:val="vi-VN"/>
          </w:rPr>
          <w:t>132</w:t>
        </w:r>
        <w:r w:rsidR="008B4D3C" w:rsidRPr="00B374C1">
          <w:rPr>
            <w:noProof/>
            <w:webHidden/>
            <w:lang w:val="vi-VN"/>
          </w:rPr>
          <w:fldChar w:fldCharType="end"/>
        </w:r>
      </w:hyperlink>
    </w:p>
    <w:p w14:paraId="650B3A6E" w14:textId="15308848" w:rsidR="008B4D3C" w:rsidRPr="00B374C1" w:rsidRDefault="00000000" w:rsidP="000E47FC">
      <w:pPr>
        <w:pStyle w:val="TableofFigures"/>
        <w:rPr>
          <w:rFonts w:asciiTheme="minorHAnsi" w:eastAsiaTheme="minorEastAsia" w:hAnsiTheme="minorHAnsi" w:cstheme="minorBidi"/>
          <w:noProof/>
          <w:kern w:val="2"/>
          <w:sz w:val="22"/>
          <w:szCs w:val="22"/>
          <w:lang w:val="vi-VN"/>
          <w14:ligatures w14:val="standardContextual"/>
        </w:rPr>
      </w:pPr>
      <w:hyperlink w:anchor="_Toc182467891" w:history="1">
        <w:r w:rsidR="008B4D3C" w:rsidRPr="00B374C1">
          <w:rPr>
            <w:rStyle w:val="Hyperlink"/>
            <w:noProof/>
            <w:lang w:val="vi-VN"/>
          </w:rPr>
          <w:t>Hình 3. 100 Giao diện các Page trong Magento Admin</w:t>
        </w:r>
        <w:r w:rsidR="008B4D3C" w:rsidRPr="00B374C1">
          <w:rPr>
            <w:noProof/>
            <w:webHidden/>
            <w:lang w:val="vi-VN"/>
          </w:rPr>
          <w:tab/>
        </w:r>
        <w:r w:rsidR="008B4D3C" w:rsidRPr="00B374C1">
          <w:rPr>
            <w:noProof/>
            <w:webHidden/>
            <w:lang w:val="vi-VN"/>
          </w:rPr>
          <w:fldChar w:fldCharType="begin"/>
        </w:r>
        <w:r w:rsidR="008B4D3C" w:rsidRPr="00B374C1">
          <w:rPr>
            <w:noProof/>
            <w:webHidden/>
            <w:lang w:val="vi-VN"/>
          </w:rPr>
          <w:instrText xml:space="preserve"> PAGEREF _Toc182467891 \h </w:instrText>
        </w:r>
        <w:r w:rsidR="008B4D3C" w:rsidRPr="00B374C1">
          <w:rPr>
            <w:noProof/>
            <w:webHidden/>
            <w:lang w:val="vi-VN"/>
          </w:rPr>
        </w:r>
        <w:r w:rsidR="008B4D3C" w:rsidRPr="00B374C1">
          <w:rPr>
            <w:noProof/>
            <w:webHidden/>
            <w:lang w:val="vi-VN"/>
          </w:rPr>
          <w:fldChar w:fldCharType="separate"/>
        </w:r>
        <w:r w:rsidR="008B4D3C" w:rsidRPr="00B374C1">
          <w:rPr>
            <w:noProof/>
            <w:webHidden/>
            <w:lang w:val="vi-VN"/>
          </w:rPr>
          <w:t>133</w:t>
        </w:r>
        <w:r w:rsidR="008B4D3C" w:rsidRPr="00B374C1">
          <w:rPr>
            <w:noProof/>
            <w:webHidden/>
            <w:lang w:val="vi-VN"/>
          </w:rPr>
          <w:fldChar w:fldCharType="end"/>
        </w:r>
      </w:hyperlink>
    </w:p>
    <w:p w14:paraId="7ACD6D91" w14:textId="1F02B426" w:rsidR="008B4D3C" w:rsidRPr="00B374C1" w:rsidRDefault="00000000" w:rsidP="000E47FC">
      <w:pPr>
        <w:pStyle w:val="TableofFigures"/>
        <w:rPr>
          <w:rFonts w:asciiTheme="minorHAnsi" w:eastAsiaTheme="minorEastAsia" w:hAnsiTheme="minorHAnsi" w:cstheme="minorBidi"/>
          <w:noProof/>
          <w:kern w:val="2"/>
          <w:sz w:val="22"/>
          <w:szCs w:val="22"/>
          <w:lang w:val="vi-VN"/>
          <w14:ligatures w14:val="standardContextual"/>
        </w:rPr>
      </w:pPr>
      <w:hyperlink w:anchor="_Toc182467892" w:history="1">
        <w:r w:rsidR="008B4D3C" w:rsidRPr="00B374C1">
          <w:rPr>
            <w:rStyle w:val="Hyperlink"/>
            <w:noProof/>
            <w:lang w:val="vi-VN"/>
          </w:rPr>
          <w:t>Hình 3. 101 Chi tiết giao diện “Add New Page”</w:t>
        </w:r>
        <w:r w:rsidR="008B4D3C" w:rsidRPr="00B374C1">
          <w:rPr>
            <w:noProof/>
            <w:webHidden/>
            <w:lang w:val="vi-VN"/>
          </w:rPr>
          <w:tab/>
        </w:r>
        <w:r w:rsidR="008B4D3C" w:rsidRPr="00B374C1">
          <w:rPr>
            <w:noProof/>
            <w:webHidden/>
            <w:lang w:val="vi-VN"/>
          </w:rPr>
          <w:fldChar w:fldCharType="begin"/>
        </w:r>
        <w:r w:rsidR="008B4D3C" w:rsidRPr="00B374C1">
          <w:rPr>
            <w:noProof/>
            <w:webHidden/>
            <w:lang w:val="vi-VN"/>
          </w:rPr>
          <w:instrText xml:space="preserve"> PAGEREF _Toc182467892 \h </w:instrText>
        </w:r>
        <w:r w:rsidR="008B4D3C" w:rsidRPr="00B374C1">
          <w:rPr>
            <w:noProof/>
            <w:webHidden/>
            <w:lang w:val="vi-VN"/>
          </w:rPr>
        </w:r>
        <w:r w:rsidR="008B4D3C" w:rsidRPr="00B374C1">
          <w:rPr>
            <w:noProof/>
            <w:webHidden/>
            <w:lang w:val="vi-VN"/>
          </w:rPr>
          <w:fldChar w:fldCharType="separate"/>
        </w:r>
        <w:r w:rsidR="008B4D3C" w:rsidRPr="00B374C1">
          <w:rPr>
            <w:noProof/>
            <w:webHidden/>
            <w:lang w:val="vi-VN"/>
          </w:rPr>
          <w:t>133</w:t>
        </w:r>
        <w:r w:rsidR="008B4D3C" w:rsidRPr="00B374C1">
          <w:rPr>
            <w:noProof/>
            <w:webHidden/>
            <w:lang w:val="vi-VN"/>
          </w:rPr>
          <w:fldChar w:fldCharType="end"/>
        </w:r>
      </w:hyperlink>
    </w:p>
    <w:p w14:paraId="35F14B30" w14:textId="4D5D8B1B" w:rsidR="008B4D3C" w:rsidRPr="00B374C1" w:rsidRDefault="00000000" w:rsidP="000E47FC">
      <w:pPr>
        <w:pStyle w:val="TableofFigures"/>
        <w:rPr>
          <w:rFonts w:asciiTheme="minorHAnsi" w:eastAsiaTheme="minorEastAsia" w:hAnsiTheme="minorHAnsi" w:cstheme="minorBidi"/>
          <w:noProof/>
          <w:kern w:val="2"/>
          <w:sz w:val="22"/>
          <w:szCs w:val="22"/>
          <w:lang w:val="vi-VN"/>
          <w14:ligatures w14:val="standardContextual"/>
        </w:rPr>
      </w:pPr>
      <w:hyperlink w:anchor="_Toc182467893" w:history="1">
        <w:r w:rsidR="008B4D3C" w:rsidRPr="00B374C1">
          <w:rPr>
            <w:rStyle w:val="Hyperlink"/>
            <w:noProof/>
            <w:lang w:val="vi-VN"/>
          </w:rPr>
          <w:t>Hình 3. 102 Giao diện footer trong website</w:t>
        </w:r>
        <w:r w:rsidR="008B4D3C" w:rsidRPr="00B374C1">
          <w:rPr>
            <w:noProof/>
            <w:webHidden/>
            <w:lang w:val="vi-VN"/>
          </w:rPr>
          <w:tab/>
        </w:r>
        <w:r w:rsidR="008B4D3C" w:rsidRPr="00B374C1">
          <w:rPr>
            <w:noProof/>
            <w:webHidden/>
            <w:lang w:val="vi-VN"/>
          </w:rPr>
          <w:fldChar w:fldCharType="begin"/>
        </w:r>
        <w:r w:rsidR="008B4D3C" w:rsidRPr="00B374C1">
          <w:rPr>
            <w:noProof/>
            <w:webHidden/>
            <w:lang w:val="vi-VN"/>
          </w:rPr>
          <w:instrText xml:space="preserve"> PAGEREF _Toc182467893 \h </w:instrText>
        </w:r>
        <w:r w:rsidR="008B4D3C" w:rsidRPr="00B374C1">
          <w:rPr>
            <w:noProof/>
            <w:webHidden/>
            <w:lang w:val="vi-VN"/>
          </w:rPr>
        </w:r>
        <w:r w:rsidR="008B4D3C" w:rsidRPr="00B374C1">
          <w:rPr>
            <w:noProof/>
            <w:webHidden/>
            <w:lang w:val="vi-VN"/>
          </w:rPr>
          <w:fldChar w:fldCharType="separate"/>
        </w:r>
        <w:r w:rsidR="008B4D3C" w:rsidRPr="00B374C1">
          <w:rPr>
            <w:noProof/>
            <w:webHidden/>
            <w:lang w:val="vi-VN"/>
          </w:rPr>
          <w:t>134</w:t>
        </w:r>
        <w:r w:rsidR="008B4D3C" w:rsidRPr="00B374C1">
          <w:rPr>
            <w:noProof/>
            <w:webHidden/>
            <w:lang w:val="vi-VN"/>
          </w:rPr>
          <w:fldChar w:fldCharType="end"/>
        </w:r>
      </w:hyperlink>
    </w:p>
    <w:p w14:paraId="04DE3F7E" w14:textId="4A67AB9C" w:rsidR="008B4D3C" w:rsidRPr="00B374C1" w:rsidRDefault="00000000" w:rsidP="000E47FC">
      <w:pPr>
        <w:pStyle w:val="TableofFigures"/>
        <w:rPr>
          <w:rFonts w:asciiTheme="minorHAnsi" w:eastAsiaTheme="minorEastAsia" w:hAnsiTheme="minorHAnsi" w:cstheme="minorBidi"/>
          <w:noProof/>
          <w:kern w:val="2"/>
          <w:sz w:val="22"/>
          <w:szCs w:val="22"/>
          <w:lang w:val="vi-VN"/>
          <w14:ligatures w14:val="standardContextual"/>
        </w:rPr>
      </w:pPr>
      <w:hyperlink w:anchor="_Toc182467894" w:history="1">
        <w:r w:rsidR="008B4D3C" w:rsidRPr="00B374C1">
          <w:rPr>
            <w:rStyle w:val="Hyperlink"/>
            <w:noProof/>
            <w:lang w:val="vi-VN"/>
          </w:rPr>
          <w:t>Hình 3. 103 Giao diện chỉnh sửa mã vận chuyển</w:t>
        </w:r>
        <w:r w:rsidR="008B4D3C" w:rsidRPr="00B374C1">
          <w:rPr>
            <w:noProof/>
            <w:webHidden/>
            <w:lang w:val="vi-VN"/>
          </w:rPr>
          <w:tab/>
        </w:r>
        <w:r w:rsidR="008B4D3C" w:rsidRPr="00B374C1">
          <w:rPr>
            <w:noProof/>
            <w:webHidden/>
            <w:lang w:val="vi-VN"/>
          </w:rPr>
          <w:fldChar w:fldCharType="begin"/>
        </w:r>
        <w:r w:rsidR="008B4D3C" w:rsidRPr="00B374C1">
          <w:rPr>
            <w:noProof/>
            <w:webHidden/>
            <w:lang w:val="vi-VN"/>
          </w:rPr>
          <w:instrText xml:space="preserve"> PAGEREF _Toc182467894 \h </w:instrText>
        </w:r>
        <w:r w:rsidR="008B4D3C" w:rsidRPr="00B374C1">
          <w:rPr>
            <w:noProof/>
            <w:webHidden/>
            <w:lang w:val="vi-VN"/>
          </w:rPr>
        </w:r>
        <w:r w:rsidR="008B4D3C" w:rsidRPr="00B374C1">
          <w:rPr>
            <w:noProof/>
            <w:webHidden/>
            <w:lang w:val="vi-VN"/>
          </w:rPr>
          <w:fldChar w:fldCharType="separate"/>
        </w:r>
        <w:r w:rsidR="008B4D3C" w:rsidRPr="00B374C1">
          <w:rPr>
            <w:noProof/>
            <w:webHidden/>
            <w:lang w:val="vi-VN"/>
          </w:rPr>
          <w:t>134</w:t>
        </w:r>
        <w:r w:rsidR="008B4D3C" w:rsidRPr="00B374C1">
          <w:rPr>
            <w:noProof/>
            <w:webHidden/>
            <w:lang w:val="vi-VN"/>
          </w:rPr>
          <w:fldChar w:fldCharType="end"/>
        </w:r>
      </w:hyperlink>
    </w:p>
    <w:p w14:paraId="5D366A16" w14:textId="6F8B666D" w:rsidR="008B4D3C" w:rsidRPr="00B374C1" w:rsidRDefault="00000000" w:rsidP="000E47FC">
      <w:pPr>
        <w:pStyle w:val="TableofFigures"/>
        <w:rPr>
          <w:rFonts w:asciiTheme="minorHAnsi" w:eastAsiaTheme="minorEastAsia" w:hAnsiTheme="minorHAnsi" w:cstheme="minorBidi"/>
          <w:noProof/>
          <w:kern w:val="2"/>
          <w:sz w:val="22"/>
          <w:szCs w:val="22"/>
          <w:lang w:val="vi-VN"/>
          <w14:ligatures w14:val="standardContextual"/>
        </w:rPr>
      </w:pPr>
      <w:hyperlink w:anchor="_Toc182467895" w:history="1">
        <w:r w:rsidR="008B4D3C" w:rsidRPr="00B374C1">
          <w:rPr>
            <w:rStyle w:val="Hyperlink"/>
            <w:noProof/>
            <w:lang w:val="vi-VN"/>
          </w:rPr>
          <w:t>Hình 3. 104 Giao diện thêm mã freeship cho khách hàng</w:t>
        </w:r>
        <w:r w:rsidR="008B4D3C" w:rsidRPr="00B374C1">
          <w:rPr>
            <w:noProof/>
            <w:webHidden/>
            <w:lang w:val="vi-VN"/>
          </w:rPr>
          <w:tab/>
        </w:r>
        <w:r w:rsidR="008B4D3C" w:rsidRPr="00B374C1">
          <w:rPr>
            <w:noProof/>
            <w:webHidden/>
            <w:lang w:val="vi-VN"/>
          </w:rPr>
          <w:fldChar w:fldCharType="begin"/>
        </w:r>
        <w:r w:rsidR="008B4D3C" w:rsidRPr="00B374C1">
          <w:rPr>
            <w:noProof/>
            <w:webHidden/>
            <w:lang w:val="vi-VN"/>
          </w:rPr>
          <w:instrText xml:space="preserve"> PAGEREF _Toc182467895 \h </w:instrText>
        </w:r>
        <w:r w:rsidR="008B4D3C" w:rsidRPr="00B374C1">
          <w:rPr>
            <w:noProof/>
            <w:webHidden/>
            <w:lang w:val="vi-VN"/>
          </w:rPr>
        </w:r>
        <w:r w:rsidR="008B4D3C" w:rsidRPr="00B374C1">
          <w:rPr>
            <w:noProof/>
            <w:webHidden/>
            <w:lang w:val="vi-VN"/>
          </w:rPr>
          <w:fldChar w:fldCharType="separate"/>
        </w:r>
        <w:r w:rsidR="008B4D3C" w:rsidRPr="00B374C1">
          <w:rPr>
            <w:noProof/>
            <w:webHidden/>
            <w:lang w:val="vi-VN"/>
          </w:rPr>
          <w:t>135</w:t>
        </w:r>
        <w:r w:rsidR="008B4D3C" w:rsidRPr="00B374C1">
          <w:rPr>
            <w:noProof/>
            <w:webHidden/>
            <w:lang w:val="vi-VN"/>
          </w:rPr>
          <w:fldChar w:fldCharType="end"/>
        </w:r>
      </w:hyperlink>
    </w:p>
    <w:p w14:paraId="0B90B95E" w14:textId="42061235" w:rsidR="008B4D3C" w:rsidRPr="00B374C1" w:rsidRDefault="00000000" w:rsidP="000E47FC">
      <w:pPr>
        <w:pStyle w:val="TableofFigures"/>
        <w:rPr>
          <w:rFonts w:asciiTheme="minorHAnsi" w:eastAsiaTheme="minorEastAsia" w:hAnsiTheme="minorHAnsi" w:cstheme="minorBidi"/>
          <w:noProof/>
          <w:kern w:val="2"/>
          <w:sz w:val="22"/>
          <w:szCs w:val="22"/>
          <w:lang w:val="vi-VN"/>
          <w14:ligatures w14:val="standardContextual"/>
        </w:rPr>
      </w:pPr>
      <w:hyperlink w:anchor="_Toc182467896" w:history="1">
        <w:r w:rsidR="008B4D3C" w:rsidRPr="00B374C1">
          <w:rPr>
            <w:rStyle w:val="Hyperlink"/>
            <w:noProof/>
            <w:lang w:val="vi-VN"/>
          </w:rPr>
          <w:t>Hình 3. 105 Giao diện các hình thức thanh toán trong Magento Admin</w:t>
        </w:r>
        <w:r w:rsidR="008B4D3C" w:rsidRPr="00B374C1">
          <w:rPr>
            <w:noProof/>
            <w:webHidden/>
            <w:lang w:val="vi-VN"/>
          </w:rPr>
          <w:tab/>
        </w:r>
        <w:r w:rsidR="008B4D3C" w:rsidRPr="00B374C1">
          <w:rPr>
            <w:noProof/>
            <w:webHidden/>
            <w:lang w:val="vi-VN"/>
          </w:rPr>
          <w:fldChar w:fldCharType="begin"/>
        </w:r>
        <w:r w:rsidR="008B4D3C" w:rsidRPr="00B374C1">
          <w:rPr>
            <w:noProof/>
            <w:webHidden/>
            <w:lang w:val="vi-VN"/>
          </w:rPr>
          <w:instrText xml:space="preserve"> PAGEREF _Toc182467896 \h </w:instrText>
        </w:r>
        <w:r w:rsidR="008B4D3C" w:rsidRPr="00B374C1">
          <w:rPr>
            <w:noProof/>
            <w:webHidden/>
            <w:lang w:val="vi-VN"/>
          </w:rPr>
        </w:r>
        <w:r w:rsidR="008B4D3C" w:rsidRPr="00B374C1">
          <w:rPr>
            <w:noProof/>
            <w:webHidden/>
            <w:lang w:val="vi-VN"/>
          </w:rPr>
          <w:fldChar w:fldCharType="separate"/>
        </w:r>
        <w:r w:rsidR="008B4D3C" w:rsidRPr="00B374C1">
          <w:rPr>
            <w:noProof/>
            <w:webHidden/>
            <w:lang w:val="vi-VN"/>
          </w:rPr>
          <w:t>135</w:t>
        </w:r>
        <w:r w:rsidR="008B4D3C" w:rsidRPr="00B374C1">
          <w:rPr>
            <w:noProof/>
            <w:webHidden/>
            <w:lang w:val="vi-VN"/>
          </w:rPr>
          <w:fldChar w:fldCharType="end"/>
        </w:r>
      </w:hyperlink>
    </w:p>
    <w:p w14:paraId="4A2409CA" w14:textId="422429A1" w:rsidR="008B4D3C" w:rsidRPr="00B374C1" w:rsidRDefault="00000000" w:rsidP="000E47FC">
      <w:pPr>
        <w:pStyle w:val="TableofFigures"/>
        <w:rPr>
          <w:rFonts w:asciiTheme="minorHAnsi" w:eastAsiaTheme="minorEastAsia" w:hAnsiTheme="minorHAnsi" w:cstheme="minorBidi"/>
          <w:noProof/>
          <w:kern w:val="2"/>
          <w:sz w:val="22"/>
          <w:szCs w:val="22"/>
          <w:lang w:val="vi-VN"/>
          <w14:ligatures w14:val="standardContextual"/>
        </w:rPr>
      </w:pPr>
      <w:hyperlink w:anchor="_Toc182467897" w:history="1">
        <w:r w:rsidR="008B4D3C" w:rsidRPr="00B374C1">
          <w:rPr>
            <w:rStyle w:val="Hyperlink"/>
            <w:noProof/>
            <w:lang w:val="vi-VN"/>
          </w:rPr>
          <w:t>Hình 3. 106 Giao diện chỉnh sửa thanh toán khi nhận hàng</w:t>
        </w:r>
        <w:r w:rsidR="008B4D3C" w:rsidRPr="00B374C1">
          <w:rPr>
            <w:noProof/>
            <w:webHidden/>
            <w:lang w:val="vi-VN"/>
          </w:rPr>
          <w:tab/>
        </w:r>
        <w:r w:rsidR="008B4D3C" w:rsidRPr="00B374C1">
          <w:rPr>
            <w:noProof/>
            <w:webHidden/>
            <w:lang w:val="vi-VN"/>
          </w:rPr>
          <w:fldChar w:fldCharType="begin"/>
        </w:r>
        <w:r w:rsidR="008B4D3C" w:rsidRPr="00B374C1">
          <w:rPr>
            <w:noProof/>
            <w:webHidden/>
            <w:lang w:val="vi-VN"/>
          </w:rPr>
          <w:instrText xml:space="preserve"> PAGEREF _Toc182467897 \h </w:instrText>
        </w:r>
        <w:r w:rsidR="008B4D3C" w:rsidRPr="00B374C1">
          <w:rPr>
            <w:noProof/>
            <w:webHidden/>
            <w:lang w:val="vi-VN"/>
          </w:rPr>
        </w:r>
        <w:r w:rsidR="008B4D3C" w:rsidRPr="00B374C1">
          <w:rPr>
            <w:noProof/>
            <w:webHidden/>
            <w:lang w:val="vi-VN"/>
          </w:rPr>
          <w:fldChar w:fldCharType="separate"/>
        </w:r>
        <w:r w:rsidR="008B4D3C" w:rsidRPr="00B374C1">
          <w:rPr>
            <w:noProof/>
            <w:webHidden/>
            <w:lang w:val="vi-VN"/>
          </w:rPr>
          <w:t>136</w:t>
        </w:r>
        <w:r w:rsidR="008B4D3C" w:rsidRPr="00B374C1">
          <w:rPr>
            <w:noProof/>
            <w:webHidden/>
            <w:lang w:val="vi-VN"/>
          </w:rPr>
          <w:fldChar w:fldCharType="end"/>
        </w:r>
      </w:hyperlink>
    </w:p>
    <w:p w14:paraId="63985E87" w14:textId="19696D51" w:rsidR="008B4D3C" w:rsidRPr="00B374C1" w:rsidRDefault="00000000" w:rsidP="000E47FC">
      <w:pPr>
        <w:pStyle w:val="TableofFigures"/>
        <w:rPr>
          <w:rFonts w:asciiTheme="minorHAnsi" w:eastAsiaTheme="minorEastAsia" w:hAnsiTheme="minorHAnsi" w:cstheme="minorBidi"/>
          <w:noProof/>
          <w:kern w:val="2"/>
          <w:sz w:val="22"/>
          <w:szCs w:val="22"/>
          <w:lang w:val="vi-VN"/>
          <w14:ligatures w14:val="standardContextual"/>
        </w:rPr>
      </w:pPr>
      <w:hyperlink w:anchor="_Toc182467898" w:history="1">
        <w:r w:rsidR="008B4D3C" w:rsidRPr="00B374C1">
          <w:rPr>
            <w:rStyle w:val="Hyperlink"/>
            <w:noProof/>
            <w:lang w:val="vi-VN"/>
          </w:rPr>
          <w:t>Hình 3. 107 Giao diện xóa bộ nhớ cache</w:t>
        </w:r>
        <w:r w:rsidR="008B4D3C" w:rsidRPr="00B374C1">
          <w:rPr>
            <w:noProof/>
            <w:webHidden/>
            <w:lang w:val="vi-VN"/>
          </w:rPr>
          <w:tab/>
        </w:r>
        <w:r w:rsidR="008B4D3C" w:rsidRPr="00B374C1">
          <w:rPr>
            <w:noProof/>
            <w:webHidden/>
            <w:lang w:val="vi-VN"/>
          </w:rPr>
          <w:fldChar w:fldCharType="begin"/>
        </w:r>
        <w:r w:rsidR="008B4D3C" w:rsidRPr="00B374C1">
          <w:rPr>
            <w:noProof/>
            <w:webHidden/>
            <w:lang w:val="vi-VN"/>
          </w:rPr>
          <w:instrText xml:space="preserve"> PAGEREF _Toc182467898 \h </w:instrText>
        </w:r>
        <w:r w:rsidR="008B4D3C" w:rsidRPr="00B374C1">
          <w:rPr>
            <w:noProof/>
            <w:webHidden/>
            <w:lang w:val="vi-VN"/>
          </w:rPr>
        </w:r>
        <w:r w:rsidR="008B4D3C" w:rsidRPr="00B374C1">
          <w:rPr>
            <w:noProof/>
            <w:webHidden/>
            <w:lang w:val="vi-VN"/>
          </w:rPr>
          <w:fldChar w:fldCharType="separate"/>
        </w:r>
        <w:r w:rsidR="008B4D3C" w:rsidRPr="00B374C1">
          <w:rPr>
            <w:noProof/>
            <w:webHidden/>
            <w:lang w:val="vi-VN"/>
          </w:rPr>
          <w:t>136</w:t>
        </w:r>
        <w:r w:rsidR="008B4D3C" w:rsidRPr="00B374C1">
          <w:rPr>
            <w:noProof/>
            <w:webHidden/>
            <w:lang w:val="vi-VN"/>
          </w:rPr>
          <w:fldChar w:fldCharType="end"/>
        </w:r>
      </w:hyperlink>
    </w:p>
    <w:p w14:paraId="676F3A35" w14:textId="795CD3C6" w:rsidR="008B4D3C" w:rsidRPr="00B374C1" w:rsidRDefault="00000000" w:rsidP="000E47FC">
      <w:pPr>
        <w:pStyle w:val="TableofFigures"/>
        <w:rPr>
          <w:rFonts w:asciiTheme="minorHAnsi" w:eastAsiaTheme="minorEastAsia" w:hAnsiTheme="minorHAnsi" w:cstheme="minorBidi"/>
          <w:noProof/>
          <w:kern w:val="2"/>
          <w:sz w:val="22"/>
          <w:szCs w:val="22"/>
          <w:lang w:val="vi-VN"/>
          <w14:ligatures w14:val="standardContextual"/>
        </w:rPr>
      </w:pPr>
      <w:hyperlink w:anchor="_Toc182467899" w:history="1">
        <w:r w:rsidR="008B4D3C" w:rsidRPr="00B374C1">
          <w:rPr>
            <w:rStyle w:val="Hyperlink"/>
            <w:noProof/>
            <w:lang w:val="vi-VN"/>
          </w:rPr>
          <w:t>Hình 3. 108 Giao diện chỉnh sửa “Bank Transfer Payment”</w:t>
        </w:r>
        <w:r w:rsidR="008B4D3C" w:rsidRPr="00B374C1">
          <w:rPr>
            <w:noProof/>
            <w:webHidden/>
            <w:lang w:val="vi-VN"/>
          </w:rPr>
          <w:tab/>
        </w:r>
        <w:r w:rsidR="008B4D3C" w:rsidRPr="00B374C1">
          <w:rPr>
            <w:noProof/>
            <w:webHidden/>
            <w:lang w:val="vi-VN"/>
          </w:rPr>
          <w:fldChar w:fldCharType="begin"/>
        </w:r>
        <w:r w:rsidR="008B4D3C" w:rsidRPr="00B374C1">
          <w:rPr>
            <w:noProof/>
            <w:webHidden/>
            <w:lang w:val="vi-VN"/>
          </w:rPr>
          <w:instrText xml:space="preserve"> PAGEREF _Toc182467899 \h </w:instrText>
        </w:r>
        <w:r w:rsidR="008B4D3C" w:rsidRPr="00B374C1">
          <w:rPr>
            <w:noProof/>
            <w:webHidden/>
            <w:lang w:val="vi-VN"/>
          </w:rPr>
        </w:r>
        <w:r w:rsidR="008B4D3C" w:rsidRPr="00B374C1">
          <w:rPr>
            <w:noProof/>
            <w:webHidden/>
            <w:lang w:val="vi-VN"/>
          </w:rPr>
          <w:fldChar w:fldCharType="separate"/>
        </w:r>
        <w:r w:rsidR="008B4D3C" w:rsidRPr="00B374C1">
          <w:rPr>
            <w:noProof/>
            <w:webHidden/>
            <w:lang w:val="vi-VN"/>
          </w:rPr>
          <w:t>137</w:t>
        </w:r>
        <w:r w:rsidR="008B4D3C" w:rsidRPr="00B374C1">
          <w:rPr>
            <w:noProof/>
            <w:webHidden/>
            <w:lang w:val="vi-VN"/>
          </w:rPr>
          <w:fldChar w:fldCharType="end"/>
        </w:r>
      </w:hyperlink>
    </w:p>
    <w:p w14:paraId="7F86D62B" w14:textId="7D2388DE" w:rsidR="00FC6EDA" w:rsidRPr="00B374C1" w:rsidRDefault="008B4D3C" w:rsidP="000E47FC">
      <w:pPr>
        <w:tabs>
          <w:tab w:val="clear" w:pos="8920"/>
        </w:tabs>
        <w:jc w:val="center"/>
        <w:rPr>
          <w:b/>
          <w:lang w:val="vi-VN"/>
        </w:rPr>
      </w:pPr>
      <w:r w:rsidRPr="00B374C1">
        <w:rPr>
          <w:b/>
          <w:lang w:val="vi-VN"/>
        </w:rPr>
        <w:lastRenderedPageBreak/>
        <w:fldChar w:fldCharType="end"/>
      </w:r>
      <w:r w:rsidR="0025538C" w:rsidRPr="00B374C1">
        <w:rPr>
          <w:b/>
          <w:lang w:val="vi-VN"/>
        </w:rPr>
        <w:br/>
      </w:r>
      <w:r w:rsidRPr="00B374C1">
        <w:rPr>
          <w:b/>
          <w:lang w:val="vi-VN"/>
        </w:rPr>
        <w:t>TÀI LIỆU THAM KHẢO</w:t>
      </w:r>
    </w:p>
    <w:p w14:paraId="72D32FF8" w14:textId="77777777" w:rsidR="00FC6EDA" w:rsidRPr="00B374C1" w:rsidRDefault="00000000" w:rsidP="000E47FC">
      <w:pPr>
        <w:tabs>
          <w:tab w:val="clear" w:pos="8920"/>
        </w:tabs>
        <w:rPr>
          <w:lang w:val="vi-VN"/>
        </w:rPr>
      </w:pPr>
      <w:r w:rsidRPr="00B374C1">
        <w:rPr>
          <w:lang w:val="vi-VN"/>
        </w:rPr>
        <w:t xml:space="preserve">[1] Huy, C. (2023, May 13). </w:t>
      </w:r>
      <w:r w:rsidRPr="00B374C1">
        <w:rPr>
          <w:i/>
          <w:lang w:val="vi-VN"/>
        </w:rPr>
        <w:t xml:space="preserve">Hướng dẫn cài đặt </w:t>
      </w:r>
      <w:proofErr w:type="spellStart"/>
      <w:r w:rsidRPr="00B374C1">
        <w:rPr>
          <w:i/>
          <w:lang w:val="vi-VN"/>
        </w:rPr>
        <w:t>Magento</w:t>
      </w:r>
      <w:proofErr w:type="spellEnd"/>
      <w:r w:rsidRPr="00B374C1">
        <w:rPr>
          <w:i/>
          <w:lang w:val="vi-VN"/>
        </w:rPr>
        <w:t xml:space="preserve"> 2.4.6 trên </w:t>
      </w:r>
      <w:proofErr w:type="spellStart"/>
      <w:r w:rsidRPr="00B374C1">
        <w:rPr>
          <w:i/>
          <w:lang w:val="vi-VN"/>
        </w:rPr>
        <w:t>Localhost</w:t>
      </w:r>
      <w:proofErr w:type="spellEnd"/>
      <w:r w:rsidRPr="00B374C1">
        <w:rPr>
          <w:i/>
          <w:lang w:val="vi-VN"/>
        </w:rPr>
        <w:t xml:space="preserve"> XAMPP (Mới nhất 2023)</w:t>
      </w:r>
      <w:r w:rsidRPr="00B374C1">
        <w:rPr>
          <w:lang w:val="vi-VN"/>
        </w:rPr>
        <w:t xml:space="preserve">. </w:t>
      </w:r>
      <w:proofErr w:type="spellStart"/>
      <w:r w:rsidRPr="00B374C1">
        <w:rPr>
          <w:lang w:val="vi-VN"/>
        </w:rPr>
        <w:t>Magetop</w:t>
      </w:r>
      <w:proofErr w:type="spellEnd"/>
      <w:r w:rsidRPr="00B374C1">
        <w:rPr>
          <w:lang w:val="vi-VN"/>
        </w:rPr>
        <w:t xml:space="preserve"> </w:t>
      </w:r>
      <w:proofErr w:type="spellStart"/>
      <w:r w:rsidRPr="00B374C1">
        <w:rPr>
          <w:lang w:val="vi-VN"/>
        </w:rPr>
        <w:t>Blog</w:t>
      </w:r>
      <w:proofErr w:type="spellEnd"/>
      <w:r w:rsidRPr="00B374C1">
        <w:rPr>
          <w:lang w:val="vi-VN"/>
        </w:rPr>
        <w:t>. https://www.magetop.com/blog/cai-magento-2-4-tren-localhost-xampp/</w:t>
      </w:r>
    </w:p>
    <w:p w14:paraId="2AE44324" w14:textId="77777777" w:rsidR="00FC6EDA" w:rsidRPr="00B374C1" w:rsidRDefault="00000000" w:rsidP="000E47FC">
      <w:pPr>
        <w:tabs>
          <w:tab w:val="clear" w:pos="8920"/>
        </w:tabs>
        <w:ind w:right="-137"/>
        <w:rPr>
          <w:lang w:val="vi-VN"/>
        </w:rPr>
      </w:pPr>
      <w:r w:rsidRPr="00B374C1">
        <w:rPr>
          <w:lang w:val="vi-VN"/>
        </w:rPr>
        <w:t xml:space="preserve">[2] </w:t>
      </w:r>
      <w:r w:rsidRPr="00B374C1">
        <w:rPr>
          <w:i/>
          <w:color w:val="333333"/>
          <w:lang w:val="vi-VN"/>
        </w:rPr>
        <w:t xml:space="preserve">Cách cài đặt, sử dụng XAMPP hiệu quả trên máy tính. </w:t>
      </w:r>
      <w:hyperlink r:id="rId214">
        <w:r w:rsidRPr="00B374C1">
          <w:rPr>
            <w:lang w:val="vi-VN"/>
          </w:rPr>
          <w:t>https://www.thegioididong.com/hoi-dap/xampp-la-gi-cach-cai-dat-va-su-dung-localhost-tren-may-1339338</w:t>
        </w:r>
      </w:hyperlink>
    </w:p>
    <w:p w14:paraId="11F09446" w14:textId="77777777" w:rsidR="00FC6EDA" w:rsidRPr="00B374C1" w:rsidRDefault="00000000" w:rsidP="000E47FC">
      <w:pPr>
        <w:tabs>
          <w:tab w:val="clear" w:pos="8920"/>
        </w:tabs>
        <w:rPr>
          <w:lang w:val="vi-VN"/>
        </w:rPr>
      </w:pPr>
      <w:r w:rsidRPr="00B374C1">
        <w:rPr>
          <w:lang w:val="vi-VN"/>
        </w:rPr>
        <w:t xml:space="preserve">[3] </w:t>
      </w:r>
      <w:proofErr w:type="spellStart"/>
      <w:r w:rsidRPr="00B374C1">
        <w:rPr>
          <w:lang w:val="vi-VN"/>
        </w:rPr>
        <w:t>Magetop</w:t>
      </w:r>
      <w:proofErr w:type="spellEnd"/>
      <w:r w:rsidRPr="00B374C1">
        <w:rPr>
          <w:lang w:val="vi-VN"/>
        </w:rPr>
        <w:t xml:space="preserve"> </w:t>
      </w:r>
      <w:proofErr w:type="spellStart"/>
      <w:r w:rsidRPr="00B374C1">
        <w:rPr>
          <w:lang w:val="vi-VN"/>
        </w:rPr>
        <w:t>Ecommerce</w:t>
      </w:r>
      <w:proofErr w:type="spellEnd"/>
      <w:r w:rsidRPr="00B374C1">
        <w:rPr>
          <w:lang w:val="vi-VN"/>
        </w:rPr>
        <w:t xml:space="preserve">. (2023, </w:t>
      </w:r>
      <w:proofErr w:type="spellStart"/>
      <w:r w:rsidRPr="00B374C1">
        <w:rPr>
          <w:lang w:val="vi-VN"/>
        </w:rPr>
        <w:t>August</w:t>
      </w:r>
      <w:proofErr w:type="spellEnd"/>
      <w:r w:rsidRPr="00B374C1">
        <w:rPr>
          <w:lang w:val="vi-VN"/>
        </w:rPr>
        <w:t xml:space="preserve"> 20). </w:t>
      </w:r>
      <w:proofErr w:type="spellStart"/>
      <w:r w:rsidRPr="00B374C1">
        <w:rPr>
          <w:i/>
          <w:lang w:val="vi-VN"/>
        </w:rPr>
        <w:t>Magento</w:t>
      </w:r>
      <w:proofErr w:type="spellEnd"/>
      <w:r w:rsidRPr="00B374C1">
        <w:rPr>
          <w:i/>
          <w:lang w:val="vi-VN"/>
        </w:rPr>
        <w:t xml:space="preserve"> 2 SMTP </w:t>
      </w:r>
      <w:proofErr w:type="spellStart"/>
      <w:r w:rsidRPr="00B374C1">
        <w:rPr>
          <w:i/>
          <w:lang w:val="vi-VN"/>
        </w:rPr>
        <w:t>Extension</w:t>
      </w:r>
      <w:proofErr w:type="spellEnd"/>
      <w:r w:rsidRPr="00B374C1">
        <w:rPr>
          <w:lang w:val="vi-VN"/>
        </w:rPr>
        <w:t xml:space="preserve">. </w:t>
      </w:r>
      <w:proofErr w:type="spellStart"/>
      <w:r w:rsidRPr="00B374C1">
        <w:rPr>
          <w:lang w:val="vi-VN"/>
        </w:rPr>
        <w:t>Magetop</w:t>
      </w:r>
      <w:proofErr w:type="spellEnd"/>
      <w:r w:rsidRPr="00B374C1">
        <w:rPr>
          <w:lang w:val="vi-VN"/>
        </w:rPr>
        <w:t>. https://www.magetop.com/magento-2-smtp-extension.html</w:t>
      </w:r>
    </w:p>
    <w:p w14:paraId="5574ECE3" w14:textId="77777777" w:rsidR="00FC6EDA" w:rsidRPr="00B374C1" w:rsidRDefault="00000000" w:rsidP="000E47FC">
      <w:pPr>
        <w:tabs>
          <w:tab w:val="clear" w:pos="8920"/>
        </w:tabs>
        <w:rPr>
          <w:lang w:val="vi-VN"/>
        </w:rPr>
      </w:pPr>
      <w:r w:rsidRPr="00B374C1">
        <w:rPr>
          <w:lang w:val="vi-VN"/>
        </w:rPr>
        <w:t xml:space="preserve">[4] Những người đóng góp vào các dự án </w:t>
      </w:r>
      <w:proofErr w:type="spellStart"/>
      <w:r w:rsidRPr="00B374C1">
        <w:rPr>
          <w:lang w:val="vi-VN"/>
        </w:rPr>
        <w:t>Wikipedia</w:t>
      </w:r>
      <w:proofErr w:type="spellEnd"/>
      <w:r w:rsidRPr="00B374C1">
        <w:rPr>
          <w:lang w:val="vi-VN"/>
        </w:rPr>
        <w:t xml:space="preserve">. (2024, </w:t>
      </w:r>
      <w:proofErr w:type="spellStart"/>
      <w:r w:rsidRPr="00B374C1">
        <w:rPr>
          <w:lang w:val="vi-VN"/>
        </w:rPr>
        <w:t>March</w:t>
      </w:r>
      <w:proofErr w:type="spellEnd"/>
      <w:r w:rsidRPr="00B374C1">
        <w:rPr>
          <w:lang w:val="vi-VN"/>
        </w:rPr>
        <w:t xml:space="preserve"> 16). </w:t>
      </w:r>
      <w:proofErr w:type="spellStart"/>
      <w:r w:rsidRPr="00B374C1">
        <w:rPr>
          <w:i/>
          <w:lang w:val="vi-VN"/>
        </w:rPr>
        <w:t>Magento</w:t>
      </w:r>
      <w:proofErr w:type="spellEnd"/>
      <w:r w:rsidRPr="00B374C1">
        <w:rPr>
          <w:lang w:val="vi-VN"/>
        </w:rPr>
        <w:t>. https://vi.wikipedia.org/wiki/Magento</w:t>
      </w:r>
    </w:p>
    <w:p w14:paraId="01B0A7CC" w14:textId="77777777" w:rsidR="00FC6EDA" w:rsidRPr="00B374C1" w:rsidRDefault="00000000" w:rsidP="000E47FC">
      <w:pPr>
        <w:tabs>
          <w:tab w:val="clear" w:pos="8920"/>
        </w:tabs>
        <w:rPr>
          <w:lang w:val="vi-VN"/>
        </w:rPr>
      </w:pPr>
      <w:r w:rsidRPr="00B374C1">
        <w:rPr>
          <w:lang w:val="vi-VN"/>
        </w:rPr>
        <w:t>[5]</w:t>
      </w:r>
      <w:r w:rsidRPr="00B374C1">
        <w:rPr>
          <w:i/>
          <w:lang w:val="vi-VN"/>
        </w:rPr>
        <w:t xml:space="preserve"> </w:t>
      </w:r>
      <w:hyperlink r:id="rId215">
        <w:r w:rsidRPr="00B374C1">
          <w:rPr>
            <w:i/>
            <w:lang w:val="vi-VN"/>
          </w:rPr>
          <w:t>Magento, now Adobe Commerce | eCommerce Software</w:t>
        </w:r>
      </w:hyperlink>
      <w:r w:rsidRPr="00B374C1">
        <w:rPr>
          <w:i/>
          <w:lang w:val="vi-VN"/>
        </w:rPr>
        <w:t>.</w:t>
      </w:r>
      <w:r w:rsidRPr="00B374C1">
        <w:rPr>
          <w:lang w:val="vi-VN"/>
        </w:rPr>
        <w:t xml:space="preserve"> </w:t>
      </w:r>
      <w:hyperlink r:id="rId216">
        <w:r w:rsidRPr="00B374C1">
          <w:rPr>
            <w:lang w:val="vi-VN"/>
          </w:rPr>
          <w:t>https://business.adobe.com/products/magento/magento-commerce.html</w:t>
        </w:r>
      </w:hyperlink>
    </w:p>
    <w:p w14:paraId="7121DCBA" w14:textId="77777777" w:rsidR="00FC6EDA" w:rsidRPr="00B374C1" w:rsidRDefault="00000000" w:rsidP="000E47FC">
      <w:pPr>
        <w:tabs>
          <w:tab w:val="clear" w:pos="8920"/>
        </w:tabs>
        <w:rPr>
          <w:lang w:val="vi-VN"/>
        </w:rPr>
      </w:pPr>
      <w:r w:rsidRPr="00B374C1">
        <w:rPr>
          <w:lang w:val="vi-VN"/>
        </w:rPr>
        <w:t xml:space="preserve">[6] </w:t>
      </w:r>
      <w:proofErr w:type="spellStart"/>
      <w:r w:rsidRPr="00B374C1">
        <w:rPr>
          <w:i/>
          <w:lang w:val="vi-VN"/>
        </w:rPr>
        <w:t>Magento</w:t>
      </w:r>
      <w:proofErr w:type="spellEnd"/>
      <w:r w:rsidRPr="00B374C1">
        <w:rPr>
          <w:i/>
          <w:lang w:val="vi-VN"/>
        </w:rPr>
        <w:t xml:space="preserve"> </w:t>
      </w:r>
      <w:proofErr w:type="spellStart"/>
      <w:r w:rsidRPr="00B374C1">
        <w:rPr>
          <w:i/>
          <w:lang w:val="vi-VN"/>
        </w:rPr>
        <w:t>Forums</w:t>
      </w:r>
      <w:proofErr w:type="spellEnd"/>
      <w:r w:rsidRPr="00B374C1">
        <w:rPr>
          <w:lang w:val="vi-VN"/>
        </w:rPr>
        <w:t>. (</w:t>
      </w:r>
      <w:proofErr w:type="spellStart"/>
      <w:r w:rsidRPr="00B374C1">
        <w:rPr>
          <w:lang w:val="vi-VN"/>
        </w:rPr>
        <w:t>n.d</w:t>
      </w:r>
      <w:proofErr w:type="spellEnd"/>
      <w:r w:rsidRPr="00B374C1">
        <w:rPr>
          <w:lang w:val="vi-VN"/>
        </w:rPr>
        <w:t>.). https://community.magento.com/</w:t>
      </w:r>
    </w:p>
    <w:p w14:paraId="3B1DBE70" w14:textId="77777777" w:rsidR="00FC6EDA" w:rsidRPr="00B374C1" w:rsidRDefault="00000000" w:rsidP="000E47FC">
      <w:pPr>
        <w:tabs>
          <w:tab w:val="clear" w:pos="8920"/>
        </w:tabs>
        <w:rPr>
          <w:lang w:val="vi-VN"/>
        </w:rPr>
      </w:pPr>
      <w:r w:rsidRPr="00B374C1">
        <w:rPr>
          <w:lang w:val="vi-VN"/>
        </w:rPr>
        <w:t xml:space="preserve">[7] </w:t>
      </w:r>
      <w:proofErr w:type="spellStart"/>
      <w:r w:rsidRPr="00B374C1">
        <w:rPr>
          <w:i/>
          <w:lang w:val="vi-VN"/>
        </w:rPr>
        <w:t>Magento</w:t>
      </w:r>
      <w:proofErr w:type="spellEnd"/>
      <w:r w:rsidRPr="00B374C1">
        <w:rPr>
          <w:i/>
          <w:lang w:val="vi-VN"/>
        </w:rPr>
        <w:t xml:space="preserve"> </w:t>
      </w:r>
      <w:proofErr w:type="spellStart"/>
      <w:r w:rsidRPr="00B374C1">
        <w:rPr>
          <w:i/>
          <w:lang w:val="vi-VN"/>
        </w:rPr>
        <w:t>Stack</w:t>
      </w:r>
      <w:proofErr w:type="spellEnd"/>
      <w:r w:rsidRPr="00B374C1">
        <w:rPr>
          <w:i/>
          <w:lang w:val="vi-VN"/>
        </w:rPr>
        <w:t xml:space="preserve"> Exchange</w:t>
      </w:r>
      <w:r w:rsidRPr="00B374C1">
        <w:rPr>
          <w:lang w:val="vi-VN"/>
        </w:rPr>
        <w:t>. (</w:t>
      </w:r>
      <w:proofErr w:type="spellStart"/>
      <w:r w:rsidRPr="00B374C1">
        <w:rPr>
          <w:lang w:val="vi-VN"/>
        </w:rPr>
        <w:t>n.d</w:t>
      </w:r>
      <w:proofErr w:type="spellEnd"/>
      <w:r w:rsidRPr="00B374C1">
        <w:rPr>
          <w:lang w:val="vi-VN"/>
        </w:rPr>
        <w:t xml:space="preserve">.). </w:t>
      </w:r>
      <w:proofErr w:type="spellStart"/>
      <w:r w:rsidRPr="00B374C1">
        <w:rPr>
          <w:lang w:val="vi-VN"/>
        </w:rPr>
        <w:t>Magento</w:t>
      </w:r>
      <w:proofErr w:type="spellEnd"/>
      <w:r w:rsidRPr="00B374C1">
        <w:rPr>
          <w:lang w:val="vi-VN"/>
        </w:rPr>
        <w:t xml:space="preserve"> </w:t>
      </w:r>
      <w:proofErr w:type="spellStart"/>
      <w:r w:rsidRPr="00B374C1">
        <w:rPr>
          <w:lang w:val="vi-VN"/>
        </w:rPr>
        <w:t>Stack</w:t>
      </w:r>
      <w:proofErr w:type="spellEnd"/>
      <w:r w:rsidRPr="00B374C1">
        <w:rPr>
          <w:lang w:val="vi-VN"/>
        </w:rPr>
        <w:t xml:space="preserve"> Exchange. https://magento.stackexchange.com/?tab=active</w:t>
      </w:r>
    </w:p>
    <w:p w14:paraId="7F1FAA9F" w14:textId="77777777" w:rsidR="00FC6EDA" w:rsidRPr="00B374C1" w:rsidRDefault="00000000" w:rsidP="000E47FC">
      <w:pPr>
        <w:tabs>
          <w:tab w:val="clear" w:pos="8920"/>
        </w:tabs>
        <w:rPr>
          <w:lang w:val="vi-VN"/>
        </w:rPr>
      </w:pPr>
      <w:r w:rsidRPr="00B374C1">
        <w:rPr>
          <w:lang w:val="vi-VN"/>
        </w:rPr>
        <w:t xml:space="preserve">[8] </w:t>
      </w:r>
      <w:proofErr w:type="spellStart"/>
      <w:r w:rsidRPr="00B374C1">
        <w:rPr>
          <w:i/>
          <w:lang w:val="vi-VN"/>
        </w:rPr>
        <w:t>Etrend</w:t>
      </w:r>
      <w:proofErr w:type="spellEnd"/>
      <w:r w:rsidRPr="00B374C1">
        <w:rPr>
          <w:i/>
          <w:lang w:val="vi-VN"/>
        </w:rPr>
        <w:t xml:space="preserve"> </w:t>
      </w:r>
      <w:proofErr w:type="spellStart"/>
      <w:r w:rsidRPr="00B374C1">
        <w:rPr>
          <w:i/>
          <w:lang w:val="vi-VN"/>
        </w:rPr>
        <w:t>Lite</w:t>
      </w:r>
      <w:proofErr w:type="spellEnd"/>
      <w:r w:rsidRPr="00B374C1">
        <w:rPr>
          <w:i/>
          <w:lang w:val="vi-VN"/>
        </w:rPr>
        <w:t xml:space="preserve"> - </w:t>
      </w:r>
      <w:proofErr w:type="spellStart"/>
      <w:r w:rsidRPr="00B374C1">
        <w:rPr>
          <w:i/>
          <w:lang w:val="vi-VN"/>
        </w:rPr>
        <w:t>Free</w:t>
      </w:r>
      <w:proofErr w:type="spellEnd"/>
      <w:r w:rsidRPr="00B374C1">
        <w:rPr>
          <w:i/>
          <w:lang w:val="vi-VN"/>
        </w:rPr>
        <w:t xml:space="preserve"> </w:t>
      </w:r>
      <w:proofErr w:type="spellStart"/>
      <w:r w:rsidRPr="00B374C1">
        <w:rPr>
          <w:i/>
          <w:lang w:val="vi-VN"/>
        </w:rPr>
        <w:t>Magento</w:t>
      </w:r>
      <w:proofErr w:type="spellEnd"/>
      <w:r w:rsidRPr="00B374C1">
        <w:rPr>
          <w:i/>
          <w:lang w:val="vi-VN"/>
        </w:rPr>
        <w:t xml:space="preserve"> 2 </w:t>
      </w:r>
      <w:proofErr w:type="spellStart"/>
      <w:r w:rsidRPr="00B374C1">
        <w:rPr>
          <w:i/>
          <w:lang w:val="vi-VN"/>
        </w:rPr>
        <w:t>Theme</w:t>
      </w:r>
      <w:proofErr w:type="spellEnd"/>
      <w:r w:rsidRPr="00B374C1">
        <w:rPr>
          <w:lang w:val="vi-VN"/>
        </w:rPr>
        <w:t>. (2023). Hiddentechies.com. https://www.hiddentechies.com/etrend-lite-free-magento-2-theme.html</w:t>
      </w:r>
    </w:p>
    <w:p w14:paraId="7CE19117" w14:textId="77777777" w:rsidR="00FC6EDA" w:rsidRPr="00B374C1" w:rsidRDefault="00000000" w:rsidP="000E47FC">
      <w:pPr>
        <w:tabs>
          <w:tab w:val="clear" w:pos="8920"/>
        </w:tabs>
        <w:rPr>
          <w:lang w:val="vi-VN"/>
        </w:rPr>
      </w:pPr>
      <w:r w:rsidRPr="00B374C1">
        <w:rPr>
          <w:lang w:val="vi-VN"/>
        </w:rPr>
        <w:t xml:space="preserve">[9] </w:t>
      </w:r>
      <w:proofErr w:type="spellStart"/>
      <w:r w:rsidRPr="00B374C1">
        <w:rPr>
          <w:lang w:val="vi-VN"/>
        </w:rPr>
        <w:t>TechMaster</w:t>
      </w:r>
      <w:proofErr w:type="spellEnd"/>
      <w:r w:rsidRPr="00B374C1">
        <w:rPr>
          <w:lang w:val="vi-VN"/>
        </w:rPr>
        <w:t xml:space="preserve"> </w:t>
      </w:r>
      <w:proofErr w:type="spellStart"/>
      <w:r w:rsidRPr="00B374C1">
        <w:rPr>
          <w:lang w:val="vi-VN"/>
        </w:rPr>
        <w:t>Vietnam</w:t>
      </w:r>
      <w:proofErr w:type="spellEnd"/>
      <w:r w:rsidRPr="00B374C1">
        <w:rPr>
          <w:lang w:val="vi-VN"/>
        </w:rPr>
        <w:t xml:space="preserve">. (2016, </w:t>
      </w:r>
      <w:proofErr w:type="spellStart"/>
      <w:r w:rsidRPr="00B374C1">
        <w:rPr>
          <w:lang w:val="vi-VN"/>
        </w:rPr>
        <w:t>August</w:t>
      </w:r>
      <w:proofErr w:type="spellEnd"/>
      <w:r w:rsidRPr="00B374C1">
        <w:rPr>
          <w:lang w:val="vi-VN"/>
        </w:rPr>
        <w:t xml:space="preserve"> 18). </w:t>
      </w:r>
      <w:r w:rsidRPr="00B374C1">
        <w:rPr>
          <w:i/>
          <w:lang w:val="vi-VN"/>
        </w:rPr>
        <w:t xml:space="preserve">[Học </w:t>
      </w:r>
      <w:proofErr w:type="spellStart"/>
      <w:r w:rsidRPr="00B374C1">
        <w:rPr>
          <w:i/>
          <w:lang w:val="vi-VN"/>
        </w:rPr>
        <w:t>Magento</w:t>
      </w:r>
      <w:proofErr w:type="spellEnd"/>
      <w:r w:rsidRPr="00B374C1">
        <w:rPr>
          <w:i/>
          <w:lang w:val="vi-VN"/>
        </w:rPr>
        <w:t xml:space="preserve"> 2] Giới </w:t>
      </w:r>
      <w:proofErr w:type="spellStart"/>
      <w:r w:rsidRPr="00B374C1">
        <w:rPr>
          <w:i/>
          <w:lang w:val="vi-VN"/>
        </w:rPr>
        <w:t>thie</w:t>
      </w:r>
      <w:proofErr w:type="spellEnd"/>
      <w:r w:rsidRPr="00B374C1">
        <w:rPr>
          <w:i/>
          <w:lang w:val="vi-VN"/>
        </w:rPr>
        <w:t xml:space="preserve">̣̂u về </w:t>
      </w:r>
      <w:proofErr w:type="spellStart"/>
      <w:r w:rsidRPr="00B374C1">
        <w:rPr>
          <w:i/>
          <w:lang w:val="vi-VN"/>
        </w:rPr>
        <w:t>Magento</w:t>
      </w:r>
      <w:proofErr w:type="spellEnd"/>
      <w:r w:rsidRPr="00B374C1">
        <w:rPr>
          <w:i/>
          <w:lang w:val="vi-VN"/>
        </w:rPr>
        <w:t xml:space="preserve"> 2</w:t>
      </w:r>
      <w:r w:rsidRPr="00B374C1">
        <w:rPr>
          <w:lang w:val="vi-VN"/>
        </w:rPr>
        <w:t xml:space="preserve">. </w:t>
      </w:r>
      <w:proofErr w:type="spellStart"/>
      <w:r w:rsidRPr="00B374C1">
        <w:rPr>
          <w:lang w:val="vi-VN"/>
        </w:rPr>
        <w:t>YouTube</w:t>
      </w:r>
      <w:proofErr w:type="spellEnd"/>
      <w:r w:rsidRPr="00B374C1">
        <w:rPr>
          <w:lang w:val="vi-VN"/>
        </w:rPr>
        <w:t>. https://www.youtube.com/watch?v=trCJsv5oMjo&amp;list=PLlahAO-uyDzJ0Bjvxr2Sbqwnw8teD6ATh</w:t>
      </w:r>
    </w:p>
    <w:p w14:paraId="74881EF5" w14:textId="77777777" w:rsidR="00FC6EDA" w:rsidRPr="00B374C1" w:rsidRDefault="00000000" w:rsidP="000E47FC">
      <w:pPr>
        <w:tabs>
          <w:tab w:val="clear" w:pos="8920"/>
        </w:tabs>
        <w:rPr>
          <w:lang w:val="vi-VN"/>
        </w:rPr>
      </w:pPr>
      <w:r w:rsidRPr="00B374C1">
        <w:rPr>
          <w:lang w:val="vi-VN"/>
        </w:rPr>
        <w:t xml:space="preserve">[10] </w:t>
      </w:r>
      <w:proofErr w:type="spellStart"/>
      <w:r w:rsidRPr="00B374C1">
        <w:rPr>
          <w:lang w:val="vi-VN"/>
        </w:rPr>
        <w:t>Webdev</w:t>
      </w:r>
      <w:proofErr w:type="spellEnd"/>
      <w:r w:rsidRPr="00B374C1">
        <w:rPr>
          <w:lang w:val="vi-VN"/>
        </w:rPr>
        <w:t xml:space="preserve"> </w:t>
      </w:r>
      <w:proofErr w:type="spellStart"/>
      <w:r w:rsidRPr="00B374C1">
        <w:rPr>
          <w:lang w:val="vi-VN"/>
        </w:rPr>
        <w:t>chandra</w:t>
      </w:r>
      <w:proofErr w:type="spellEnd"/>
      <w:r w:rsidRPr="00B374C1">
        <w:rPr>
          <w:lang w:val="vi-VN"/>
        </w:rPr>
        <w:t xml:space="preserve">. (2023, </w:t>
      </w:r>
      <w:proofErr w:type="spellStart"/>
      <w:r w:rsidRPr="00B374C1">
        <w:rPr>
          <w:lang w:val="vi-VN"/>
        </w:rPr>
        <w:t>April</w:t>
      </w:r>
      <w:proofErr w:type="spellEnd"/>
      <w:r w:rsidRPr="00B374C1">
        <w:rPr>
          <w:lang w:val="vi-VN"/>
        </w:rPr>
        <w:t xml:space="preserve"> 14). </w:t>
      </w:r>
      <w:r w:rsidRPr="00B374C1">
        <w:rPr>
          <w:i/>
          <w:lang w:val="vi-VN"/>
        </w:rPr>
        <w:t xml:space="preserve">Magento2.4.6 </w:t>
      </w:r>
      <w:proofErr w:type="spellStart"/>
      <w:r w:rsidRPr="00B374C1">
        <w:rPr>
          <w:i/>
          <w:lang w:val="vi-VN"/>
        </w:rPr>
        <w:t>Introduction</w:t>
      </w:r>
      <w:proofErr w:type="spellEnd"/>
      <w:r w:rsidRPr="00B374C1">
        <w:rPr>
          <w:i/>
          <w:lang w:val="vi-VN"/>
        </w:rPr>
        <w:t xml:space="preserve">: </w:t>
      </w:r>
      <w:proofErr w:type="spellStart"/>
      <w:r w:rsidRPr="00B374C1">
        <w:rPr>
          <w:i/>
          <w:lang w:val="vi-VN"/>
        </w:rPr>
        <w:t>What</w:t>
      </w:r>
      <w:proofErr w:type="spellEnd"/>
      <w:r w:rsidRPr="00B374C1">
        <w:rPr>
          <w:i/>
          <w:lang w:val="vi-VN"/>
        </w:rPr>
        <w:t xml:space="preserve"> </w:t>
      </w:r>
      <w:proofErr w:type="spellStart"/>
      <w:r w:rsidRPr="00B374C1">
        <w:rPr>
          <w:i/>
          <w:lang w:val="vi-VN"/>
        </w:rPr>
        <w:t>You</w:t>
      </w:r>
      <w:proofErr w:type="spellEnd"/>
      <w:r w:rsidRPr="00B374C1">
        <w:rPr>
          <w:i/>
          <w:lang w:val="vi-VN"/>
        </w:rPr>
        <w:t xml:space="preserve"> </w:t>
      </w:r>
      <w:proofErr w:type="spellStart"/>
      <w:r w:rsidRPr="00B374C1">
        <w:rPr>
          <w:i/>
          <w:lang w:val="vi-VN"/>
        </w:rPr>
        <w:t>Need</w:t>
      </w:r>
      <w:proofErr w:type="spellEnd"/>
      <w:r w:rsidRPr="00B374C1">
        <w:rPr>
          <w:i/>
          <w:lang w:val="vi-VN"/>
        </w:rPr>
        <w:t xml:space="preserve"> to </w:t>
      </w:r>
      <w:proofErr w:type="spellStart"/>
      <w:r w:rsidRPr="00B374C1">
        <w:rPr>
          <w:i/>
          <w:lang w:val="vi-VN"/>
        </w:rPr>
        <w:t>Know</w:t>
      </w:r>
      <w:proofErr w:type="spellEnd"/>
      <w:r w:rsidRPr="00B374C1">
        <w:rPr>
          <w:i/>
          <w:lang w:val="vi-VN"/>
        </w:rPr>
        <w:t xml:space="preserve"> | </w:t>
      </w:r>
      <w:proofErr w:type="spellStart"/>
      <w:r w:rsidRPr="00B374C1">
        <w:rPr>
          <w:i/>
          <w:lang w:val="vi-VN"/>
        </w:rPr>
        <w:t>Part</w:t>
      </w:r>
      <w:proofErr w:type="spellEnd"/>
      <w:r w:rsidRPr="00B374C1">
        <w:rPr>
          <w:i/>
          <w:lang w:val="vi-VN"/>
        </w:rPr>
        <w:t xml:space="preserve"> 1 | </w:t>
      </w:r>
      <w:proofErr w:type="spellStart"/>
      <w:r w:rsidRPr="00B374C1">
        <w:rPr>
          <w:i/>
          <w:lang w:val="vi-VN"/>
        </w:rPr>
        <w:t>English</w:t>
      </w:r>
      <w:proofErr w:type="spellEnd"/>
      <w:r w:rsidRPr="00B374C1">
        <w:rPr>
          <w:lang w:val="vi-VN"/>
        </w:rPr>
        <w:t xml:space="preserve">. </w:t>
      </w:r>
      <w:proofErr w:type="spellStart"/>
      <w:r w:rsidRPr="00B374C1">
        <w:rPr>
          <w:lang w:val="vi-VN"/>
        </w:rPr>
        <w:t>YouTube</w:t>
      </w:r>
      <w:proofErr w:type="spellEnd"/>
      <w:r w:rsidRPr="00B374C1">
        <w:rPr>
          <w:lang w:val="vi-VN"/>
        </w:rPr>
        <w:t>. https://www.youtube.com/watch?v=XPSU0naEd5M&amp;list=PLR3sn-iJXmwbvT8nI-ksGr5z31CScTBJn</w:t>
      </w:r>
    </w:p>
    <w:p w14:paraId="251883BC" w14:textId="77777777" w:rsidR="00FC6EDA" w:rsidRPr="00B374C1" w:rsidRDefault="00000000" w:rsidP="000E47FC">
      <w:pPr>
        <w:tabs>
          <w:tab w:val="clear" w:pos="8920"/>
        </w:tabs>
        <w:rPr>
          <w:lang w:val="vi-VN"/>
        </w:rPr>
      </w:pPr>
      <w:r w:rsidRPr="00B374C1">
        <w:rPr>
          <w:lang w:val="vi-VN"/>
        </w:rPr>
        <w:t xml:space="preserve">[11] </w:t>
      </w:r>
      <w:proofErr w:type="spellStart"/>
      <w:r w:rsidRPr="00B374C1">
        <w:rPr>
          <w:lang w:val="vi-VN"/>
        </w:rPr>
        <w:t>Webdev</w:t>
      </w:r>
      <w:proofErr w:type="spellEnd"/>
      <w:r w:rsidRPr="00B374C1">
        <w:rPr>
          <w:lang w:val="vi-VN"/>
        </w:rPr>
        <w:t xml:space="preserve"> </w:t>
      </w:r>
      <w:proofErr w:type="spellStart"/>
      <w:r w:rsidRPr="00B374C1">
        <w:rPr>
          <w:lang w:val="vi-VN"/>
        </w:rPr>
        <w:t>chandra</w:t>
      </w:r>
      <w:proofErr w:type="spellEnd"/>
      <w:r w:rsidRPr="00B374C1">
        <w:rPr>
          <w:lang w:val="vi-VN"/>
        </w:rPr>
        <w:t xml:space="preserve">. (2023b, </w:t>
      </w:r>
      <w:proofErr w:type="spellStart"/>
      <w:r w:rsidRPr="00B374C1">
        <w:rPr>
          <w:lang w:val="vi-VN"/>
        </w:rPr>
        <w:t>April</w:t>
      </w:r>
      <w:proofErr w:type="spellEnd"/>
      <w:r w:rsidRPr="00B374C1">
        <w:rPr>
          <w:lang w:val="vi-VN"/>
        </w:rPr>
        <w:t xml:space="preserve"> 28). </w:t>
      </w:r>
      <w:r w:rsidRPr="00B374C1">
        <w:rPr>
          <w:i/>
          <w:lang w:val="vi-VN"/>
        </w:rPr>
        <w:t xml:space="preserve">100% </w:t>
      </w:r>
      <w:proofErr w:type="spellStart"/>
      <w:r w:rsidRPr="00B374C1">
        <w:rPr>
          <w:i/>
          <w:lang w:val="vi-VN"/>
        </w:rPr>
        <w:t>working</w:t>
      </w:r>
      <w:proofErr w:type="spellEnd"/>
      <w:r w:rsidRPr="00B374C1">
        <w:rPr>
          <w:i/>
          <w:lang w:val="vi-VN"/>
        </w:rPr>
        <w:t xml:space="preserve"> | </w:t>
      </w:r>
      <w:proofErr w:type="spellStart"/>
      <w:r w:rsidRPr="00B374C1">
        <w:rPr>
          <w:i/>
          <w:lang w:val="vi-VN"/>
        </w:rPr>
        <w:t>Install</w:t>
      </w:r>
      <w:proofErr w:type="spellEnd"/>
      <w:r w:rsidRPr="00B374C1">
        <w:rPr>
          <w:i/>
          <w:lang w:val="vi-VN"/>
        </w:rPr>
        <w:t xml:space="preserve"> </w:t>
      </w:r>
      <w:proofErr w:type="spellStart"/>
      <w:r w:rsidRPr="00B374C1">
        <w:rPr>
          <w:i/>
          <w:lang w:val="vi-VN"/>
        </w:rPr>
        <w:t>Magento</w:t>
      </w:r>
      <w:proofErr w:type="spellEnd"/>
      <w:r w:rsidRPr="00B374C1">
        <w:rPr>
          <w:i/>
          <w:lang w:val="vi-VN"/>
        </w:rPr>
        <w:t xml:space="preserve"> 2.4.6 </w:t>
      </w:r>
      <w:proofErr w:type="spellStart"/>
      <w:r w:rsidRPr="00B374C1">
        <w:rPr>
          <w:i/>
          <w:lang w:val="vi-VN"/>
        </w:rPr>
        <w:t>on</w:t>
      </w:r>
      <w:proofErr w:type="spellEnd"/>
      <w:r w:rsidRPr="00B374C1">
        <w:rPr>
          <w:i/>
          <w:lang w:val="vi-VN"/>
        </w:rPr>
        <w:t xml:space="preserve"> </w:t>
      </w:r>
      <w:proofErr w:type="spellStart"/>
      <w:r w:rsidRPr="00B374C1">
        <w:rPr>
          <w:i/>
          <w:lang w:val="vi-VN"/>
        </w:rPr>
        <w:t>windows</w:t>
      </w:r>
      <w:proofErr w:type="spellEnd"/>
      <w:r w:rsidRPr="00B374C1">
        <w:rPr>
          <w:i/>
          <w:lang w:val="vi-VN"/>
        </w:rPr>
        <w:t xml:space="preserve"> </w:t>
      </w:r>
      <w:proofErr w:type="spellStart"/>
      <w:r w:rsidRPr="00B374C1">
        <w:rPr>
          <w:i/>
          <w:lang w:val="vi-VN"/>
        </w:rPr>
        <w:t>Localhost</w:t>
      </w:r>
      <w:proofErr w:type="spellEnd"/>
      <w:r w:rsidRPr="00B374C1">
        <w:rPr>
          <w:i/>
          <w:lang w:val="vi-VN"/>
        </w:rPr>
        <w:t xml:space="preserve"> </w:t>
      </w:r>
      <w:proofErr w:type="spellStart"/>
      <w:r w:rsidRPr="00B374C1">
        <w:rPr>
          <w:i/>
          <w:lang w:val="vi-VN"/>
        </w:rPr>
        <w:t>using</w:t>
      </w:r>
      <w:proofErr w:type="spellEnd"/>
      <w:r w:rsidRPr="00B374C1">
        <w:rPr>
          <w:i/>
          <w:lang w:val="vi-VN"/>
        </w:rPr>
        <w:t xml:space="preserve"> XAMPP | </w:t>
      </w:r>
      <w:proofErr w:type="spellStart"/>
      <w:r w:rsidRPr="00B374C1">
        <w:rPr>
          <w:i/>
          <w:lang w:val="vi-VN"/>
        </w:rPr>
        <w:t>part</w:t>
      </w:r>
      <w:proofErr w:type="spellEnd"/>
      <w:r w:rsidRPr="00B374C1">
        <w:rPr>
          <w:i/>
          <w:lang w:val="vi-VN"/>
        </w:rPr>
        <w:t xml:space="preserve"> 5 | Magento2 </w:t>
      </w:r>
      <w:proofErr w:type="spellStart"/>
      <w:r w:rsidRPr="00B374C1">
        <w:rPr>
          <w:i/>
          <w:lang w:val="vi-VN"/>
        </w:rPr>
        <w:t>Tutorials</w:t>
      </w:r>
      <w:proofErr w:type="spellEnd"/>
      <w:r w:rsidRPr="00B374C1">
        <w:rPr>
          <w:lang w:val="vi-VN"/>
        </w:rPr>
        <w:t xml:space="preserve">. </w:t>
      </w:r>
      <w:proofErr w:type="spellStart"/>
      <w:r w:rsidRPr="00B374C1">
        <w:rPr>
          <w:lang w:val="vi-VN"/>
        </w:rPr>
        <w:t>YouTube</w:t>
      </w:r>
      <w:proofErr w:type="spellEnd"/>
      <w:r w:rsidRPr="00B374C1">
        <w:rPr>
          <w:lang w:val="vi-VN"/>
        </w:rPr>
        <w:t>. https://www.youtube.com/watch?v=5ctxLhBoOiI</w:t>
      </w:r>
    </w:p>
    <w:p w14:paraId="66149A95" w14:textId="5746A2F6" w:rsidR="00FC6EDA" w:rsidRPr="00B374C1" w:rsidRDefault="00000000" w:rsidP="000E47FC">
      <w:pPr>
        <w:tabs>
          <w:tab w:val="clear" w:pos="8920"/>
        </w:tabs>
        <w:rPr>
          <w:lang w:val="vi-VN"/>
        </w:rPr>
      </w:pPr>
      <w:r w:rsidRPr="00B374C1">
        <w:rPr>
          <w:lang w:val="vi-VN"/>
        </w:rPr>
        <w:t xml:space="preserve">[12] </w:t>
      </w:r>
      <w:proofErr w:type="spellStart"/>
      <w:r w:rsidRPr="00B374C1">
        <w:rPr>
          <w:lang w:val="vi-VN"/>
        </w:rPr>
        <w:t>Webverse</w:t>
      </w:r>
      <w:proofErr w:type="spellEnd"/>
      <w:r w:rsidRPr="00B374C1">
        <w:rPr>
          <w:lang w:val="vi-VN"/>
        </w:rPr>
        <w:t xml:space="preserve">. (2021, </w:t>
      </w:r>
      <w:proofErr w:type="spellStart"/>
      <w:r w:rsidRPr="00B374C1">
        <w:rPr>
          <w:lang w:val="vi-VN"/>
        </w:rPr>
        <w:t>October</w:t>
      </w:r>
      <w:proofErr w:type="spellEnd"/>
      <w:r w:rsidRPr="00B374C1">
        <w:rPr>
          <w:lang w:val="vi-VN"/>
        </w:rPr>
        <w:t xml:space="preserve"> 10). </w:t>
      </w:r>
      <w:proofErr w:type="spellStart"/>
      <w:r w:rsidRPr="00B374C1">
        <w:rPr>
          <w:i/>
          <w:lang w:val="vi-VN"/>
        </w:rPr>
        <w:t>Using</w:t>
      </w:r>
      <w:proofErr w:type="spellEnd"/>
      <w:r w:rsidRPr="00B374C1">
        <w:rPr>
          <w:i/>
          <w:lang w:val="vi-VN"/>
        </w:rPr>
        <w:t xml:space="preserve"> the </w:t>
      </w:r>
      <w:proofErr w:type="spellStart"/>
      <w:r w:rsidRPr="00B374C1">
        <w:rPr>
          <w:i/>
          <w:lang w:val="vi-VN"/>
        </w:rPr>
        <w:t>Default</w:t>
      </w:r>
      <w:proofErr w:type="spellEnd"/>
      <w:r w:rsidRPr="00B374C1">
        <w:rPr>
          <w:i/>
          <w:lang w:val="vi-VN"/>
        </w:rPr>
        <w:t xml:space="preserve"> </w:t>
      </w:r>
      <w:proofErr w:type="spellStart"/>
      <w:r w:rsidRPr="00B374C1">
        <w:rPr>
          <w:i/>
          <w:lang w:val="vi-VN"/>
        </w:rPr>
        <w:t>Themes</w:t>
      </w:r>
      <w:proofErr w:type="spellEnd"/>
      <w:r w:rsidRPr="00B374C1">
        <w:rPr>
          <w:i/>
          <w:lang w:val="vi-VN"/>
        </w:rPr>
        <w:t xml:space="preserve"> [</w:t>
      </w:r>
      <w:proofErr w:type="spellStart"/>
      <w:r w:rsidRPr="00B374C1">
        <w:rPr>
          <w:i/>
          <w:lang w:val="vi-VN"/>
        </w:rPr>
        <w:t>Adobe</w:t>
      </w:r>
      <w:proofErr w:type="spellEnd"/>
      <w:r w:rsidRPr="00B374C1">
        <w:rPr>
          <w:i/>
          <w:lang w:val="vi-VN"/>
        </w:rPr>
        <w:t xml:space="preserve"> </w:t>
      </w:r>
      <w:proofErr w:type="spellStart"/>
      <w:r w:rsidRPr="00B374C1">
        <w:rPr>
          <w:i/>
          <w:lang w:val="vi-VN"/>
        </w:rPr>
        <w:t>Commerce</w:t>
      </w:r>
      <w:proofErr w:type="spellEnd"/>
      <w:r w:rsidRPr="00B374C1">
        <w:rPr>
          <w:i/>
          <w:lang w:val="vi-VN"/>
        </w:rPr>
        <w:t xml:space="preserve"> - </w:t>
      </w:r>
      <w:proofErr w:type="spellStart"/>
      <w:r w:rsidRPr="00B374C1">
        <w:rPr>
          <w:i/>
          <w:lang w:val="vi-VN"/>
        </w:rPr>
        <w:t>Magento</w:t>
      </w:r>
      <w:proofErr w:type="spellEnd"/>
      <w:r w:rsidRPr="00B374C1">
        <w:rPr>
          <w:i/>
          <w:lang w:val="vi-VN"/>
        </w:rPr>
        <w:t xml:space="preserve"> </w:t>
      </w:r>
      <w:proofErr w:type="spellStart"/>
      <w:r w:rsidRPr="00B374C1">
        <w:rPr>
          <w:i/>
          <w:lang w:val="vi-VN"/>
        </w:rPr>
        <w:t>Frontend</w:t>
      </w:r>
      <w:proofErr w:type="spellEnd"/>
      <w:r w:rsidRPr="00B374C1">
        <w:rPr>
          <w:i/>
          <w:lang w:val="vi-VN"/>
        </w:rPr>
        <w:t xml:space="preserve">] </w:t>
      </w:r>
      <w:proofErr w:type="spellStart"/>
      <w:r w:rsidRPr="00B374C1">
        <w:rPr>
          <w:i/>
          <w:lang w:val="vi-VN"/>
        </w:rPr>
        <w:t>Part</w:t>
      </w:r>
      <w:proofErr w:type="spellEnd"/>
      <w:r w:rsidRPr="00B374C1">
        <w:rPr>
          <w:i/>
          <w:lang w:val="vi-VN"/>
        </w:rPr>
        <w:t xml:space="preserve"> 1</w:t>
      </w:r>
      <w:r w:rsidRPr="00B374C1">
        <w:rPr>
          <w:lang w:val="vi-VN"/>
        </w:rPr>
        <w:t xml:space="preserve">. </w:t>
      </w:r>
      <w:proofErr w:type="spellStart"/>
      <w:r w:rsidRPr="00B374C1">
        <w:rPr>
          <w:lang w:val="vi-VN"/>
        </w:rPr>
        <w:t>YouTube</w:t>
      </w:r>
      <w:proofErr w:type="spellEnd"/>
      <w:r w:rsidRPr="00B374C1">
        <w:rPr>
          <w:lang w:val="vi-VN"/>
        </w:rPr>
        <w:t>. https://www.youtube.com/watch?v=QPghCxs8mok&amp;list=PLApOdfTXH6_4eEPADeweIZGte_rxzydV8</w:t>
      </w:r>
    </w:p>
    <w:sectPr w:rsidR="00FC6EDA" w:rsidRPr="00B374C1">
      <w:footerReference w:type="default" r:id="rId217"/>
      <w:pgSz w:w="11910" w:h="16840"/>
      <w:pgMar w:top="1340" w:right="1264" w:bottom="280" w:left="1580" w:header="720" w:footer="454"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DA8EB54" w14:textId="77777777" w:rsidR="00D0085E" w:rsidRDefault="00D0085E">
      <w:pPr>
        <w:spacing w:before="0" w:after="0"/>
      </w:pPr>
      <w:r>
        <w:separator/>
      </w:r>
    </w:p>
  </w:endnote>
  <w:endnote w:type="continuationSeparator" w:id="0">
    <w:p w14:paraId="1D76AEFA" w14:textId="77777777" w:rsidR="00D0085E" w:rsidRDefault="00D0085E">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embedRegular r:id="rId1" w:fontKey="{1FB95ECD-2015-43B4-8416-D7DF828DFCD8}"/>
    <w:embedItalic r:id="rId2" w:fontKey="{ED4F8CA8-0982-4027-8EC5-7182F1A93D1B}"/>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3" w:fontKey="{66273E4E-52AD-46AC-AFBA-2BD523799505}"/>
  </w:font>
  <w:font w:name="Cambria">
    <w:panose1 w:val="02040503050406030204"/>
    <w:charset w:val="00"/>
    <w:family w:val="roman"/>
    <w:pitch w:val="variable"/>
    <w:sig w:usb0="E00006FF" w:usb1="420024FF" w:usb2="02000000" w:usb3="00000000" w:csb0="0000019F" w:csb1="00000000"/>
    <w:embedRegular r:id="rId4" w:fontKey="{AF7D148C-E911-47C3-B09E-FD73F39A78C8}"/>
    <w:embedBold r:id="rId5" w:fontKey="{45961765-B844-4B73-B451-062216CF6251}"/>
  </w:font>
  <w:font w:name="Verdana">
    <w:panose1 w:val="020B0604030504040204"/>
    <w:charset w:val="00"/>
    <w:family w:val="swiss"/>
    <w:pitch w:val="variable"/>
    <w:sig w:usb0="A00006FF" w:usb1="4000205B" w:usb2="00000010" w:usb3="00000000" w:csb0="0000019F" w:csb1="00000000"/>
    <w:embedRegular r:id="rId6" w:fontKey="{9C9A355B-AEC1-4D61-A9AD-4499281A296F}"/>
    <w:embedItalic r:id="rId7" w:fontKey="{FC05650F-2111-47B6-8DFB-87F6156B0ADF}"/>
  </w:font>
  <w:font w:name="Cardo">
    <w:charset w:val="00"/>
    <w:family w:val="auto"/>
    <w:pitch w:val="default"/>
    <w:embedRegular r:id="rId8" w:fontKey="{4AB49349-3095-4A28-98B2-670941EE2C40}"/>
  </w:font>
  <w:font w:name="Caudex">
    <w:charset w:val="00"/>
    <w:family w:val="auto"/>
    <w:pitch w:val="default"/>
    <w:embedRegular r:id="rId9" w:fontKey="{A860D8F9-0B1E-4924-A4C4-511F80BF3174}"/>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E5EECB7" w14:textId="06235AED" w:rsidR="00FC6EDA" w:rsidRDefault="00000000">
    <w:pPr>
      <w:pBdr>
        <w:top w:val="nil"/>
        <w:left w:val="nil"/>
        <w:bottom w:val="nil"/>
        <w:right w:val="nil"/>
        <w:between w:val="nil"/>
      </w:pBdr>
      <w:tabs>
        <w:tab w:val="center" w:pos="4680"/>
        <w:tab w:val="right" w:pos="9360"/>
      </w:tabs>
      <w:spacing w:before="0" w:after="0"/>
      <w:jc w:val="center"/>
      <w:rPr>
        <w:color w:val="000000"/>
        <w:sz w:val="22"/>
        <w:szCs w:val="22"/>
      </w:rPr>
    </w:pPr>
    <w:r>
      <w:rPr>
        <w:color w:val="000000"/>
        <w:sz w:val="22"/>
        <w:szCs w:val="22"/>
      </w:rPr>
      <w:fldChar w:fldCharType="begin"/>
    </w:r>
    <w:r>
      <w:rPr>
        <w:color w:val="000000"/>
        <w:sz w:val="22"/>
        <w:szCs w:val="22"/>
      </w:rPr>
      <w:instrText>PAGE</w:instrText>
    </w:r>
    <w:r>
      <w:rPr>
        <w:color w:val="000000"/>
        <w:sz w:val="22"/>
        <w:szCs w:val="22"/>
      </w:rPr>
      <w:fldChar w:fldCharType="separate"/>
    </w:r>
    <w:r w:rsidR="00835B0A">
      <w:rPr>
        <w:noProof/>
        <w:color w:val="000000"/>
        <w:sz w:val="22"/>
        <w:szCs w:val="22"/>
      </w:rPr>
      <w:t>2</w:t>
    </w:r>
    <w:r>
      <w:rPr>
        <w:color w:val="000000"/>
        <w:sz w:val="22"/>
        <w:szCs w:val="22"/>
      </w:rPr>
      <w:fldChar w:fldCharType="end"/>
    </w:r>
  </w:p>
  <w:p w14:paraId="1AAC2C35" w14:textId="77777777" w:rsidR="00FC6EDA" w:rsidRDefault="00FC6EDA">
    <w:pPr>
      <w:pBdr>
        <w:top w:val="nil"/>
        <w:left w:val="nil"/>
        <w:bottom w:val="nil"/>
        <w:right w:val="nil"/>
        <w:between w:val="nil"/>
      </w:pBdr>
      <w:tabs>
        <w:tab w:val="center" w:pos="4680"/>
        <w:tab w:val="right" w:pos="9360"/>
      </w:tabs>
      <w:spacing w:before="0" w:after="0"/>
      <w:rPr>
        <w:color w:val="000000"/>
        <w:sz w:val="22"/>
        <w:szCs w:val="22"/>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58DE1E0" w14:textId="77777777" w:rsidR="00FC6EDA" w:rsidRDefault="00000000">
    <w:pPr>
      <w:pBdr>
        <w:top w:val="nil"/>
        <w:left w:val="nil"/>
        <w:bottom w:val="nil"/>
        <w:right w:val="nil"/>
        <w:between w:val="nil"/>
      </w:pBdr>
      <w:tabs>
        <w:tab w:val="center" w:pos="4680"/>
        <w:tab w:val="right" w:pos="9360"/>
      </w:tabs>
      <w:spacing w:before="0" w:after="0"/>
      <w:jc w:val="center"/>
      <w:rPr>
        <w:color w:val="000000"/>
        <w:sz w:val="22"/>
        <w:szCs w:val="22"/>
      </w:rPr>
    </w:pPr>
    <w:r>
      <w:rPr>
        <w:color w:val="000000"/>
        <w:sz w:val="22"/>
        <w:szCs w:val="22"/>
      </w:rPr>
      <w:fldChar w:fldCharType="begin"/>
    </w:r>
    <w:r>
      <w:rPr>
        <w:color w:val="000000"/>
        <w:sz w:val="22"/>
        <w:szCs w:val="22"/>
      </w:rPr>
      <w:instrText>PAGE</w:instrText>
    </w:r>
    <w:r>
      <w:rPr>
        <w:color w:val="000000"/>
        <w:sz w:val="22"/>
        <w:szCs w:val="22"/>
      </w:rPr>
      <w:fldChar w:fldCharType="separate"/>
    </w:r>
    <w:r w:rsidR="00835B0A">
      <w:rPr>
        <w:noProof/>
        <w:color w:val="000000"/>
        <w:sz w:val="22"/>
        <w:szCs w:val="22"/>
      </w:rPr>
      <w:t>2</w:t>
    </w:r>
    <w:r>
      <w:rPr>
        <w:color w:val="000000"/>
        <w:sz w:val="22"/>
        <w:szCs w:val="22"/>
      </w:rPr>
      <w:fldChar w:fldCharType="end"/>
    </w:r>
  </w:p>
  <w:p w14:paraId="0F1F4C55" w14:textId="77777777" w:rsidR="00FC6EDA" w:rsidRDefault="00FC6EDA">
    <w:pPr>
      <w:pBdr>
        <w:top w:val="nil"/>
        <w:left w:val="nil"/>
        <w:bottom w:val="nil"/>
        <w:right w:val="nil"/>
        <w:between w:val="nil"/>
      </w:pBdr>
      <w:spacing w:line="14" w:lineRule="auto"/>
      <w:rPr>
        <w:color w:val="000000"/>
        <w:sz w:val="2"/>
        <w:szCs w:val="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D643E75" w14:textId="77777777" w:rsidR="00D0085E" w:rsidRDefault="00D0085E">
      <w:pPr>
        <w:spacing w:before="0" w:after="0"/>
      </w:pPr>
      <w:r>
        <w:separator/>
      </w:r>
    </w:p>
  </w:footnote>
  <w:footnote w:type="continuationSeparator" w:id="0">
    <w:p w14:paraId="4BF42EA1" w14:textId="77777777" w:rsidR="00D0085E" w:rsidRDefault="00D0085E">
      <w:pPr>
        <w:spacing w:before="0"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821880"/>
    <w:multiLevelType w:val="multilevel"/>
    <w:tmpl w:val="49E2C3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0B00B46"/>
    <w:multiLevelType w:val="multilevel"/>
    <w:tmpl w:val="383491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0F97E5B"/>
    <w:multiLevelType w:val="multilevel"/>
    <w:tmpl w:val="5D4214C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 w15:restartNumberingAfterBreak="0">
    <w:nsid w:val="019970B7"/>
    <w:multiLevelType w:val="multilevel"/>
    <w:tmpl w:val="F7C26E2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15:restartNumberingAfterBreak="0">
    <w:nsid w:val="01B51E7F"/>
    <w:multiLevelType w:val="multilevel"/>
    <w:tmpl w:val="6D0853F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15:restartNumberingAfterBreak="0">
    <w:nsid w:val="020D4D33"/>
    <w:multiLevelType w:val="multilevel"/>
    <w:tmpl w:val="D3587FE0"/>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6" w15:restartNumberingAfterBreak="0">
    <w:nsid w:val="02134EA3"/>
    <w:multiLevelType w:val="multilevel"/>
    <w:tmpl w:val="EE6EAB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24B2189"/>
    <w:multiLevelType w:val="multilevel"/>
    <w:tmpl w:val="8DE4D3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03847EBE"/>
    <w:multiLevelType w:val="multilevel"/>
    <w:tmpl w:val="00FAF0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038A72E3"/>
    <w:multiLevelType w:val="multilevel"/>
    <w:tmpl w:val="5C0A4A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04347A74"/>
    <w:multiLevelType w:val="multilevel"/>
    <w:tmpl w:val="EAE27A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053033F1"/>
    <w:multiLevelType w:val="multilevel"/>
    <w:tmpl w:val="CB3446C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15:restartNumberingAfterBreak="0">
    <w:nsid w:val="05541BE7"/>
    <w:multiLevelType w:val="multilevel"/>
    <w:tmpl w:val="278EC7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055424F6"/>
    <w:multiLevelType w:val="multilevel"/>
    <w:tmpl w:val="646E67C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15:restartNumberingAfterBreak="0">
    <w:nsid w:val="05676518"/>
    <w:multiLevelType w:val="multilevel"/>
    <w:tmpl w:val="48007D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059C634F"/>
    <w:multiLevelType w:val="multilevel"/>
    <w:tmpl w:val="3A7E53C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0698258F"/>
    <w:multiLevelType w:val="multilevel"/>
    <w:tmpl w:val="177EB7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06D84B07"/>
    <w:multiLevelType w:val="multilevel"/>
    <w:tmpl w:val="1B0E364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15:restartNumberingAfterBreak="0">
    <w:nsid w:val="07F27EC1"/>
    <w:multiLevelType w:val="multilevel"/>
    <w:tmpl w:val="FA10F1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080C6DAB"/>
    <w:multiLevelType w:val="multilevel"/>
    <w:tmpl w:val="FD1EFF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083E59A9"/>
    <w:multiLevelType w:val="multilevel"/>
    <w:tmpl w:val="E39C715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1" w15:restartNumberingAfterBreak="0">
    <w:nsid w:val="08E14EDD"/>
    <w:multiLevelType w:val="multilevel"/>
    <w:tmpl w:val="614E6E2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2" w15:restartNumberingAfterBreak="0">
    <w:nsid w:val="0B782B19"/>
    <w:multiLevelType w:val="multilevel"/>
    <w:tmpl w:val="3A88BD5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3" w15:restartNumberingAfterBreak="0">
    <w:nsid w:val="0BCB1F2B"/>
    <w:multiLevelType w:val="multilevel"/>
    <w:tmpl w:val="B36CB4F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4" w15:restartNumberingAfterBreak="0">
    <w:nsid w:val="0BE91DDB"/>
    <w:multiLevelType w:val="multilevel"/>
    <w:tmpl w:val="0C1CF3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0D081A28"/>
    <w:multiLevelType w:val="multilevel"/>
    <w:tmpl w:val="42D09DF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6" w15:restartNumberingAfterBreak="0">
    <w:nsid w:val="0DB764F2"/>
    <w:multiLevelType w:val="multilevel"/>
    <w:tmpl w:val="AFF833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0E3F35BA"/>
    <w:multiLevelType w:val="multilevel"/>
    <w:tmpl w:val="C3A8C0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0F3D3C12"/>
    <w:multiLevelType w:val="multilevel"/>
    <w:tmpl w:val="9CFA9EC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9" w15:restartNumberingAfterBreak="0">
    <w:nsid w:val="0F9E48C3"/>
    <w:multiLevelType w:val="multilevel"/>
    <w:tmpl w:val="6B04F7B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0" w15:restartNumberingAfterBreak="0">
    <w:nsid w:val="10042796"/>
    <w:multiLevelType w:val="multilevel"/>
    <w:tmpl w:val="ABA2E8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116221B6"/>
    <w:multiLevelType w:val="multilevel"/>
    <w:tmpl w:val="D19CE1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116C0254"/>
    <w:multiLevelType w:val="multilevel"/>
    <w:tmpl w:val="03A07EB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3" w15:restartNumberingAfterBreak="0">
    <w:nsid w:val="128A740C"/>
    <w:multiLevelType w:val="multilevel"/>
    <w:tmpl w:val="76365EF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4" w15:restartNumberingAfterBreak="0">
    <w:nsid w:val="133511BD"/>
    <w:multiLevelType w:val="multilevel"/>
    <w:tmpl w:val="74D8E52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5" w15:restartNumberingAfterBreak="0">
    <w:nsid w:val="136832CD"/>
    <w:multiLevelType w:val="multilevel"/>
    <w:tmpl w:val="65B072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138339CA"/>
    <w:multiLevelType w:val="multilevel"/>
    <w:tmpl w:val="685274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13B96042"/>
    <w:multiLevelType w:val="multilevel"/>
    <w:tmpl w:val="324AB9C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8" w15:restartNumberingAfterBreak="0">
    <w:nsid w:val="14500542"/>
    <w:multiLevelType w:val="multilevel"/>
    <w:tmpl w:val="EEE08E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14DD04D3"/>
    <w:multiLevelType w:val="multilevel"/>
    <w:tmpl w:val="621C43C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0" w15:restartNumberingAfterBreak="0">
    <w:nsid w:val="15074F30"/>
    <w:multiLevelType w:val="multilevel"/>
    <w:tmpl w:val="39B40F9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1" w15:restartNumberingAfterBreak="0">
    <w:nsid w:val="16601B4A"/>
    <w:multiLevelType w:val="multilevel"/>
    <w:tmpl w:val="5E9E56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17AD6FCB"/>
    <w:multiLevelType w:val="multilevel"/>
    <w:tmpl w:val="0A0014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17D03FEE"/>
    <w:multiLevelType w:val="multilevel"/>
    <w:tmpl w:val="90D84C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186D43DB"/>
    <w:multiLevelType w:val="multilevel"/>
    <w:tmpl w:val="FADEB2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18813CE2"/>
    <w:multiLevelType w:val="multilevel"/>
    <w:tmpl w:val="F9F861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18A76A14"/>
    <w:multiLevelType w:val="multilevel"/>
    <w:tmpl w:val="71E01730"/>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7" w15:restartNumberingAfterBreak="0">
    <w:nsid w:val="18D1369D"/>
    <w:multiLevelType w:val="multilevel"/>
    <w:tmpl w:val="B2168BB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8" w15:restartNumberingAfterBreak="0">
    <w:nsid w:val="18DF4970"/>
    <w:multiLevelType w:val="multilevel"/>
    <w:tmpl w:val="04822E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19D834CE"/>
    <w:multiLevelType w:val="multilevel"/>
    <w:tmpl w:val="00C01E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0" w15:restartNumberingAfterBreak="0">
    <w:nsid w:val="19E92830"/>
    <w:multiLevelType w:val="multilevel"/>
    <w:tmpl w:val="FD12289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1" w15:restartNumberingAfterBreak="0">
    <w:nsid w:val="1A0D1827"/>
    <w:multiLevelType w:val="multilevel"/>
    <w:tmpl w:val="747ADBFA"/>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2" w15:restartNumberingAfterBreak="0">
    <w:nsid w:val="1A2A6D99"/>
    <w:multiLevelType w:val="multilevel"/>
    <w:tmpl w:val="BE067C9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3" w15:restartNumberingAfterBreak="0">
    <w:nsid w:val="1AD47EC2"/>
    <w:multiLevelType w:val="multilevel"/>
    <w:tmpl w:val="3C5282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4" w15:restartNumberingAfterBreak="0">
    <w:nsid w:val="1B37532B"/>
    <w:multiLevelType w:val="multilevel"/>
    <w:tmpl w:val="D18ED8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15:restartNumberingAfterBreak="0">
    <w:nsid w:val="1BAE1137"/>
    <w:multiLevelType w:val="multilevel"/>
    <w:tmpl w:val="4FAAA7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1C116F08"/>
    <w:multiLevelType w:val="multilevel"/>
    <w:tmpl w:val="944A4A8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7" w15:restartNumberingAfterBreak="0">
    <w:nsid w:val="1C11756F"/>
    <w:multiLevelType w:val="multilevel"/>
    <w:tmpl w:val="F76EE4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15:restartNumberingAfterBreak="0">
    <w:nsid w:val="1DFC11F3"/>
    <w:multiLevelType w:val="multilevel"/>
    <w:tmpl w:val="7F7AF9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15:restartNumberingAfterBreak="0">
    <w:nsid w:val="1EAF52D7"/>
    <w:multiLevelType w:val="multilevel"/>
    <w:tmpl w:val="84E857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15:restartNumberingAfterBreak="0">
    <w:nsid w:val="1EBD640D"/>
    <w:multiLevelType w:val="multilevel"/>
    <w:tmpl w:val="236C38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15:restartNumberingAfterBreak="0">
    <w:nsid w:val="1EC112E7"/>
    <w:multiLevelType w:val="multilevel"/>
    <w:tmpl w:val="AA0E6D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15:restartNumberingAfterBreak="0">
    <w:nsid w:val="1F63474B"/>
    <w:multiLevelType w:val="multilevel"/>
    <w:tmpl w:val="8C1CA518"/>
    <w:lvl w:ilvl="0">
      <w:start w:val="1"/>
      <w:numFmt w:val="bullet"/>
      <w:lvlText w:val="■"/>
      <w:lvlJc w:val="left"/>
      <w:pPr>
        <w:ind w:left="720" w:hanging="360"/>
      </w:pPr>
      <w:rPr>
        <w:rFonts w:ascii="Times New Roman" w:eastAsia="Times New Roman" w:hAnsi="Times New Roman" w:cs="Times New Roman"/>
        <w:color w:val="444444"/>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15:restartNumberingAfterBreak="0">
    <w:nsid w:val="1F9B3804"/>
    <w:multiLevelType w:val="multilevel"/>
    <w:tmpl w:val="5D64507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4" w15:restartNumberingAfterBreak="0">
    <w:nsid w:val="1FC74FCF"/>
    <w:multiLevelType w:val="multilevel"/>
    <w:tmpl w:val="21541CA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5" w15:restartNumberingAfterBreak="0">
    <w:nsid w:val="20063D0B"/>
    <w:multiLevelType w:val="multilevel"/>
    <w:tmpl w:val="1CC4DF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15:restartNumberingAfterBreak="0">
    <w:nsid w:val="209B2370"/>
    <w:multiLevelType w:val="multilevel"/>
    <w:tmpl w:val="76BA4E2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7" w15:restartNumberingAfterBreak="0">
    <w:nsid w:val="215B5BB2"/>
    <w:multiLevelType w:val="multilevel"/>
    <w:tmpl w:val="2A36A6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15:restartNumberingAfterBreak="0">
    <w:nsid w:val="218E0D34"/>
    <w:multiLevelType w:val="multilevel"/>
    <w:tmpl w:val="77EAF11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9" w15:restartNumberingAfterBreak="0">
    <w:nsid w:val="240B72AA"/>
    <w:multiLevelType w:val="multilevel"/>
    <w:tmpl w:val="4F04AB9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0" w15:restartNumberingAfterBreak="0">
    <w:nsid w:val="245C0D94"/>
    <w:multiLevelType w:val="multilevel"/>
    <w:tmpl w:val="4C747A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15:restartNumberingAfterBreak="0">
    <w:nsid w:val="247E209F"/>
    <w:multiLevelType w:val="multilevel"/>
    <w:tmpl w:val="39E4472A"/>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72" w15:restartNumberingAfterBreak="0">
    <w:nsid w:val="248C4B7D"/>
    <w:multiLevelType w:val="multilevel"/>
    <w:tmpl w:val="956E1A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15:restartNumberingAfterBreak="0">
    <w:nsid w:val="25764AA4"/>
    <w:multiLevelType w:val="multilevel"/>
    <w:tmpl w:val="7CF2E94A"/>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74" w15:restartNumberingAfterBreak="0">
    <w:nsid w:val="25985EAF"/>
    <w:multiLevelType w:val="multilevel"/>
    <w:tmpl w:val="4F422B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5" w15:restartNumberingAfterBreak="0">
    <w:nsid w:val="267A46F7"/>
    <w:multiLevelType w:val="multilevel"/>
    <w:tmpl w:val="8672585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6" w15:restartNumberingAfterBreak="0">
    <w:nsid w:val="270E71CE"/>
    <w:multiLevelType w:val="multilevel"/>
    <w:tmpl w:val="82B612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15:restartNumberingAfterBreak="0">
    <w:nsid w:val="27AE70E0"/>
    <w:multiLevelType w:val="multilevel"/>
    <w:tmpl w:val="39DACB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15:restartNumberingAfterBreak="0">
    <w:nsid w:val="28160DC1"/>
    <w:multiLevelType w:val="multilevel"/>
    <w:tmpl w:val="CE261AE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9" w15:restartNumberingAfterBreak="0">
    <w:nsid w:val="282A1915"/>
    <w:multiLevelType w:val="multilevel"/>
    <w:tmpl w:val="E640C5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15:restartNumberingAfterBreak="0">
    <w:nsid w:val="28A20227"/>
    <w:multiLevelType w:val="multilevel"/>
    <w:tmpl w:val="A2FA03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15:restartNumberingAfterBreak="0">
    <w:nsid w:val="29445B97"/>
    <w:multiLevelType w:val="multilevel"/>
    <w:tmpl w:val="E788CFFA"/>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82" w15:restartNumberingAfterBreak="0">
    <w:nsid w:val="296B26AD"/>
    <w:multiLevelType w:val="multilevel"/>
    <w:tmpl w:val="037CFDA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3" w15:restartNumberingAfterBreak="0">
    <w:nsid w:val="29B3742C"/>
    <w:multiLevelType w:val="multilevel"/>
    <w:tmpl w:val="208AC0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15:restartNumberingAfterBreak="0">
    <w:nsid w:val="2A442763"/>
    <w:multiLevelType w:val="multilevel"/>
    <w:tmpl w:val="7038703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5" w15:restartNumberingAfterBreak="0">
    <w:nsid w:val="2A472656"/>
    <w:multiLevelType w:val="multilevel"/>
    <w:tmpl w:val="E68E926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6" w15:restartNumberingAfterBreak="0">
    <w:nsid w:val="2AF41F02"/>
    <w:multiLevelType w:val="multilevel"/>
    <w:tmpl w:val="8CFAD97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7" w15:restartNumberingAfterBreak="0">
    <w:nsid w:val="2C643A71"/>
    <w:multiLevelType w:val="multilevel"/>
    <w:tmpl w:val="9F4CC3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15:restartNumberingAfterBreak="0">
    <w:nsid w:val="2C980491"/>
    <w:multiLevelType w:val="multilevel"/>
    <w:tmpl w:val="9B3E402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9" w15:restartNumberingAfterBreak="0">
    <w:nsid w:val="2D16516A"/>
    <w:multiLevelType w:val="multilevel"/>
    <w:tmpl w:val="34B6839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0" w15:restartNumberingAfterBreak="0">
    <w:nsid w:val="2D281A1A"/>
    <w:multiLevelType w:val="multilevel"/>
    <w:tmpl w:val="339663B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1" w15:restartNumberingAfterBreak="0">
    <w:nsid w:val="2DAC64BD"/>
    <w:multiLevelType w:val="multilevel"/>
    <w:tmpl w:val="FCF6FD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15:restartNumberingAfterBreak="0">
    <w:nsid w:val="2E90025C"/>
    <w:multiLevelType w:val="multilevel"/>
    <w:tmpl w:val="666006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15:restartNumberingAfterBreak="0">
    <w:nsid w:val="2E9B3782"/>
    <w:multiLevelType w:val="multilevel"/>
    <w:tmpl w:val="5010C722"/>
    <w:lvl w:ilvl="0">
      <w:start w:val="1"/>
      <w:numFmt w:val="bullet"/>
      <w:lvlText w:val="■"/>
      <w:lvlJc w:val="left"/>
      <w:pPr>
        <w:ind w:left="720" w:hanging="360"/>
      </w:pPr>
      <w:rPr>
        <w:rFonts w:ascii="Times New Roman" w:eastAsia="Times New Roman" w:hAnsi="Times New Roman" w:cs="Times New Roman"/>
        <w:color w:val="444444"/>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15:restartNumberingAfterBreak="0">
    <w:nsid w:val="2E9F4DF7"/>
    <w:multiLevelType w:val="multilevel"/>
    <w:tmpl w:val="816A1E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15:restartNumberingAfterBreak="0">
    <w:nsid w:val="2F0F14D4"/>
    <w:multiLevelType w:val="multilevel"/>
    <w:tmpl w:val="945AC9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15:restartNumberingAfterBreak="0">
    <w:nsid w:val="2F20294A"/>
    <w:multiLevelType w:val="multilevel"/>
    <w:tmpl w:val="4DA4E8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15:restartNumberingAfterBreak="0">
    <w:nsid w:val="2F4C43BC"/>
    <w:multiLevelType w:val="multilevel"/>
    <w:tmpl w:val="9B6290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15:restartNumberingAfterBreak="0">
    <w:nsid w:val="2F8A76E7"/>
    <w:multiLevelType w:val="multilevel"/>
    <w:tmpl w:val="B4F23F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15:restartNumberingAfterBreak="0">
    <w:nsid w:val="2F951638"/>
    <w:multiLevelType w:val="multilevel"/>
    <w:tmpl w:val="5240D3E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00" w15:restartNumberingAfterBreak="0">
    <w:nsid w:val="2FF20B23"/>
    <w:multiLevelType w:val="multilevel"/>
    <w:tmpl w:val="BF386FD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01" w15:restartNumberingAfterBreak="0">
    <w:nsid w:val="2FF51555"/>
    <w:multiLevelType w:val="multilevel"/>
    <w:tmpl w:val="23EA0A7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2" w15:restartNumberingAfterBreak="0">
    <w:nsid w:val="31181AF8"/>
    <w:multiLevelType w:val="multilevel"/>
    <w:tmpl w:val="C672B6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15:restartNumberingAfterBreak="0">
    <w:nsid w:val="31316566"/>
    <w:multiLevelType w:val="multilevel"/>
    <w:tmpl w:val="9D36875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04" w15:restartNumberingAfterBreak="0">
    <w:nsid w:val="31DD233A"/>
    <w:multiLevelType w:val="multilevel"/>
    <w:tmpl w:val="2D1A89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15:restartNumberingAfterBreak="0">
    <w:nsid w:val="31DF7110"/>
    <w:multiLevelType w:val="multilevel"/>
    <w:tmpl w:val="859AF80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6" w15:restartNumberingAfterBreak="0">
    <w:nsid w:val="323D7D63"/>
    <w:multiLevelType w:val="multilevel"/>
    <w:tmpl w:val="03960F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15:restartNumberingAfterBreak="0">
    <w:nsid w:val="33EA5C0C"/>
    <w:multiLevelType w:val="multilevel"/>
    <w:tmpl w:val="F4F6463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8" w15:restartNumberingAfterBreak="0">
    <w:nsid w:val="33F62338"/>
    <w:multiLevelType w:val="multilevel"/>
    <w:tmpl w:val="923A494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9" w15:restartNumberingAfterBreak="0">
    <w:nsid w:val="34096AFC"/>
    <w:multiLevelType w:val="multilevel"/>
    <w:tmpl w:val="0D8C2A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15:restartNumberingAfterBreak="0">
    <w:nsid w:val="3454376D"/>
    <w:multiLevelType w:val="multilevel"/>
    <w:tmpl w:val="1A92B31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1" w15:restartNumberingAfterBreak="0">
    <w:nsid w:val="34D216C1"/>
    <w:multiLevelType w:val="multilevel"/>
    <w:tmpl w:val="531E33E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2" w15:restartNumberingAfterBreak="0">
    <w:nsid w:val="35890632"/>
    <w:multiLevelType w:val="multilevel"/>
    <w:tmpl w:val="9EE64BE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3" w15:restartNumberingAfterBreak="0">
    <w:nsid w:val="379F17CC"/>
    <w:multiLevelType w:val="multilevel"/>
    <w:tmpl w:val="4386E8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15:restartNumberingAfterBreak="0">
    <w:nsid w:val="37F151EB"/>
    <w:multiLevelType w:val="multilevel"/>
    <w:tmpl w:val="FA66C4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 w15:restartNumberingAfterBreak="0">
    <w:nsid w:val="381B2D2E"/>
    <w:multiLevelType w:val="multilevel"/>
    <w:tmpl w:val="F484289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6" w15:restartNumberingAfterBreak="0">
    <w:nsid w:val="3A45368D"/>
    <w:multiLevelType w:val="multilevel"/>
    <w:tmpl w:val="E3B647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 w15:restartNumberingAfterBreak="0">
    <w:nsid w:val="3A6F7AFB"/>
    <w:multiLevelType w:val="multilevel"/>
    <w:tmpl w:val="A70A9C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8" w15:restartNumberingAfterBreak="0">
    <w:nsid w:val="3ADD6228"/>
    <w:multiLevelType w:val="multilevel"/>
    <w:tmpl w:val="B4B0452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9" w15:restartNumberingAfterBreak="0">
    <w:nsid w:val="3B347386"/>
    <w:multiLevelType w:val="multilevel"/>
    <w:tmpl w:val="6CC66F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0" w15:restartNumberingAfterBreak="0">
    <w:nsid w:val="3B597F8E"/>
    <w:multiLevelType w:val="multilevel"/>
    <w:tmpl w:val="6898177A"/>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21" w15:restartNumberingAfterBreak="0">
    <w:nsid w:val="3BAC73C6"/>
    <w:multiLevelType w:val="multilevel"/>
    <w:tmpl w:val="99C213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2" w15:restartNumberingAfterBreak="0">
    <w:nsid w:val="3E4343A8"/>
    <w:multiLevelType w:val="multilevel"/>
    <w:tmpl w:val="A3BCF5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3" w15:restartNumberingAfterBreak="0">
    <w:nsid w:val="3EAE5990"/>
    <w:multiLevelType w:val="multilevel"/>
    <w:tmpl w:val="7BA25B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4" w15:restartNumberingAfterBreak="0">
    <w:nsid w:val="3F6B1F1A"/>
    <w:multiLevelType w:val="multilevel"/>
    <w:tmpl w:val="A378CD4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5" w15:restartNumberingAfterBreak="0">
    <w:nsid w:val="3FD17A29"/>
    <w:multiLevelType w:val="multilevel"/>
    <w:tmpl w:val="A636F488"/>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26" w15:restartNumberingAfterBreak="0">
    <w:nsid w:val="403F01CF"/>
    <w:multiLevelType w:val="multilevel"/>
    <w:tmpl w:val="0930E2B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7" w15:restartNumberingAfterBreak="0">
    <w:nsid w:val="40AF3641"/>
    <w:multiLevelType w:val="multilevel"/>
    <w:tmpl w:val="3440D1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8" w15:restartNumberingAfterBreak="0">
    <w:nsid w:val="41064AD3"/>
    <w:multiLevelType w:val="multilevel"/>
    <w:tmpl w:val="87CC1D6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9" w15:restartNumberingAfterBreak="0">
    <w:nsid w:val="41227066"/>
    <w:multiLevelType w:val="multilevel"/>
    <w:tmpl w:val="9446ABA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0" w15:restartNumberingAfterBreak="0">
    <w:nsid w:val="41260A32"/>
    <w:multiLevelType w:val="multilevel"/>
    <w:tmpl w:val="B63A7B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1" w15:restartNumberingAfterBreak="0">
    <w:nsid w:val="412C7252"/>
    <w:multiLevelType w:val="multilevel"/>
    <w:tmpl w:val="11122F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2" w15:restartNumberingAfterBreak="0">
    <w:nsid w:val="41AC1513"/>
    <w:multiLevelType w:val="multilevel"/>
    <w:tmpl w:val="5E9E6DE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3" w15:restartNumberingAfterBreak="0">
    <w:nsid w:val="42131F31"/>
    <w:multiLevelType w:val="multilevel"/>
    <w:tmpl w:val="8D80E51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4" w15:restartNumberingAfterBreak="0">
    <w:nsid w:val="424F0F74"/>
    <w:multiLevelType w:val="multilevel"/>
    <w:tmpl w:val="067AD5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5" w15:restartNumberingAfterBreak="0">
    <w:nsid w:val="42D1080E"/>
    <w:multiLevelType w:val="multilevel"/>
    <w:tmpl w:val="4162C06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6" w15:restartNumberingAfterBreak="0">
    <w:nsid w:val="432E0411"/>
    <w:multiLevelType w:val="multilevel"/>
    <w:tmpl w:val="3F9C91C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7" w15:restartNumberingAfterBreak="0">
    <w:nsid w:val="43CF3198"/>
    <w:multiLevelType w:val="multilevel"/>
    <w:tmpl w:val="8646D4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8" w15:restartNumberingAfterBreak="0">
    <w:nsid w:val="44832332"/>
    <w:multiLevelType w:val="multilevel"/>
    <w:tmpl w:val="C3E023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9" w15:restartNumberingAfterBreak="0">
    <w:nsid w:val="44A0651F"/>
    <w:multiLevelType w:val="multilevel"/>
    <w:tmpl w:val="52562C8E"/>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140" w15:restartNumberingAfterBreak="0">
    <w:nsid w:val="46667F8E"/>
    <w:multiLevelType w:val="multilevel"/>
    <w:tmpl w:val="928A30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1" w15:restartNumberingAfterBreak="0">
    <w:nsid w:val="469F04FD"/>
    <w:multiLevelType w:val="multilevel"/>
    <w:tmpl w:val="0B622BE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2" w15:restartNumberingAfterBreak="0">
    <w:nsid w:val="46A976A5"/>
    <w:multiLevelType w:val="multilevel"/>
    <w:tmpl w:val="E9AAC04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3" w15:restartNumberingAfterBreak="0">
    <w:nsid w:val="47141A52"/>
    <w:multiLevelType w:val="multilevel"/>
    <w:tmpl w:val="CFAEF4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4" w15:restartNumberingAfterBreak="0">
    <w:nsid w:val="47857C51"/>
    <w:multiLevelType w:val="multilevel"/>
    <w:tmpl w:val="11B23A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5" w15:restartNumberingAfterBreak="0">
    <w:nsid w:val="4796005D"/>
    <w:multiLevelType w:val="multilevel"/>
    <w:tmpl w:val="314C7C7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6" w15:restartNumberingAfterBreak="0">
    <w:nsid w:val="484957C7"/>
    <w:multiLevelType w:val="multilevel"/>
    <w:tmpl w:val="8F5C49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7" w15:restartNumberingAfterBreak="0">
    <w:nsid w:val="486F1DCF"/>
    <w:multiLevelType w:val="multilevel"/>
    <w:tmpl w:val="9594F0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8" w15:restartNumberingAfterBreak="0">
    <w:nsid w:val="487D33AA"/>
    <w:multiLevelType w:val="multilevel"/>
    <w:tmpl w:val="6246B4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9" w15:restartNumberingAfterBreak="0">
    <w:nsid w:val="49395AAA"/>
    <w:multiLevelType w:val="multilevel"/>
    <w:tmpl w:val="064038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0" w15:restartNumberingAfterBreak="0">
    <w:nsid w:val="49811B34"/>
    <w:multiLevelType w:val="multilevel"/>
    <w:tmpl w:val="9AD4647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1" w15:restartNumberingAfterBreak="0">
    <w:nsid w:val="4A322311"/>
    <w:multiLevelType w:val="multilevel"/>
    <w:tmpl w:val="0E9E229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2" w15:restartNumberingAfterBreak="0">
    <w:nsid w:val="4A5274A7"/>
    <w:multiLevelType w:val="multilevel"/>
    <w:tmpl w:val="E7A2B9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3" w15:restartNumberingAfterBreak="0">
    <w:nsid w:val="4B38560F"/>
    <w:multiLevelType w:val="multilevel"/>
    <w:tmpl w:val="A066D13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4" w15:restartNumberingAfterBreak="0">
    <w:nsid w:val="4D3D705B"/>
    <w:multiLevelType w:val="multilevel"/>
    <w:tmpl w:val="3FE0DB98"/>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55" w15:restartNumberingAfterBreak="0">
    <w:nsid w:val="4DA15E2F"/>
    <w:multiLevelType w:val="multilevel"/>
    <w:tmpl w:val="07A47CA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56" w15:restartNumberingAfterBreak="0">
    <w:nsid w:val="4EC359DB"/>
    <w:multiLevelType w:val="multilevel"/>
    <w:tmpl w:val="ED963AA2"/>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157" w15:restartNumberingAfterBreak="0">
    <w:nsid w:val="4EF71631"/>
    <w:multiLevelType w:val="multilevel"/>
    <w:tmpl w:val="3AE0F00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8" w15:restartNumberingAfterBreak="0">
    <w:nsid w:val="505F1301"/>
    <w:multiLevelType w:val="multilevel"/>
    <w:tmpl w:val="A3F6934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9" w15:restartNumberingAfterBreak="0">
    <w:nsid w:val="5198788A"/>
    <w:multiLevelType w:val="multilevel"/>
    <w:tmpl w:val="460004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0" w15:restartNumberingAfterBreak="0">
    <w:nsid w:val="53496682"/>
    <w:multiLevelType w:val="multilevel"/>
    <w:tmpl w:val="B5E0EDB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1" w15:restartNumberingAfterBreak="0">
    <w:nsid w:val="535243AA"/>
    <w:multiLevelType w:val="multilevel"/>
    <w:tmpl w:val="223EEC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2" w15:restartNumberingAfterBreak="0">
    <w:nsid w:val="53594978"/>
    <w:multiLevelType w:val="multilevel"/>
    <w:tmpl w:val="8AFEC81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3" w15:restartNumberingAfterBreak="0">
    <w:nsid w:val="542B4967"/>
    <w:multiLevelType w:val="multilevel"/>
    <w:tmpl w:val="60365EC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4" w15:restartNumberingAfterBreak="0">
    <w:nsid w:val="547A1A62"/>
    <w:multiLevelType w:val="multilevel"/>
    <w:tmpl w:val="ACDAAE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5" w15:restartNumberingAfterBreak="0">
    <w:nsid w:val="55AC6CF2"/>
    <w:multiLevelType w:val="multilevel"/>
    <w:tmpl w:val="90D24FDC"/>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66" w15:restartNumberingAfterBreak="0">
    <w:nsid w:val="55D524BA"/>
    <w:multiLevelType w:val="multilevel"/>
    <w:tmpl w:val="6B3A1F8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7" w15:restartNumberingAfterBreak="0">
    <w:nsid w:val="56775879"/>
    <w:multiLevelType w:val="multilevel"/>
    <w:tmpl w:val="E370D80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8" w15:restartNumberingAfterBreak="0">
    <w:nsid w:val="56A9580E"/>
    <w:multiLevelType w:val="multilevel"/>
    <w:tmpl w:val="C0E6D6F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9" w15:restartNumberingAfterBreak="0">
    <w:nsid w:val="57731818"/>
    <w:multiLevelType w:val="multilevel"/>
    <w:tmpl w:val="16D656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0" w15:restartNumberingAfterBreak="0">
    <w:nsid w:val="592E7D94"/>
    <w:multiLevelType w:val="multilevel"/>
    <w:tmpl w:val="B4DE20C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1" w15:restartNumberingAfterBreak="0">
    <w:nsid w:val="599B5FC6"/>
    <w:multiLevelType w:val="multilevel"/>
    <w:tmpl w:val="163E9F0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2" w15:restartNumberingAfterBreak="0">
    <w:nsid w:val="59F67326"/>
    <w:multiLevelType w:val="multilevel"/>
    <w:tmpl w:val="89D091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3" w15:restartNumberingAfterBreak="0">
    <w:nsid w:val="5B912672"/>
    <w:multiLevelType w:val="multilevel"/>
    <w:tmpl w:val="256264B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4" w15:restartNumberingAfterBreak="0">
    <w:nsid w:val="5C987CCF"/>
    <w:multiLevelType w:val="multilevel"/>
    <w:tmpl w:val="D86E91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5" w15:restartNumberingAfterBreak="0">
    <w:nsid w:val="5D193FF6"/>
    <w:multiLevelType w:val="multilevel"/>
    <w:tmpl w:val="134A5F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6" w15:restartNumberingAfterBreak="0">
    <w:nsid w:val="5D5C6B00"/>
    <w:multiLevelType w:val="multilevel"/>
    <w:tmpl w:val="58F65D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7" w15:restartNumberingAfterBreak="0">
    <w:nsid w:val="5DAA00EF"/>
    <w:multiLevelType w:val="multilevel"/>
    <w:tmpl w:val="24B0F56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8" w15:restartNumberingAfterBreak="0">
    <w:nsid w:val="5E5D5291"/>
    <w:multiLevelType w:val="multilevel"/>
    <w:tmpl w:val="B39CD9A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9" w15:restartNumberingAfterBreak="0">
    <w:nsid w:val="5F5D3EC8"/>
    <w:multiLevelType w:val="multilevel"/>
    <w:tmpl w:val="7EE478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0" w15:restartNumberingAfterBreak="0">
    <w:nsid w:val="60BA1581"/>
    <w:multiLevelType w:val="multilevel"/>
    <w:tmpl w:val="74A452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1" w15:restartNumberingAfterBreak="0">
    <w:nsid w:val="61D60E24"/>
    <w:multiLevelType w:val="multilevel"/>
    <w:tmpl w:val="701A1E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2" w15:restartNumberingAfterBreak="0">
    <w:nsid w:val="62687F2D"/>
    <w:multiLevelType w:val="multilevel"/>
    <w:tmpl w:val="759C3B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3" w15:restartNumberingAfterBreak="0">
    <w:nsid w:val="64137A26"/>
    <w:multiLevelType w:val="multilevel"/>
    <w:tmpl w:val="BB32032C"/>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84" w15:restartNumberingAfterBreak="0">
    <w:nsid w:val="64FD7D4C"/>
    <w:multiLevelType w:val="multilevel"/>
    <w:tmpl w:val="42088F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5" w15:restartNumberingAfterBreak="0">
    <w:nsid w:val="651E79D6"/>
    <w:multiLevelType w:val="multilevel"/>
    <w:tmpl w:val="C9D2F4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6" w15:restartNumberingAfterBreak="0">
    <w:nsid w:val="65A128A5"/>
    <w:multiLevelType w:val="multilevel"/>
    <w:tmpl w:val="184EAF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7" w15:restartNumberingAfterBreak="0">
    <w:nsid w:val="666A4B6F"/>
    <w:multiLevelType w:val="multilevel"/>
    <w:tmpl w:val="6260808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8" w15:restartNumberingAfterBreak="0">
    <w:nsid w:val="674E78B8"/>
    <w:multiLevelType w:val="multilevel"/>
    <w:tmpl w:val="1DAC954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89" w15:restartNumberingAfterBreak="0">
    <w:nsid w:val="677A7814"/>
    <w:multiLevelType w:val="multilevel"/>
    <w:tmpl w:val="C734B1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0" w15:restartNumberingAfterBreak="0">
    <w:nsid w:val="686E0852"/>
    <w:multiLevelType w:val="multilevel"/>
    <w:tmpl w:val="BECAF4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1" w15:restartNumberingAfterBreak="0">
    <w:nsid w:val="687B7BA9"/>
    <w:multiLevelType w:val="multilevel"/>
    <w:tmpl w:val="C674EE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2" w15:restartNumberingAfterBreak="0">
    <w:nsid w:val="69261A38"/>
    <w:multiLevelType w:val="multilevel"/>
    <w:tmpl w:val="30CEC0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3" w15:restartNumberingAfterBreak="0">
    <w:nsid w:val="697279F4"/>
    <w:multiLevelType w:val="hybridMultilevel"/>
    <w:tmpl w:val="A82E681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4" w15:restartNumberingAfterBreak="0">
    <w:nsid w:val="6A41075E"/>
    <w:multiLevelType w:val="multilevel"/>
    <w:tmpl w:val="A9A4A8A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5" w15:restartNumberingAfterBreak="0">
    <w:nsid w:val="6A5D2DC1"/>
    <w:multiLevelType w:val="multilevel"/>
    <w:tmpl w:val="2542B1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6" w15:restartNumberingAfterBreak="0">
    <w:nsid w:val="6AC3162C"/>
    <w:multiLevelType w:val="multilevel"/>
    <w:tmpl w:val="9E2A402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7" w15:restartNumberingAfterBreak="0">
    <w:nsid w:val="6BC52E77"/>
    <w:multiLevelType w:val="multilevel"/>
    <w:tmpl w:val="7812C5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8" w15:restartNumberingAfterBreak="0">
    <w:nsid w:val="6C0B29C1"/>
    <w:multiLevelType w:val="multilevel"/>
    <w:tmpl w:val="0A3E2A3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9" w15:restartNumberingAfterBreak="0">
    <w:nsid w:val="6CA54A35"/>
    <w:multiLevelType w:val="multilevel"/>
    <w:tmpl w:val="2A8A52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0" w15:restartNumberingAfterBreak="0">
    <w:nsid w:val="6D1924CC"/>
    <w:multiLevelType w:val="multilevel"/>
    <w:tmpl w:val="A46663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1" w15:restartNumberingAfterBreak="0">
    <w:nsid w:val="6E5F075C"/>
    <w:multiLevelType w:val="multilevel"/>
    <w:tmpl w:val="E75A21F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2" w15:restartNumberingAfterBreak="0">
    <w:nsid w:val="6E9C2228"/>
    <w:multiLevelType w:val="multilevel"/>
    <w:tmpl w:val="FECC91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3" w15:restartNumberingAfterBreak="0">
    <w:nsid w:val="6FE85963"/>
    <w:multiLevelType w:val="hybridMultilevel"/>
    <w:tmpl w:val="CF22D6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4" w15:restartNumberingAfterBreak="0">
    <w:nsid w:val="70233175"/>
    <w:multiLevelType w:val="multilevel"/>
    <w:tmpl w:val="2FFC46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5" w15:restartNumberingAfterBreak="0">
    <w:nsid w:val="7105102E"/>
    <w:multiLevelType w:val="multilevel"/>
    <w:tmpl w:val="ECA8740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6" w15:restartNumberingAfterBreak="0">
    <w:nsid w:val="71192404"/>
    <w:multiLevelType w:val="multilevel"/>
    <w:tmpl w:val="F1DE804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7" w15:restartNumberingAfterBreak="0">
    <w:nsid w:val="71260A87"/>
    <w:multiLevelType w:val="multilevel"/>
    <w:tmpl w:val="3F7CEB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8" w15:restartNumberingAfterBreak="0">
    <w:nsid w:val="714C339F"/>
    <w:multiLevelType w:val="multilevel"/>
    <w:tmpl w:val="35542C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9" w15:restartNumberingAfterBreak="0">
    <w:nsid w:val="71AB005C"/>
    <w:multiLevelType w:val="multilevel"/>
    <w:tmpl w:val="F0CE91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0" w15:restartNumberingAfterBreak="0">
    <w:nsid w:val="71B90D50"/>
    <w:multiLevelType w:val="multilevel"/>
    <w:tmpl w:val="C20A7C3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11" w15:restartNumberingAfterBreak="0">
    <w:nsid w:val="73875398"/>
    <w:multiLevelType w:val="multilevel"/>
    <w:tmpl w:val="52FAAC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2" w15:restartNumberingAfterBreak="0">
    <w:nsid w:val="73A60652"/>
    <w:multiLevelType w:val="multilevel"/>
    <w:tmpl w:val="6CFA42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3" w15:restartNumberingAfterBreak="0">
    <w:nsid w:val="757257DF"/>
    <w:multiLevelType w:val="multilevel"/>
    <w:tmpl w:val="AEFCB066"/>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214" w15:restartNumberingAfterBreak="0">
    <w:nsid w:val="75725AD6"/>
    <w:multiLevelType w:val="multilevel"/>
    <w:tmpl w:val="1458BE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5" w15:restartNumberingAfterBreak="0">
    <w:nsid w:val="75BB4957"/>
    <w:multiLevelType w:val="multilevel"/>
    <w:tmpl w:val="B45EFF0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16" w15:restartNumberingAfterBreak="0">
    <w:nsid w:val="771C3CA0"/>
    <w:multiLevelType w:val="multilevel"/>
    <w:tmpl w:val="0A42C70E"/>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17" w15:restartNumberingAfterBreak="0">
    <w:nsid w:val="773F7421"/>
    <w:multiLevelType w:val="multilevel"/>
    <w:tmpl w:val="CBEA619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18" w15:restartNumberingAfterBreak="0">
    <w:nsid w:val="776407E8"/>
    <w:multiLevelType w:val="multilevel"/>
    <w:tmpl w:val="EDEC01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9" w15:restartNumberingAfterBreak="0">
    <w:nsid w:val="799D410A"/>
    <w:multiLevelType w:val="multilevel"/>
    <w:tmpl w:val="BAEC96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0" w15:restartNumberingAfterBreak="0">
    <w:nsid w:val="79D3576D"/>
    <w:multiLevelType w:val="multilevel"/>
    <w:tmpl w:val="7EAE71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1" w15:restartNumberingAfterBreak="0">
    <w:nsid w:val="79D41042"/>
    <w:multiLevelType w:val="multilevel"/>
    <w:tmpl w:val="B1F489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2" w15:restartNumberingAfterBreak="0">
    <w:nsid w:val="7A903FF9"/>
    <w:multiLevelType w:val="multilevel"/>
    <w:tmpl w:val="CE60BB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3" w15:restartNumberingAfterBreak="0">
    <w:nsid w:val="7B3F7085"/>
    <w:multiLevelType w:val="multilevel"/>
    <w:tmpl w:val="F82E96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4" w15:restartNumberingAfterBreak="0">
    <w:nsid w:val="7BA543A1"/>
    <w:multiLevelType w:val="multilevel"/>
    <w:tmpl w:val="920440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5" w15:restartNumberingAfterBreak="0">
    <w:nsid w:val="7BF530A4"/>
    <w:multiLevelType w:val="multilevel"/>
    <w:tmpl w:val="9C7475D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6" w15:restartNumberingAfterBreak="0">
    <w:nsid w:val="7C2D2BF5"/>
    <w:multiLevelType w:val="multilevel"/>
    <w:tmpl w:val="0A6E74D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27" w15:restartNumberingAfterBreak="0">
    <w:nsid w:val="7C5B797A"/>
    <w:multiLevelType w:val="multilevel"/>
    <w:tmpl w:val="175CA81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28" w15:restartNumberingAfterBreak="0">
    <w:nsid w:val="7C701ACA"/>
    <w:multiLevelType w:val="multilevel"/>
    <w:tmpl w:val="E17E5F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9" w15:restartNumberingAfterBreak="0">
    <w:nsid w:val="7CB57181"/>
    <w:multiLevelType w:val="multilevel"/>
    <w:tmpl w:val="789ED43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30" w15:restartNumberingAfterBreak="0">
    <w:nsid w:val="7DBE4467"/>
    <w:multiLevelType w:val="multilevel"/>
    <w:tmpl w:val="E4BA77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92572097">
    <w:abstractNumId w:val="142"/>
  </w:num>
  <w:num w:numId="2" w16cid:durableId="875652868">
    <w:abstractNumId w:val="150"/>
  </w:num>
  <w:num w:numId="3" w16cid:durableId="818691298">
    <w:abstractNumId w:val="70"/>
  </w:num>
  <w:num w:numId="4" w16cid:durableId="1315645355">
    <w:abstractNumId w:val="27"/>
  </w:num>
  <w:num w:numId="5" w16cid:durableId="1720124145">
    <w:abstractNumId w:val="188"/>
  </w:num>
  <w:num w:numId="6" w16cid:durableId="1535732503">
    <w:abstractNumId w:val="209"/>
  </w:num>
  <w:num w:numId="7" w16cid:durableId="204871748">
    <w:abstractNumId w:val="111"/>
  </w:num>
  <w:num w:numId="8" w16cid:durableId="959991014">
    <w:abstractNumId w:val="31"/>
  </w:num>
  <w:num w:numId="9" w16cid:durableId="242222960">
    <w:abstractNumId w:val="136"/>
  </w:num>
  <w:num w:numId="10" w16cid:durableId="44724230">
    <w:abstractNumId w:val="229"/>
  </w:num>
  <w:num w:numId="11" w16cid:durableId="684601008">
    <w:abstractNumId w:val="16"/>
  </w:num>
  <w:num w:numId="12" w16cid:durableId="1935817599">
    <w:abstractNumId w:val="28"/>
  </w:num>
  <w:num w:numId="13" w16cid:durableId="333266722">
    <w:abstractNumId w:val="58"/>
  </w:num>
  <w:num w:numId="14" w16cid:durableId="1396852706">
    <w:abstractNumId w:val="115"/>
  </w:num>
  <w:num w:numId="15" w16cid:durableId="689721125">
    <w:abstractNumId w:val="190"/>
  </w:num>
  <w:num w:numId="16" w16cid:durableId="1990937397">
    <w:abstractNumId w:val="214"/>
  </w:num>
  <w:num w:numId="17" w16cid:durableId="955788926">
    <w:abstractNumId w:val="77"/>
  </w:num>
  <w:num w:numId="18" w16cid:durableId="771049885">
    <w:abstractNumId w:val="17"/>
  </w:num>
  <w:num w:numId="19" w16cid:durableId="1053961787">
    <w:abstractNumId w:val="181"/>
  </w:num>
  <w:num w:numId="20" w16cid:durableId="580412971">
    <w:abstractNumId w:val="126"/>
  </w:num>
  <w:num w:numId="21" w16cid:durableId="1238589590">
    <w:abstractNumId w:val="140"/>
  </w:num>
  <w:num w:numId="22" w16cid:durableId="796339922">
    <w:abstractNumId w:val="132"/>
  </w:num>
  <w:num w:numId="23" w16cid:durableId="425540177">
    <w:abstractNumId w:val="223"/>
  </w:num>
  <w:num w:numId="24" w16cid:durableId="852304810">
    <w:abstractNumId w:val="185"/>
  </w:num>
  <w:num w:numId="25" w16cid:durableId="30688399">
    <w:abstractNumId w:val="154"/>
  </w:num>
  <w:num w:numId="26" w16cid:durableId="730466435">
    <w:abstractNumId w:val="163"/>
  </w:num>
  <w:num w:numId="27" w16cid:durableId="1118455463">
    <w:abstractNumId w:val="177"/>
  </w:num>
  <w:num w:numId="28" w16cid:durableId="1593850680">
    <w:abstractNumId w:val="215"/>
  </w:num>
  <w:num w:numId="29" w16cid:durableId="1489326267">
    <w:abstractNumId w:val="100"/>
  </w:num>
  <w:num w:numId="30" w16cid:durableId="1108085319">
    <w:abstractNumId w:val="122"/>
  </w:num>
  <w:num w:numId="31" w16cid:durableId="155727047">
    <w:abstractNumId w:val="79"/>
  </w:num>
  <w:num w:numId="32" w16cid:durableId="1477796968">
    <w:abstractNumId w:val="199"/>
  </w:num>
  <w:num w:numId="33" w16cid:durableId="1384057831">
    <w:abstractNumId w:val="139"/>
  </w:num>
  <w:num w:numId="34" w16cid:durableId="149255670">
    <w:abstractNumId w:val="36"/>
  </w:num>
  <w:num w:numId="35" w16cid:durableId="1433357735">
    <w:abstractNumId w:val="91"/>
  </w:num>
  <w:num w:numId="36" w16cid:durableId="387413601">
    <w:abstractNumId w:val="14"/>
  </w:num>
  <w:num w:numId="37" w16cid:durableId="150097141">
    <w:abstractNumId w:val="13"/>
  </w:num>
  <w:num w:numId="38" w16cid:durableId="408505615">
    <w:abstractNumId w:val="92"/>
  </w:num>
  <w:num w:numId="39" w16cid:durableId="681585536">
    <w:abstractNumId w:val="180"/>
  </w:num>
  <w:num w:numId="40" w16cid:durableId="1697072099">
    <w:abstractNumId w:val="210"/>
  </w:num>
  <w:num w:numId="41" w16cid:durableId="603808739">
    <w:abstractNumId w:val="168"/>
  </w:num>
  <w:num w:numId="42" w16cid:durableId="783423180">
    <w:abstractNumId w:val="97"/>
  </w:num>
  <w:num w:numId="43" w16cid:durableId="1344356326">
    <w:abstractNumId w:val="213"/>
  </w:num>
  <w:num w:numId="44" w16cid:durableId="1233352402">
    <w:abstractNumId w:val="157"/>
  </w:num>
  <w:num w:numId="45" w16cid:durableId="2015186418">
    <w:abstractNumId w:val="104"/>
  </w:num>
  <w:num w:numId="46" w16cid:durableId="431171211">
    <w:abstractNumId w:val="155"/>
  </w:num>
  <w:num w:numId="47" w16cid:durableId="991522671">
    <w:abstractNumId w:val="71"/>
  </w:num>
  <w:num w:numId="48" w16cid:durableId="1292127600">
    <w:abstractNumId w:val="93"/>
  </w:num>
  <w:num w:numId="49" w16cid:durableId="1069811953">
    <w:abstractNumId w:val="133"/>
  </w:num>
  <w:num w:numId="50" w16cid:durableId="510073738">
    <w:abstractNumId w:val="61"/>
  </w:num>
  <w:num w:numId="51" w16cid:durableId="1659265846">
    <w:abstractNumId w:val="65"/>
  </w:num>
  <w:num w:numId="52" w16cid:durableId="305009992">
    <w:abstractNumId w:val="96"/>
  </w:num>
  <w:num w:numId="53" w16cid:durableId="2067491322">
    <w:abstractNumId w:val="147"/>
  </w:num>
  <w:num w:numId="54" w16cid:durableId="1894728983">
    <w:abstractNumId w:val="138"/>
  </w:num>
  <w:num w:numId="55" w16cid:durableId="1863783214">
    <w:abstractNumId w:val="217"/>
  </w:num>
  <w:num w:numId="56" w16cid:durableId="633871413">
    <w:abstractNumId w:val="149"/>
  </w:num>
  <w:num w:numId="57" w16cid:durableId="857080761">
    <w:abstractNumId w:val="226"/>
  </w:num>
  <w:num w:numId="58" w16cid:durableId="1176111312">
    <w:abstractNumId w:val="165"/>
  </w:num>
  <w:num w:numId="59" w16cid:durableId="1264874018">
    <w:abstractNumId w:val="143"/>
  </w:num>
  <w:num w:numId="60" w16cid:durableId="1621260672">
    <w:abstractNumId w:val="48"/>
  </w:num>
  <w:num w:numId="61" w16cid:durableId="725034003">
    <w:abstractNumId w:val="9"/>
  </w:num>
  <w:num w:numId="62" w16cid:durableId="774709406">
    <w:abstractNumId w:val="141"/>
  </w:num>
  <w:num w:numId="63" w16cid:durableId="2142915338">
    <w:abstractNumId w:val="107"/>
  </w:num>
  <w:num w:numId="64" w16cid:durableId="1207525565">
    <w:abstractNumId w:val="106"/>
  </w:num>
  <w:num w:numId="65" w16cid:durableId="2145391166">
    <w:abstractNumId w:val="23"/>
  </w:num>
  <w:num w:numId="66" w16cid:durableId="1308509399">
    <w:abstractNumId w:val="110"/>
  </w:num>
  <w:num w:numId="67" w16cid:durableId="1841849027">
    <w:abstractNumId w:val="81"/>
  </w:num>
  <w:num w:numId="68" w16cid:durableId="787964878">
    <w:abstractNumId w:val="53"/>
  </w:num>
  <w:num w:numId="69" w16cid:durableId="92554574">
    <w:abstractNumId w:val="102"/>
  </w:num>
  <w:num w:numId="70" w16cid:durableId="796606012">
    <w:abstractNumId w:val="161"/>
  </w:num>
  <w:num w:numId="71" w16cid:durableId="1738242648">
    <w:abstractNumId w:val="98"/>
  </w:num>
  <w:num w:numId="72" w16cid:durableId="1608077579">
    <w:abstractNumId w:val="32"/>
  </w:num>
  <w:num w:numId="73" w16cid:durableId="532496261">
    <w:abstractNumId w:val="5"/>
  </w:num>
  <w:num w:numId="74" w16cid:durableId="377582852">
    <w:abstractNumId w:val="134"/>
  </w:num>
  <w:num w:numId="75" w16cid:durableId="1164929636">
    <w:abstractNumId w:val="18"/>
  </w:num>
  <w:num w:numId="76" w16cid:durableId="1394549768">
    <w:abstractNumId w:val="0"/>
  </w:num>
  <w:num w:numId="77" w16cid:durableId="454104162">
    <w:abstractNumId w:val="84"/>
  </w:num>
  <w:num w:numId="78" w16cid:durableId="238294107">
    <w:abstractNumId w:val="208"/>
  </w:num>
  <w:num w:numId="79" w16cid:durableId="2027443374">
    <w:abstractNumId w:val="82"/>
  </w:num>
  <w:num w:numId="80" w16cid:durableId="550728410">
    <w:abstractNumId w:val="25"/>
  </w:num>
  <w:num w:numId="81" w16cid:durableId="1454321354">
    <w:abstractNumId w:val="60"/>
  </w:num>
  <w:num w:numId="82" w16cid:durableId="266423597">
    <w:abstractNumId w:val="20"/>
  </w:num>
  <w:num w:numId="83" w16cid:durableId="1056079005">
    <w:abstractNumId w:val="56"/>
  </w:num>
  <w:num w:numId="84" w16cid:durableId="1824158909">
    <w:abstractNumId w:val="222"/>
  </w:num>
  <w:num w:numId="85" w16cid:durableId="487675658">
    <w:abstractNumId w:val="83"/>
  </w:num>
  <w:num w:numId="86" w16cid:durableId="201483587">
    <w:abstractNumId w:val="99"/>
  </w:num>
  <w:num w:numId="87" w16cid:durableId="562911564">
    <w:abstractNumId w:val="29"/>
  </w:num>
  <w:num w:numId="88" w16cid:durableId="1334139206">
    <w:abstractNumId w:val="202"/>
  </w:num>
  <w:num w:numId="89" w16cid:durableId="86998379">
    <w:abstractNumId w:val="179"/>
  </w:num>
  <w:num w:numId="90" w16cid:durableId="2023772835">
    <w:abstractNumId w:val="129"/>
  </w:num>
  <w:num w:numId="91" w16cid:durableId="203517833">
    <w:abstractNumId w:val="112"/>
  </w:num>
  <w:num w:numId="92" w16cid:durableId="1024984406">
    <w:abstractNumId w:val="30"/>
  </w:num>
  <w:num w:numId="93" w16cid:durableId="461726157">
    <w:abstractNumId w:val="21"/>
  </w:num>
  <w:num w:numId="94" w16cid:durableId="1305698204">
    <w:abstractNumId w:val="1"/>
  </w:num>
  <w:num w:numId="95" w16cid:durableId="1961372495">
    <w:abstractNumId w:val="153"/>
  </w:num>
  <w:num w:numId="96" w16cid:durableId="689797792">
    <w:abstractNumId w:val="103"/>
  </w:num>
  <w:num w:numId="97" w16cid:durableId="391462213">
    <w:abstractNumId w:val="12"/>
  </w:num>
  <w:num w:numId="98" w16cid:durableId="676275334">
    <w:abstractNumId w:val="75"/>
  </w:num>
  <w:num w:numId="99" w16cid:durableId="1392579832">
    <w:abstractNumId w:val="35"/>
  </w:num>
  <w:num w:numId="100" w16cid:durableId="379980320">
    <w:abstractNumId w:val="176"/>
  </w:num>
  <w:num w:numId="101" w16cid:durableId="661660438">
    <w:abstractNumId w:val="171"/>
  </w:num>
  <w:num w:numId="102" w16cid:durableId="810712939">
    <w:abstractNumId w:val="124"/>
  </w:num>
  <w:num w:numId="103" w16cid:durableId="328335884">
    <w:abstractNumId w:val="144"/>
  </w:num>
  <w:num w:numId="104" w16cid:durableId="1039404277">
    <w:abstractNumId w:val="206"/>
  </w:num>
  <w:num w:numId="105" w16cid:durableId="36508999">
    <w:abstractNumId w:val="68"/>
  </w:num>
  <w:num w:numId="106" w16cid:durableId="893393669">
    <w:abstractNumId w:val="33"/>
  </w:num>
  <w:num w:numId="107" w16cid:durableId="32965979">
    <w:abstractNumId w:val="50"/>
  </w:num>
  <w:num w:numId="108" w16cid:durableId="138620549">
    <w:abstractNumId w:val="80"/>
  </w:num>
  <w:num w:numId="109" w16cid:durableId="835144597">
    <w:abstractNumId w:val="195"/>
  </w:num>
  <w:num w:numId="110" w16cid:durableId="1389960011">
    <w:abstractNumId w:val="164"/>
  </w:num>
  <w:num w:numId="111" w16cid:durableId="1986623936">
    <w:abstractNumId w:val="89"/>
  </w:num>
  <w:num w:numId="112" w16cid:durableId="1521122161">
    <w:abstractNumId w:val="117"/>
  </w:num>
  <w:num w:numId="113" w16cid:durableId="502016667">
    <w:abstractNumId w:val="118"/>
  </w:num>
  <w:num w:numId="114" w16cid:durableId="1646350472">
    <w:abstractNumId w:val="34"/>
  </w:num>
  <w:num w:numId="115" w16cid:durableId="1734887697">
    <w:abstractNumId w:val="204"/>
  </w:num>
  <w:num w:numId="116" w16cid:durableId="1272081822">
    <w:abstractNumId w:val="88"/>
  </w:num>
  <w:num w:numId="117" w16cid:durableId="410781655">
    <w:abstractNumId w:val="225"/>
  </w:num>
  <w:num w:numId="118" w16cid:durableId="230040947">
    <w:abstractNumId w:val="167"/>
  </w:num>
  <w:num w:numId="119" w16cid:durableId="344599306">
    <w:abstractNumId w:val="76"/>
  </w:num>
  <w:num w:numId="120" w16cid:durableId="2064674233">
    <w:abstractNumId w:val="15"/>
  </w:num>
  <w:num w:numId="121" w16cid:durableId="1456288397">
    <w:abstractNumId w:val="205"/>
  </w:num>
  <w:num w:numId="122" w16cid:durableId="860584774">
    <w:abstractNumId w:val="49"/>
  </w:num>
  <w:num w:numId="123" w16cid:durableId="1565948179">
    <w:abstractNumId w:val="41"/>
  </w:num>
  <w:num w:numId="124" w16cid:durableId="836042768">
    <w:abstractNumId w:val="40"/>
  </w:num>
  <w:num w:numId="125" w16cid:durableId="1349477933">
    <w:abstractNumId w:val="7"/>
  </w:num>
  <w:num w:numId="126" w16cid:durableId="1404840272">
    <w:abstractNumId w:val="73"/>
  </w:num>
  <w:num w:numId="127" w16cid:durableId="1342124778">
    <w:abstractNumId w:val="170"/>
  </w:num>
  <w:num w:numId="128" w16cid:durableId="1284575690">
    <w:abstractNumId w:val="57"/>
  </w:num>
  <w:num w:numId="129" w16cid:durableId="1728261684">
    <w:abstractNumId w:val="184"/>
  </w:num>
  <w:num w:numId="130" w16cid:durableId="904028507">
    <w:abstractNumId w:val="85"/>
  </w:num>
  <w:num w:numId="131" w16cid:durableId="386034901">
    <w:abstractNumId w:val="192"/>
  </w:num>
  <w:num w:numId="132" w16cid:durableId="1781799348">
    <w:abstractNumId w:val="43"/>
  </w:num>
  <w:num w:numId="133" w16cid:durableId="2109814013">
    <w:abstractNumId w:val="196"/>
  </w:num>
  <w:num w:numId="134" w16cid:durableId="1063256590">
    <w:abstractNumId w:val="128"/>
  </w:num>
  <w:num w:numId="135" w16cid:durableId="890531941">
    <w:abstractNumId w:val="194"/>
  </w:num>
  <w:num w:numId="136" w16cid:durableId="1709144012">
    <w:abstractNumId w:val="90"/>
  </w:num>
  <w:num w:numId="137" w16cid:durableId="2052613299">
    <w:abstractNumId w:val="55"/>
  </w:num>
  <w:num w:numId="138" w16cid:durableId="1963490664">
    <w:abstractNumId w:val="169"/>
  </w:num>
  <w:num w:numId="139" w16cid:durableId="1100371280">
    <w:abstractNumId w:val="120"/>
  </w:num>
  <w:num w:numId="140" w16cid:durableId="956445988">
    <w:abstractNumId w:val="218"/>
  </w:num>
  <w:num w:numId="141" w16cid:durableId="1498301470">
    <w:abstractNumId w:val="22"/>
  </w:num>
  <w:num w:numId="142" w16cid:durableId="122583518">
    <w:abstractNumId w:val="38"/>
  </w:num>
  <w:num w:numId="143" w16cid:durableId="1726102169">
    <w:abstractNumId w:val="54"/>
  </w:num>
  <w:num w:numId="144" w16cid:durableId="1812596521">
    <w:abstractNumId w:val="220"/>
  </w:num>
  <w:num w:numId="145" w16cid:durableId="1416438799">
    <w:abstractNumId w:val="160"/>
  </w:num>
  <w:num w:numId="146" w16cid:durableId="1493450023">
    <w:abstractNumId w:val="52"/>
  </w:num>
  <w:num w:numId="147" w16cid:durableId="371808028">
    <w:abstractNumId w:val="62"/>
  </w:num>
  <w:num w:numId="148" w16cid:durableId="351230349">
    <w:abstractNumId w:val="74"/>
  </w:num>
  <w:num w:numId="149" w16cid:durableId="43070007">
    <w:abstractNumId w:val="8"/>
  </w:num>
  <w:num w:numId="150" w16cid:durableId="666833226">
    <w:abstractNumId w:val="44"/>
  </w:num>
  <w:num w:numId="151" w16cid:durableId="1583297741">
    <w:abstractNumId w:val="24"/>
  </w:num>
  <w:num w:numId="152" w16cid:durableId="91710866">
    <w:abstractNumId w:val="191"/>
  </w:num>
  <w:num w:numId="153" w16cid:durableId="1552692569">
    <w:abstractNumId w:val="148"/>
  </w:num>
  <w:num w:numId="154" w16cid:durableId="897130352">
    <w:abstractNumId w:val="152"/>
  </w:num>
  <w:num w:numId="155" w16cid:durableId="2051414618">
    <w:abstractNumId w:val="114"/>
  </w:num>
  <w:num w:numId="156" w16cid:durableId="1720736931">
    <w:abstractNumId w:val="72"/>
  </w:num>
  <w:num w:numId="157" w16cid:durableId="807281072">
    <w:abstractNumId w:val="125"/>
  </w:num>
  <w:num w:numId="158" w16cid:durableId="1458836869">
    <w:abstractNumId w:val="145"/>
  </w:num>
  <w:num w:numId="159" w16cid:durableId="1672027248">
    <w:abstractNumId w:val="187"/>
  </w:num>
  <w:num w:numId="160" w16cid:durableId="992490635">
    <w:abstractNumId w:val="183"/>
  </w:num>
  <w:num w:numId="161" w16cid:durableId="2050493797">
    <w:abstractNumId w:val="197"/>
  </w:num>
  <w:num w:numId="162" w16cid:durableId="1626547175">
    <w:abstractNumId w:val="64"/>
  </w:num>
  <w:num w:numId="163" w16cid:durableId="790050534">
    <w:abstractNumId w:val="224"/>
  </w:num>
  <w:num w:numId="164" w16cid:durableId="1894802527">
    <w:abstractNumId w:val="186"/>
  </w:num>
  <w:num w:numId="165" w16cid:durableId="98306022">
    <w:abstractNumId w:val="130"/>
  </w:num>
  <w:num w:numId="166" w16cid:durableId="411245711">
    <w:abstractNumId w:val="39"/>
  </w:num>
  <w:num w:numId="167" w16cid:durableId="612632728">
    <w:abstractNumId w:val="4"/>
  </w:num>
  <w:num w:numId="168" w16cid:durableId="715663081">
    <w:abstractNumId w:val="173"/>
  </w:num>
  <w:num w:numId="169" w16cid:durableId="1163474595">
    <w:abstractNumId w:val="116"/>
  </w:num>
  <w:num w:numId="170" w16cid:durableId="1897930699">
    <w:abstractNumId w:val="113"/>
  </w:num>
  <w:num w:numId="171" w16cid:durableId="14038458">
    <w:abstractNumId w:val="131"/>
  </w:num>
  <w:num w:numId="172" w16cid:durableId="1686781530">
    <w:abstractNumId w:val="63"/>
  </w:num>
  <w:num w:numId="173" w16cid:durableId="832912744">
    <w:abstractNumId w:val="159"/>
  </w:num>
  <w:num w:numId="174" w16cid:durableId="119154954">
    <w:abstractNumId w:val="108"/>
  </w:num>
  <w:num w:numId="175" w16cid:durableId="68308995">
    <w:abstractNumId w:val="172"/>
  </w:num>
  <w:num w:numId="176" w16cid:durableId="1916893134">
    <w:abstractNumId w:val="45"/>
  </w:num>
  <w:num w:numId="177" w16cid:durableId="2026978588">
    <w:abstractNumId w:val="166"/>
  </w:num>
  <w:num w:numId="178" w16cid:durableId="877815041">
    <w:abstractNumId w:val="46"/>
  </w:num>
  <w:num w:numId="179" w16cid:durableId="1725837082">
    <w:abstractNumId w:val="123"/>
  </w:num>
  <w:num w:numId="180" w16cid:durableId="992759363">
    <w:abstractNumId w:val="216"/>
  </w:num>
  <w:num w:numId="181" w16cid:durableId="1693459348">
    <w:abstractNumId w:val="6"/>
  </w:num>
  <w:num w:numId="182" w16cid:durableId="84766143">
    <w:abstractNumId w:val="175"/>
  </w:num>
  <w:num w:numId="183" w16cid:durableId="1940597081">
    <w:abstractNumId w:val="119"/>
  </w:num>
  <w:num w:numId="184" w16cid:durableId="1539008819">
    <w:abstractNumId w:val="105"/>
  </w:num>
  <w:num w:numId="185" w16cid:durableId="1343625356">
    <w:abstractNumId w:val="3"/>
  </w:num>
  <w:num w:numId="186" w16cid:durableId="1194465246">
    <w:abstractNumId w:val="207"/>
  </w:num>
  <w:num w:numId="187" w16cid:durableId="1061557578">
    <w:abstractNumId w:val="182"/>
  </w:num>
  <w:num w:numId="188" w16cid:durableId="129827131">
    <w:abstractNumId w:val="158"/>
  </w:num>
  <w:num w:numId="189" w16cid:durableId="1950160012">
    <w:abstractNumId w:val="230"/>
  </w:num>
  <w:num w:numId="190" w16cid:durableId="435293037">
    <w:abstractNumId w:val="10"/>
  </w:num>
  <w:num w:numId="191" w16cid:durableId="380788737">
    <w:abstractNumId w:val="189"/>
  </w:num>
  <w:num w:numId="192" w16cid:durableId="668365116">
    <w:abstractNumId w:val="59"/>
  </w:num>
  <w:num w:numId="193" w16cid:durableId="1734501547">
    <w:abstractNumId w:val="174"/>
  </w:num>
  <w:num w:numId="194" w16cid:durableId="1903055367">
    <w:abstractNumId w:val="198"/>
  </w:num>
  <w:num w:numId="195" w16cid:durableId="232591728">
    <w:abstractNumId w:val="42"/>
  </w:num>
  <w:num w:numId="196" w16cid:durableId="1839885914">
    <w:abstractNumId w:val="51"/>
  </w:num>
  <w:num w:numId="197" w16cid:durableId="1072386396">
    <w:abstractNumId w:val="67"/>
  </w:num>
  <w:num w:numId="198" w16cid:durableId="334385465">
    <w:abstractNumId w:val="87"/>
  </w:num>
  <w:num w:numId="199" w16cid:durableId="1927183583">
    <w:abstractNumId w:val="69"/>
  </w:num>
  <w:num w:numId="200" w16cid:durableId="1038774813">
    <w:abstractNumId w:val="37"/>
  </w:num>
  <w:num w:numId="201" w16cid:durableId="1990131802">
    <w:abstractNumId w:val="109"/>
  </w:num>
  <w:num w:numId="202" w16cid:durableId="1473673634">
    <w:abstractNumId w:val="162"/>
  </w:num>
  <w:num w:numId="203" w16cid:durableId="514418401">
    <w:abstractNumId w:val="211"/>
  </w:num>
  <w:num w:numId="204" w16cid:durableId="930821647">
    <w:abstractNumId w:val="200"/>
  </w:num>
  <w:num w:numId="205" w16cid:durableId="1220899412">
    <w:abstractNumId w:val="19"/>
  </w:num>
  <w:num w:numId="206" w16cid:durableId="1235318357">
    <w:abstractNumId w:val="95"/>
  </w:num>
  <w:num w:numId="207" w16cid:durableId="1357384531">
    <w:abstractNumId w:val="178"/>
  </w:num>
  <w:num w:numId="208" w16cid:durableId="994649850">
    <w:abstractNumId w:val="212"/>
  </w:num>
  <w:num w:numId="209" w16cid:durableId="48463122">
    <w:abstractNumId w:val="221"/>
  </w:num>
  <w:num w:numId="210" w16cid:durableId="1969511745">
    <w:abstractNumId w:val="26"/>
  </w:num>
  <w:num w:numId="211" w16cid:durableId="234555827">
    <w:abstractNumId w:val="47"/>
  </w:num>
  <w:num w:numId="212" w16cid:durableId="1402292433">
    <w:abstractNumId w:val="2"/>
  </w:num>
  <w:num w:numId="213" w16cid:durableId="123088043">
    <w:abstractNumId w:val="219"/>
  </w:num>
  <w:num w:numId="214" w16cid:durableId="174003468">
    <w:abstractNumId w:val="137"/>
  </w:num>
  <w:num w:numId="215" w16cid:durableId="2012756048">
    <w:abstractNumId w:val="127"/>
  </w:num>
  <w:num w:numId="216" w16cid:durableId="113449990">
    <w:abstractNumId w:val="228"/>
  </w:num>
  <w:num w:numId="217" w16cid:durableId="1550458760">
    <w:abstractNumId w:val="135"/>
  </w:num>
  <w:num w:numId="218" w16cid:durableId="1976982058">
    <w:abstractNumId w:val="86"/>
  </w:num>
  <w:num w:numId="219" w16cid:durableId="495920201">
    <w:abstractNumId w:val="11"/>
  </w:num>
  <w:num w:numId="220" w16cid:durableId="1543980114">
    <w:abstractNumId w:val="78"/>
  </w:num>
  <w:num w:numId="221" w16cid:durableId="1620140461">
    <w:abstractNumId w:val="201"/>
  </w:num>
  <w:num w:numId="222" w16cid:durableId="1101031038">
    <w:abstractNumId w:val="156"/>
  </w:num>
  <w:num w:numId="223" w16cid:durableId="71049034">
    <w:abstractNumId w:val="121"/>
  </w:num>
  <w:num w:numId="224" w16cid:durableId="323431502">
    <w:abstractNumId w:val="101"/>
  </w:num>
  <w:num w:numId="225" w16cid:durableId="2115248126">
    <w:abstractNumId w:val="66"/>
  </w:num>
  <w:num w:numId="226" w16cid:durableId="267465864">
    <w:abstractNumId w:val="94"/>
  </w:num>
  <w:num w:numId="227" w16cid:durableId="146212376">
    <w:abstractNumId w:val="227"/>
  </w:num>
  <w:num w:numId="228" w16cid:durableId="1017077081">
    <w:abstractNumId w:val="151"/>
  </w:num>
  <w:num w:numId="229" w16cid:durableId="1489324228">
    <w:abstractNumId w:val="146"/>
  </w:num>
  <w:num w:numId="230" w16cid:durableId="2051758792">
    <w:abstractNumId w:val="193"/>
  </w:num>
  <w:num w:numId="231" w16cid:durableId="343676521">
    <w:abstractNumId w:val="20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cutee Thương">
    <w15:presenceInfo w15:providerId="Windows Live" w15:userId="7a61c7ea3dac53f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C6EDA"/>
    <w:rsid w:val="00031E72"/>
    <w:rsid w:val="000763B9"/>
    <w:rsid w:val="000935E8"/>
    <w:rsid w:val="00095C42"/>
    <w:rsid w:val="000E2989"/>
    <w:rsid w:val="000E47FC"/>
    <w:rsid w:val="00210465"/>
    <w:rsid w:val="00242D42"/>
    <w:rsid w:val="0025538C"/>
    <w:rsid w:val="00321FFA"/>
    <w:rsid w:val="003A1DEF"/>
    <w:rsid w:val="003B7951"/>
    <w:rsid w:val="005832D8"/>
    <w:rsid w:val="006703F4"/>
    <w:rsid w:val="006A7E75"/>
    <w:rsid w:val="006C59F7"/>
    <w:rsid w:val="006D53B7"/>
    <w:rsid w:val="006F662C"/>
    <w:rsid w:val="00745657"/>
    <w:rsid w:val="008033D0"/>
    <w:rsid w:val="008262E8"/>
    <w:rsid w:val="00835B0A"/>
    <w:rsid w:val="008B4D3C"/>
    <w:rsid w:val="0097796B"/>
    <w:rsid w:val="00993601"/>
    <w:rsid w:val="00A0495D"/>
    <w:rsid w:val="00A46486"/>
    <w:rsid w:val="00A804D3"/>
    <w:rsid w:val="00A80D97"/>
    <w:rsid w:val="00AB398A"/>
    <w:rsid w:val="00B374C1"/>
    <w:rsid w:val="00BB49DC"/>
    <w:rsid w:val="00BC3EE7"/>
    <w:rsid w:val="00BE2C4F"/>
    <w:rsid w:val="00BE2CAD"/>
    <w:rsid w:val="00BE468E"/>
    <w:rsid w:val="00BE69E0"/>
    <w:rsid w:val="00C055E9"/>
    <w:rsid w:val="00C610A9"/>
    <w:rsid w:val="00CE350A"/>
    <w:rsid w:val="00D0085E"/>
    <w:rsid w:val="00D83489"/>
    <w:rsid w:val="00DA08C7"/>
    <w:rsid w:val="00DA5A91"/>
    <w:rsid w:val="00E549E6"/>
    <w:rsid w:val="00EE3146"/>
    <w:rsid w:val="00FC6ED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27C475"/>
  <w15:docId w15:val="{A23F10D7-67C5-4730-B732-FAB9CC47CB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8"/>
        <w:szCs w:val="28"/>
        <w:lang w:val="en-US" w:eastAsia="ja-JP" w:bidi="ar-SA"/>
      </w:rPr>
    </w:rPrDefault>
    <w:pPrDefault>
      <w:pPr>
        <w:widowControl w:val="0"/>
        <w:tabs>
          <w:tab w:val="right" w:leader="dot" w:pos="8920"/>
        </w:tabs>
        <w:spacing w:before="240" w:after="24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B4D3C"/>
  </w:style>
  <w:style w:type="paragraph" w:styleId="Heading1">
    <w:name w:val="heading 1"/>
    <w:basedOn w:val="Normal"/>
    <w:next w:val="Normal"/>
    <w:uiPriority w:val="9"/>
    <w:qFormat/>
    <w:pPr>
      <w:spacing w:before="57"/>
      <w:ind w:right="838"/>
      <w:jc w:val="center"/>
      <w:outlineLvl w:val="0"/>
    </w:pPr>
    <w:rPr>
      <w:b/>
      <w:sz w:val="32"/>
      <w:szCs w:val="32"/>
    </w:rPr>
  </w:style>
  <w:style w:type="paragraph" w:styleId="Heading2">
    <w:name w:val="heading 2"/>
    <w:basedOn w:val="Normal"/>
    <w:next w:val="Normal"/>
    <w:uiPriority w:val="9"/>
    <w:unhideWhenUsed/>
    <w:qFormat/>
    <w:pPr>
      <w:spacing w:before="59"/>
      <w:ind w:left="121"/>
      <w:outlineLvl w:val="1"/>
    </w:pPr>
    <w:rPr>
      <w:b/>
    </w:rPr>
  </w:style>
  <w:style w:type="paragraph" w:styleId="Heading3">
    <w:name w:val="heading 3"/>
    <w:basedOn w:val="Normal"/>
    <w:next w:val="Normal"/>
    <w:uiPriority w:val="9"/>
    <w:unhideWhenUsed/>
    <w:qFormat/>
    <w:pPr>
      <w:keepNext/>
      <w:keepLines/>
      <w:spacing w:before="280" w:after="80"/>
      <w:outlineLvl w:val="2"/>
    </w:pPr>
    <w:rPr>
      <w:b/>
    </w:rPr>
  </w:style>
  <w:style w:type="paragraph" w:styleId="Heading4">
    <w:name w:val="heading 4"/>
    <w:basedOn w:val="Normal"/>
    <w:next w:val="Normal"/>
    <w:uiPriority w:val="9"/>
    <w:unhideWhenUsed/>
    <w:qFormat/>
    <w:pPr>
      <w:keepNext/>
      <w:keepLines/>
      <w:spacing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before="261"/>
      <w:ind w:left="3530"/>
    </w:pPr>
    <w:rPr>
      <w:b/>
      <w:sz w:val="48"/>
      <w:szCs w:val="48"/>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paragraph" w:styleId="Caption">
    <w:name w:val="caption"/>
    <w:basedOn w:val="Normal"/>
    <w:next w:val="Normal"/>
    <w:uiPriority w:val="35"/>
    <w:unhideWhenUsed/>
    <w:qFormat/>
    <w:rsid w:val="00835B0A"/>
    <w:pPr>
      <w:spacing w:before="0" w:after="200"/>
    </w:pPr>
    <w:rPr>
      <w:i/>
      <w:iCs/>
      <w:color w:val="1F497D" w:themeColor="text2"/>
      <w:sz w:val="18"/>
      <w:szCs w:val="18"/>
    </w:rPr>
  </w:style>
  <w:style w:type="paragraph" w:styleId="Revision">
    <w:name w:val="Revision"/>
    <w:hidden/>
    <w:uiPriority w:val="99"/>
    <w:semiHidden/>
    <w:rsid w:val="00321FFA"/>
    <w:pPr>
      <w:widowControl/>
      <w:tabs>
        <w:tab w:val="clear" w:pos="8920"/>
      </w:tabs>
      <w:spacing w:before="0" w:after="0"/>
    </w:pPr>
  </w:style>
  <w:style w:type="paragraph" w:styleId="TableofFigures">
    <w:name w:val="table of figures"/>
    <w:basedOn w:val="Normal"/>
    <w:next w:val="Normal"/>
    <w:uiPriority w:val="99"/>
    <w:unhideWhenUsed/>
    <w:rsid w:val="0025538C"/>
    <w:pPr>
      <w:tabs>
        <w:tab w:val="clear" w:pos="8920"/>
      </w:tabs>
      <w:spacing w:after="0"/>
    </w:pPr>
  </w:style>
  <w:style w:type="character" w:styleId="Hyperlink">
    <w:name w:val="Hyperlink"/>
    <w:basedOn w:val="DefaultParagraphFont"/>
    <w:uiPriority w:val="99"/>
    <w:unhideWhenUsed/>
    <w:rsid w:val="0025538C"/>
    <w:rPr>
      <w:color w:val="0000FF" w:themeColor="hyperlink"/>
      <w:u w:val="single"/>
    </w:rPr>
  </w:style>
  <w:style w:type="character" w:styleId="UnresolvedMention">
    <w:name w:val="Unresolved Mention"/>
    <w:basedOn w:val="DefaultParagraphFont"/>
    <w:uiPriority w:val="99"/>
    <w:semiHidden/>
    <w:unhideWhenUsed/>
    <w:rsid w:val="008B4D3C"/>
    <w:rPr>
      <w:color w:val="605E5C"/>
      <w:shd w:val="clear" w:color="auto" w:fill="E1DFDD"/>
    </w:rPr>
  </w:style>
  <w:style w:type="paragraph" w:styleId="ListParagraph">
    <w:name w:val="List Paragraph"/>
    <w:basedOn w:val="Normal"/>
    <w:uiPriority w:val="34"/>
    <w:qFormat/>
    <w:rsid w:val="000E47F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17" Type="http://schemas.openxmlformats.org/officeDocument/2006/relationships/image" Target="media/image71.png"/><Relationship Id="rId21" Type="http://schemas.openxmlformats.org/officeDocument/2006/relationships/hyperlink" Target="https://en.wikipedia.org/wiki/Carl_Icahn" TargetMode="External"/><Relationship Id="rId42" Type="http://schemas.openxmlformats.org/officeDocument/2006/relationships/hyperlink" Target="https://vi.wikipedia.org/wiki/Apache_(HTTP)" TargetMode="External"/><Relationship Id="rId63" Type="http://schemas.openxmlformats.org/officeDocument/2006/relationships/image" Target="media/image21.jpg"/><Relationship Id="rId84" Type="http://schemas.openxmlformats.org/officeDocument/2006/relationships/image" Target="media/image39.jpg"/><Relationship Id="rId138" Type="http://schemas.openxmlformats.org/officeDocument/2006/relationships/image" Target="media/image92.png"/><Relationship Id="rId159" Type="http://schemas.openxmlformats.org/officeDocument/2006/relationships/image" Target="media/image113.png"/><Relationship Id="rId170" Type="http://schemas.openxmlformats.org/officeDocument/2006/relationships/image" Target="media/image125.png"/><Relationship Id="rId191" Type="http://schemas.openxmlformats.org/officeDocument/2006/relationships/image" Target="media/image146.png"/><Relationship Id="rId205" Type="http://schemas.openxmlformats.org/officeDocument/2006/relationships/image" Target="media/image160.png"/><Relationship Id="rId107" Type="http://schemas.openxmlformats.org/officeDocument/2006/relationships/image" Target="media/image61.png"/><Relationship Id="rId11" Type="http://schemas.openxmlformats.org/officeDocument/2006/relationships/footer" Target="footer1.xml"/><Relationship Id="rId32" Type="http://schemas.openxmlformats.org/officeDocument/2006/relationships/image" Target="media/image4.png"/><Relationship Id="rId53" Type="http://schemas.openxmlformats.org/officeDocument/2006/relationships/image" Target="media/image13.png"/><Relationship Id="rId74" Type="http://schemas.openxmlformats.org/officeDocument/2006/relationships/image" Target="media/image30.png"/><Relationship Id="rId128" Type="http://schemas.openxmlformats.org/officeDocument/2006/relationships/image" Target="media/image82.png"/><Relationship Id="rId149" Type="http://schemas.openxmlformats.org/officeDocument/2006/relationships/image" Target="media/image103.png"/><Relationship Id="rId5" Type="http://schemas.openxmlformats.org/officeDocument/2006/relationships/webSettings" Target="webSettings.xml"/><Relationship Id="rId90" Type="http://schemas.openxmlformats.org/officeDocument/2006/relationships/image" Target="media/image44.png"/><Relationship Id="rId95" Type="http://schemas.openxmlformats.org/officeDocument/2006/relationships/image" Target="media/image49.png"/><Relationship Id="rId160" Type="http://schemas.openxmlformats.org/officeDocument/2006/relationships/image" Target="media/image114.png"/><Relationship Id="rId165" Type="http://schemas.openxmlformats.org/officeDocument/2006/relationships/image" Target="media/image119.png"/><Relationship Id="rId181" Type="http://schemas.openxmlformats.org/officeDocument/2006/relationships/image" Target="media/image136.png"/><Relationship Id="rId186" Type="http://schemas.openxmlformats.org/officeDocument/2006/relationships/image" Target="media/image141.png"/><Relationship Id="rId216" Type="http://schemas.openxmlformats.org/officeDocument/2006/relationships/hyperlink" Target="https://business.adobe.com/products/magento/magento-commerce.html" TargetMode="External"/><Relationship Id="rId211" Type="http://schemas.openxmlformats.org/officeDocument/2006/relationships/image" Target="media/image166.png"/><Relationship Id="rId22" Type="http://schemas.openxmlformats.org/officeDocument/2006/relationships/hyperlink" Target="https://en.wikipedia.org/wiki/Permira" TargetMode="External"/><Relationship Id="rId27" Type="http://schemas.openxmlformats.org/officeDocument/2006/relationships/hyperlink" Target="https://vi.wikipedia.org/wiki/Plugin_(%C4%91i%E1%BB%87n_to%C3%A1n)" TargetMode="External"/><Relationship Id="rId43" Type="http://schemas.openxmlformats.org/officeDocument/2006/relationships/hyperlink" Target="https://vi.wikipedia.org/wiki/Linux" TargetMode="External"/><Relationship Id="rId48" Type="http://schemas.openxmlformats.org/officeDocument/2006/relationships/image" Target="media/image8.gif"/><Relationship Id="rId64" Type="http://schemas.openxmlformats.org/officeDocument/2006/relationships/hyperlink" Target="https://www.elastic.co/downloads/past-releases/elasticsearch-7-6-2" TargetMode="External"/><Relationship Id="rId69" Type="http://schemas.openxmlformats.org/officeDocument/2006/relationships/image" Target="media/image25.jpg"/><Relationship Id="rId113" Type="http://schemas.openxmlformats.org/officeDocument/2006/relationships/image" Target="media/image67.png"/><Relationship Id="rId118" Type="http://schemas.openxmlformats.org/officeDocument/2006/relationships/image" Target="media/image72.png"/><Relationship Id="rId134" Type="http://schemas.openxmlformats.org/officeDocument/2006/relationships/image" Target="media/image88.png"/><Relationship Id="rId139" Type="http://schemas.openxmlformats.org/officeDocument/2006/relationships/image" Target="media/image93.png"/><Relationship Id="rId80" Type="http://schemas.openxmlformats.org/officeDocument/2006/relationships/image" Target="media/image35.jpg"/><Relationship Id="rId85" Type="http://schemas.openxmlformats.org/officeDocument/2006/relationships/image" Target="media/image40.jpg"/><Relationship Id="rId150" Type="http://schemas.openxmlformats.org/officeDocument/2006/relationships/image" Target="media/image104.png"/><Relationship Id="rId155" Type="http://schemas.openxmlformats.org/officeDocument/2006/relationships/image" Target="media/image109.png"/><Relationship Id="rId171" Type="http://schemas.openxmlformats.org/officeDocument/2006/relationships/image" Target="media/image126.png"/><Relationship Id="rId176" Type="http://schemas.openxmlformats.org/officeDocument/2006/relationships/image" Target="media/image131.png"/><Relationship Id="rId192" Type="http://schemas.openxmlformats.org/officeDocument/2006/relationships/image" Target="media/image147.png"/><Relationship Id="rId197" Type="http://schemas.openxmlformats.org/officeDocument/2006/relationships/image" Target="media/image152.png"/><Relationship Id="rId206" Type="http://schemas.openxmlformats.org/officeDocument/2006/relationships/image" Target="media/image161.png"/><Relationship Id="rId201" Type="http://schemas.openxmlformats.org/officeDocument/2006/relationships/image" Target="media/image156.png"/><Relationship Id="rId12" Type="http://schemas.openxmlformats.org/officeDocument/2006/relationships/hyperlink" Target="https://vi.wikipedia.org/wiki/EBay" TargetMode="External"/><Relationship Id="rId17" Type="http://schemas.openxmlformats.org/officeDocument/2006/relationships/hyperlink" Target="https://en.wikipedia.org/wiki/Rewrite_(programming)" TargetMode="External"/><Relationship Id="rId33" Type="http://schemas.openxmlformats.org/officeDocument/2006/relationships/hyperlink" Target="https://vi.wikipedia.org/wiki/Kho_d%E1%BB%AF_li%E1%BB%87u" TargetMode="External"/><Relationship Id="rId38" Type="http://schemas.openxmlformats.org/officeDocument/2006/relationships/hyperlink" Target="https://vi.wikipedia.org/wiki/%C4%90a_n%E1%BB%81n_t%E1%BA%A3ng" TargetMode="External"/><Relationship Id="rId59" Type="http://schemas.openxmlformats.org/officeDocument/2006/relationships/image" Target="media/image17.png"/><Relationship Id="rId103" Type="http://schemas.openxmlformats.org/officeDocument/2006/relationships/image" Target="media/image57.png"/><Relationship Id="rId108" Type="http://schemas.openxmlformats.org/officeDocument/2006/relationships/image" Target="media/image62.png"/><Relationship Id="rId124" Type="http://schemas.openxmlformats.org/officeDocument/2006/relationships/image" Target="media/image78.png"/><Relationship Id="rId129" Type="http://schemas.openxmlformats.org/officeDocument/2006/relationships/image" Target="media/image83.png"/><Relationship Id="rId54" Type="http://schemas.openxmlformats.org/officeDocument/2006/relationships/image" Target="media/image14.png"/><Relationship Id="rId70" Type="http://schemas.openxmlformats.org/officeDocument/2006/relationships/image" Target="media/image26.jpg"/><Relationship Id="rId75" Type="http://schemas.openxmlformats.org/officeDocument/2006/relationships/image" Target="media/image31.png"/><Relationship Id="rId91" Type="http://schemas.openxmlformats.org/officeDocument/2006/relationships/image" Target="media/image45.png"/><Relationship Id="rId96" Type="http://schemas.openxmlformats.org/officeDocument/2006/relationships/image" Target="media/image50.png"/><Relationship Id="rId140" Type="http://schemas.openxmlformats.org/officeDocument/2006/relationships/image" Target="media/image94.png"/><Relationship Id="rId145" Type="http://schemas.openxmlformats.org/officeDocument/2006/relationships/image" Target="media/image99.png"/><Relationship Id="rId161" Type="http://schemas.openxmlformats.org/officeDocument/2006/relationships/image" Target="media/image115.png"/><Relationship Id="rId166" Type="http://schemas.openxmlformats.org/officeDocument/2006/relationships/image" Target="media/image120.png"/><Relationship Id="rId182" Type="http://schemas.openxmlformats.org/officeDocument/2006/relationships/image" Target="media/image137.png"/><Relationship Id="rId187" Type="http://schemas.openxmlformats.org/officeDocument/2006/relationships/image" Target="media/image142.png"/><Relationship Id="rId217"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67.png"/><Relationship Id="rId23" Type="http://schemas.openxmlformats.org/officeDocument/2006/relationships/hyperlink" Target="https://vi.wikipedia.org/wiki/Adobe" TargetMode="External"/><Relationship Id="rId28" Type="http://schemas.openxmlformats.org/officeDocument/2006/relationships/hyperlink" Target="https://vi.wikipedia.org/wiki/GitHub" TargetMode="External"/><Relationship Id="rId49" Type="http://schemas.openxmlformats.org/officeDocument/2006/relationships/image" Target="media/image9.jpg"/><Relationship Id="rId114" Type="http://schemas.openxmlformats.org/officeDocument/2006/relationships/image" Target="media/image68.png"/><Relationship Id="rId119" Type="http://schemas.openxmlformats.org/officeDocument/2006/relationships/image" Target="media/image73.png"/><Relationship Id="rId44" Type="http://schemas.openxmlformats.org/officeDocument/2006/relationships/hyperlink" Target="https://vi.wikipedia.org/wiki/Windows" TargetMode="External"/><Relationship Id="rId60" Type="http://schemas.openxmlformats.org/officeDocument/2006/relationships/image" Target="media/image18.png"/><Relationship Id="rId65" Type="http://schemas.openxmlformats.org/officeDocument/2006/relationships/hyperlink" Target="https://www.elastic.co/downloads/past-releases/elasticsearch-7-6-2" TargetMode="External"/><Relationship Id="rId81" Type="http://schemas.openxmlformats.org/officeDocument/2006/relationships/image" Target="media/image36.jpg"/><Relationship Id="rId86" Type="http://schemas.openxmlformats.org/officeDocument/2006/relationships/image" Target="media/image41.png"/><Relationship Id="rId130" Type="http://schemas.openxmlformats.org/officeDocument/2006/relationships/image" Target="media/image84.png"/><Relationship Id="rId135" Type="http://schemas.openxmlformats.org/officeDocument/2006/relationships/image" Target="media/image89.png"/><Relationship Id="rId151" Type="http://schemas.openxmlformats.org/officeDocument/2006/relationships/image" Target="media/image105.png"/><Relationship Id="rId156" Type="http://schemas.openxmlformats.org/officeDocument/2006/relationships/image" Target="media/image110.png"/><Relationship Id="rId177" Type="http://schemas.openxmlformats.org/officeDocument/2006/relationships/image" Target="media/image132.png"/><Relationship Id="rId198" Type="http://schemas.openxmlformats.org/officeDocument/2006/relationships/image" Target="media/image153.png"/><Relationship Id="rId172" Type="http://schemas.openxmlformats.org/officeDocument/2006/relationships/image" Target="media/image127.png"/><Relationship Id="rId193" Type="http://schemas.openxmlformats.org/officeDocument/2006/relationships/image" Target="media/image148.png"/><Relationship Id="rId202" Type="http://schemas.openxmlformats.org/officeDocument/2006/relationships/image" Target="media/image157.png"/><Relationship Id="rId207" Type="http://schemas.openxmlformats.org/officeDocument/2006/relationships/image" Target="media/image162.png"/><Relationship Id="rId13" Type="http://schemas.openxmlformats.org/officeDocument/2006/relationships/hyperlink" Target="https://vi.wikipedia.org/w/index.php?title=Permira&amp;action=edit&amp;redlink=1" TargetMode="External"/><Relationship Id="rId18" Type="http://schemas.openxmlformats.org/officeDocument/2006/relationships/hyperlink" Target="https://vi.wikipedia.org/wiki/SourceForge" TargetMode="External"/><Relationship Id="rId39" Type="http://schemas.openxmlformats.org/officeDocument/2006/relationships/hyperlink" Target="https://vi.wikipedia.org/wiki/Apache_(HTTP)" TargetMode="External"/><Relationship Id="rId109" Type="http://schemas.openxmlformats.org/officeDocument/2006/relationships/image" Target="media/image63.png"/><Relationship Id="rId34" Type="http://schemas.openxmlformats.org/officeDocument/2006/relationships/image" Target="media/image5.png"/><Relationship Id="rId50" Type="http://schemas.openxmlformats.org/officeDocument/2006/relationships/image" Target="media/image10.gif"/><Relationship Id="rId55" Type="http://schemas.openxmlformats.org/officeDocument/2006/relationships/hyperlink" Target="https://experienceleague.adobe.com/docs/commerce-operations/installation-guide/system-requirements.html" TargetMode="External"/><Relationship Id="rId76" Type="http://schemas.openxmlformats.org/officeDocument/2006/relationships/hyperlink" Target="https://github.com/magento/magento2/releases" TargetMode="External"/><Relationship Id="rId97" Type="http://schemas.openxmlformats.org/officeDocument/2006/relationships/image" Target="media/image51.png"/><Relationship Id="rId104" Type="http://schemas.openxmlformats.org/officeDocument/2006/relationships/image" Target="media/image58.png"/><Relationship Id="rId120" Type="http://schemas.openxmlformats.org/officeDocument/2006/relationships/image" Target="media/image74.png"/><Relationship Id="rId125" Type="http://schemas.openxmlformats.org/officeDocument/2006/relationships/image" Target="media/image79.png"/><Relationship Id="rId141" Type="http://schemas.openxmlformats.org/officeDocument/2006/relationships/image" Target="media/image95.png"/><Relationship Id="rId146" Type="http://schemas.openxmlformats.org/officeDocument/2006/relationships/image" Target="media/image100.png"/><Relationship Id="rId167" Type="http://schemas.openxmlformats.org/officeDocument/2006/relationships/image" Target="media/image122.png"/><Relationship Id="rId188" Type="http://schemas.openxmlformats.org/officeDocument/2006/relationships/image" Target="media/image143.png"/><Relationship Id="rId7" Type="http://schemas.openxmlformats.org/officeDocument/2006/relationships/endnotes" Target="endnotes.xml"/><Relationship Id="rId71" Type="http://schemas.openxmlformats.org/officeDocument/2006/relationships/image" Target="media/image27.png"/><Relationship Id="rId92" Type="http://schemas.openxmlformats.org/officeDocument/2006/relationships/image" Target="media/image46.png"/><Relationship Id="rId162" Type="http://schemas.openxmlformats.org/officeDocument/2006/relationships/image" Target="media/image116.png"/><Relationship Id="rId183" Type="http://schemas.openxmlformats.org/officeDocument/2006/relationships/image" Target="media/image138.png"/><Relationship Id="rId213" Type="http://schemas.openxmlformats.org/officeDocument/2006/relationships/image" Target="media/image168.png"/><Relationship Id="rId218"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hyperlink" Target="https://en.wikipedia.org/wiki/End-of-life_product" TargetMode="External"/><Relationship Id="rId24" Type="http://schemas.openxmlformats.org/officeDocument/2006/relationships/hyperlink" Target="https://en.wikipedia.org/wiki/on-premise" TargetMode="External"/><Relationship Id="rId40" Type="http://schemas.openxmlformats.org/officeDocument/2006/relationships/hyperlink" Target="https://vi.wikipedia.org/wiki/PHP" TargetMode="External"/><Relationship Id="rId45" Type="http://schemas.openxmlformats.org/officeDocument/2006/relationships/hyperlink" Target="https://vi.wikipedia.org/wiki/MacOS" TargetMode="External"/><Relationship Id="rId66" Type="http://schemas.openxmlformats.org/officeDocument/2006/relationships/image" Target="media/image22.png"/><Relationship Id="rId87" Type="http://schemas.openxmlformats.org/officeDocument/2006/relationships/image" Target="media/image42.png"/><Relationship Id="rId110" Type="http://schemas.openxmlformats.org/officeDocument/2006/relationships/image" Target="media/image64.png"/><Relationship Id="rId115" Type="http://schemas.openxmlformats.org/officeDocument/2006/relationships/image" Target="media/image69.png"/><Relationship Id="rId131" Type="http://schemas.openxmlformats.org/officeDocument/2006/relationships/image" Target="media/image85.png"/><Relationship Id="rId136" Type="http://schemas.openxmlformats.org/officeDocument/2006/relationships/image" Target="media/image90.png"/><Relationship Id="rId157" Type="http://schemas.openxmlformats.org/officeDocument/2006/relationships/image" Target="media/image111.png"/><Relationship Id="rId178" Type="http://schemas.openxmlformats.org/officeDocument/2006/relationships/image" Target="media/image133.png"/><Relationship Id="rId61" Type="http://schemas.openxmlformats.org/officeDocument/2006/relationships/image" Target="media/image19.png"/><Relationship Id="rId82" Type="http://schemas.openxmlformats.org/officeDocument/2006/relationships/image" Target="media/image37.jpg"/><Relationship Id="rId152" Type="http://schemas.openxmlformats.org/officeDocument/2006/relationships/image" Target="media/image106.png"/><Relationship Id="rId173" Type="http://schemas.openxmlformats.org/officeDocument/2006/relationships/image" Target="media/image128.png"/><Relationship Id="rId194" Type="http://schemas.openxmlformats.org/officeDocument/2006/relationships/image" Target="media/image149.png"/><Relationship Id="rId199" Type="http://schemas.openxmlformats.org/officeDocument/2006/relationships/image" Target="media/image154.png"/><Relationship Id="rId203" Type="http://schemas.openxmlformats.org/officeDocument/2006/relationships/image" Target="media/image158.png"/><Relationship Id="rId208" Type="http://schemas.openxmlformats.org/officeDocument/2006/relationships/image" Target="media/image163.png"/><Relationship Id="rId19" Type="http://schemas.openxmlformats.org/officeDocument/2006/relationships/hyperlink" Target="https://vi.wikipedia.org/wiki/EBay" TargetMode="External"/><Relationship Id="rId14" Type="http://schemas.openxmlformats.org/officeDocument/2006/relationships/hyperlink" Target="https://vi.wikipedia.org/wiki/T%E1%BA%ADp_%C4%91o%C3%A0n_Adobe" TargetMode="External"/><Relationship Id="rId30" Type="http://schemas.openxmlformats.org/officeDocument/2006/relationships/hyperlink" Target="https://en.wikipedia.org/wiki/Platform_as_a_service" TargetMode="External"/><Relationship Id="rId35" Type="http://schemas.openxmlformats.org/officeDocument/2006/relationships/hyperlink" Target="https://www.apachefriends.org/index.html" TargetMode="External"/><Relationship Id="rId56" Type="http://schemas.openxmlformats.org/officeDocument/2006/relationships/hyperlink" Target="https://getcomposer.org/download/" TargetMode="External"/><Relationship Id="rId77" Type="http://schemas.openxmlformats.org/officeDocument/2006/relationships/image" Target="media/image32.png"/><Relationship Id="rId100" Type="http://schemas.openxmlformats.org/officeDocument/2006/relationships/image" Target="media/image54.png"/><Relationship Id="rId105" Type="http://schemas.openxmlformats.org/officeDocument/2006/relationships/image" Target="media/image59.png"/><Relationship Id="rId126" Type="http://schemas.openxmlformats.org/officeDocument/2006/relationships/image" Target="media/image80.png"/><Relationship Id="rId147" Type="http://schemas.openxmlformats.org/officeDocument/2006/relationships/image" Target="media/image101.png"/><Relationship Id="rId168" Type="http://schemas.openxmlformats.org/officeDocument/2006/relationships/image" Target="media/image123.png"/><Relationship Id="rId8" Type="http://schemas.openxmlformats.org/officeDocument/2006/relationships/image" Target="media/image121.png"/><Relationship Id="rId51" Type="http://schemas.openxmlformats.org/officeDocument/2006/relationships/image" Target="media/image11.jpg"/><Relationship Id="rId72" Type="http://schemas.openxmlformats.org/officeDocument/2006/relationships/image" Target="media/image28.png"/><Relationship Id="rId93" Type="http://schemas.openxmlformats.org/officeDocument/2006/relationships/image" Target="media/image47.png"/><Relationship Id="rId98" Type="http://schemas.openxmlformats.org/officeDocument/2006/relationships/image" Target="media/image52.png"/><Relationship Id="rId121" Type="http://schemas.openxmlformats.org/officeDocument/2006/relationships/image" Target="media/image75.png"/><Relationship Id="rId142" Type="http://schemas.openxmlformats.org/officeDocument/2006/relationships/image" Target="media/image96.png"/><Relationship Id="rId163" Type="http://schemas.openxmlformats.org/officeDocument/2006/relationships/image" Target="media/image117.png"/><Relationship Id="rId184" Type="http://schemas.openxmlformats.org/officeDocument/2006/relationships/image" Target="media/image139.png"/><Relationship Id="rId189" Type="http://schemas.openxmlformats.org/officeDocument/2006/relationships/image" Target="media/image144.png"/><Relationship Id="rId219" Type="http://schemas.microsoft.com/office/2011/relationships/people" Target="people.xml"/><Relationship Id="rId3" Type="http://schemas.openxmlformats.org/officeDocument/2006/relationships/styles" Target="styles.xml"/><Relationship Id="rId214" Type="http://schemas.openxmlformats.org/officeDocument/2006/relationships/hyperlink" Target="https://www.thegioididong.com/hoi-dap/xampp-la-gi-cach-cai-dat-va-su-dung-localhost-tren-may-1339338" TargetMode="External"/><Relationship Id="rId25" Type="http://schemas.openxmlformats.org/officeDocument/2006/relationships/hyperlink" Target="https://vi.wikipedia.org/wiki/%C4%90i%E1%BB%87n_to%C3%A1n_%C4%91%C3%A1m_m%C3%A2y" TargetMode="External"/><Relationship Id="rId46" Type="http://schemas.openxmlformats.org/officeDocument/2006/relationships/image" Target="media/image6.png"/><Relationship Id="rId67" Type="http://schemas.openxmlformats.org/officeDocument/2006/relationships/image" Target="media/image23.jpg"/><Relationship Id="rId116" Type="http://schemas.openxmlformats.org/officeDocument/2006/relationships/image" Target="media/image70.png"/><Relationship Id="rId137" Type="http://schemas.openxmlformats.org/officeDocument/2006/relationships/image" Target="media/image91.png"/><Relationship Id="rId158" Type="http://schemas.openxmlformats.org/officeDocument/2006/relationships/image" Target="media/image112.png"/><Relationship Id="rId20" Type="http://schemas.openxmlformats.org/officeDocument/2006/relationships/hyperlink" Target="https://vi.wikipedia.org/wiki/EBay" TargetMode="External"/><Relationship Id="rId41" Type="http://schemas.openxmlformats.org/officeDocument/2006/relationships/hyperlink" Target="https://vi.wikipedia.org/wiki/Perl" TargetMode="External"/><Relationship Id="rId62" Type="http://schemas.openxmlformats.org/officeDocument/2006/relationships/image" Target="media/image20.png"/><Relationship Id="rId83" Type="http://schemas.openxmlformats.org/officeDocument/2006/relationships/image" Target="media/image38.jpg"/><Relationship Id="rId88" Type="http://schemas.openxmlformats.org/officeDocument/2006/relationships/hyperlink" Target="https://hiddentechies.com/demo/etrend/mage/preview-lite/" TargetMode="External"/><Relationship Id="rId111" Type="http://schemas.openxmlformats.org/officeDocument/2006/relationships/image" Target="media/image65.png"/><Relationship Id="rId132" Type="http://schemas.openxmlformats.org/officeDocument/2006/relationships/image" Target="media/image86.png"/><Relationship Id="rId153" Type="http://schemas.openxmlformats.org/officeDocument/2006/relationships/image" Target="media/image107.png"/><Relationship Id="rId174" Type="http://schemas.openxmlformats.org/officeDocument/2006/relationships/image" Target="media/image129.png"/><Relationship Id="rId179" Type="http://schemas.openxmlformats.org/officeDocument/2006/relationships/image" Target="media/image134.png"/><Relationship Id="rId195" Type="http://schemas.openxmlformats.org/officeDocument/2006/relationships/image" Target="media/image150.png"/><Relationship Id="rId209" Type="http://schemas.openxmlformats.org/officeDocument/2006/relationships/image" Target="media/image164.png"/><Relationship Id="rId190" Type="http://schemas.openxmlformats.org/officeDocument/2006/relationships/image" Target="media/image145.png"/><Relationship Id="rId204" Type="http://schemas.openxmlformats.org/officeDocument/2006/relationships/image" Target="media/image159.png"/><Relationship Id="rId220" Type="http://schemas.openxmlformats.org/officeDocument/2006/relationships/theme" Target="theme/theme1.xml"/><Relationship Id="rId15" Type="http://schemas.openxmlformats.org/officeDocument/2006/relationships/hyperlink" Target="https://vi.wikipedia.org/w/index.php?title=OsCommerce&amp;action=edit&amp;redlink=1" TargetMode="External"/><Relationship Id="rId36" Type="http://schemas.openxmlformats.org/officeDocument/2006/relationships/hyperlink" Target="https://vi.wikipedia.org/wiki/Apache_HTTP_Server" TargetMode="External"/><Relationship Id="rId57" Type="http://schemas.openxmlformats.org/officeDocument/2006/relationships/image" Target="media/image15.jpg"/><Relationship Id="rId106" Type="http://schemas.openxmlformats.org/officeDocument/2006/relationships/image" Target="media/image60.png"/><Relationship Id="rId127" Type="http://schemas.openxmlformats.org/officeDocument/2006/relationships/image" Target="media/image81.png"/><Relationship Id="rId10" Type="http://schemas.openxmlformats.org/officeDocument/2006/relationships/image" Target="media/image2.png"/><Relationship Id="rId31" Type="http://schemas.openxmlformats.org/officeDocument/2006/relationships/image" Target="media/image3.png"/><Relationship Id="rId52" Type="http://schemas.openxmlformats.org/officeDocument/2006/relationships/image" Target="media/image12.gif"/><Relationship Id="rId73" Type="http://schemas.openxmlformats.org/officeDocument/2006/relationships/image" Target="media/image29.png"/><Relationship Id="rId78" Type="http://schemas.openxmlformats.org/officeDocument/2006/relationships/image" Target="media/image33.jpg"/><Relationship Id="rId94" Type="http://schemas.openxmlformats.org/officeDocument/2006/relationships/image" Target="media/image48.png"/><Relationship Id="rId99" Type="http://schemas.openxmlformats.org/officeDocument/2006/relationships/image" Target="media/image53.png"/><Relationship Id="rId101" Type="http://schemas.openxmlformats.org/officeDocument/2006/relationships/image" Target="media/image55.png"/><Relationship Id="rId122" Type="http://schemas.openxmlformats.org/officeDocument/2006/relationships/image" Target="media/image76.png"/><Relationship Id="rId143" Type="http://schemas.openxmlformats.org/officeDocument/2006/relationships/image" Target="media/image97.png"/><Relationship Id="rId148" Type="http://schemas.openxmlformats.org/officeDocument/2006/relationships/image" Target="media/image102.png"/><Relationship Id="rId164" Type="http://schemas.openxmlformats.org/officeDocument/2006/relationships/image" Target="media/image118.png"/><Relationship Id="rId169" Type="http://schemas.openxmlformats.org/officeDocument/2006/relationships/image" Target="media/image124.png"/><Relationship Id="rId185" Type="http://schemas.openxmlformats.org/officeDocument/2006/relationships/image" Target="media/image140.png"/><Relationship Id="rId4" Type="http://schemas.openxmlformats.org/officeDocument/2006/relationships/settings" Target="settings.xml"/><Relationship Id="rId9" Type="http://schemas.openxmlformats.org/officeDocument/2006/relationships/image" Target="media/image1.jpg"/><Relationship Id="rId180" Type="http://schemas.openxmlformats.org/officeDocument/2006/relationships/image" Target="media/image135.png"/><Relationship Id="rId210" Type="http://schemas.openxmlformats.org/officeDocument/2006/relationships/image" Target="media/image165.png"/><Relationship Id="rId215" Type="http://schemas.openxmlformats.org/officeDocument/2006/relationships/hyperlink" Target="https://business.adobe.com/products/magento/magento-commerce.html" TargetMode="External"/><Relationship Id="rId26" Type="http://schemas.openxmlformats.org/officeDocument/2006/relationships/hyperlink" Target="https://vi.wikipedia.org/wiki/Th%C6%B0%C6%A1ng_m%E1%BA%A1i_%C4%91i%E1%BB%87n_t%E1%BB%AD" TargetMode="External"/><Relationship Id="rId47" Type="http://schemas.openxmlformats.org/officeDocument/2006/relationships/image" Target="media/image7.gif"/><Relationship Id="rId68" Type="http://schemas.openxmlformats.org/officeDocument/2006/relationships/image" Target="media/image24.jpg"/><Relationship Id="rId89" Type="http://schemas.openxmlformats.org/officeDocument/2006/relationships/image" Target="media/image43.png"/><Relationship Id="rId112" Type="http://schemas.openxmlformats.org/officeDocument/2006/relationships/image" Target="media/image66.png"/><Relationship Id="rId133" Type="http://schemas.openxmlformats.org/officeDocument/2006/relationships/image" Target="media/image87.png"/><Relationship Id="rId154" Type="http://schemas.openxmlformats.org/officeDocument/2006/relationships/image" Target="media/image108.png"/><Relationship Id="rId175" Type="http://schemas.openxmlformats.org/officeDocument/2006/relationships/image" Target="media/image130.png"/><Relationship Id="rId196" Type="http://schemas.openxmlformats.org/officeDocument/2006/relationships/image" Target="media/image151.png"/><Relationship Id="rId200" Type="http://schemas.openxmlformats.org/officeDocument/2006/relationships/image" Target="media/image155.png"/><Relationship Id="rId16" Type="http://schemas.openxmlformats.org/officeDocument/2006/relationships/hyperlink" Target="https://vi.wikipedia.org/wiki/Zen_Cart" TargetMode="External"/><Relationship Id="rId37" Type="http://schemas.openxmlformats.org/officeDocument/2006/relationships/hyperlink" Target="https://vi.wikipedia.org/wiki/MariaDB" TargetMode="External"/><Relationship Id="rId58" Type="http://schemas.openxmlformats.org/officeDocument/2006/relationships/image" Target="media/image16.jpg"/><Relationship Id="rId79" Type="http://schemas.openxmlformats.org/officeDocument/2006/relationships/image" Target="media/image34.jpg"/><Relationship Id="rId102" Type="http://schemas.openxmlformats.org/officeDocument/2006/relationships/image" Target="media/image56.png"/><Relationship Id="rId123" Type="http://schemas.openxmlformats.org/officeDocument/2006/relationships/image" Target="media/image77.png"/><Relationship Id="rId144" Type="http://schemas.openxmlformats.org/officeDocument/2006/relationships/image" Target="media/image98.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88E43C9-3AA2-41CF-8BBB-FA476C16E6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604</TotalTime>
  <Pages>146</Pages>
  <Words>20591</Words>
  <Characters>117375</Characters>
  <Application>Microsoft Office Word</Application>
  <DocSecurity>0</DocSecurity>
  <Lines>978</Lines>
  <Paragraphs>275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137691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cutee Thương</cp:lastModifiedBy>
  <cp:revision>10</cp:revision>
  <dcterms:created xsi:type="dcterms:W3CDTF">2024-11-13T06:39:00Z</dcterms:created>
  <dcterms:modified xsi:type="dcterms:W3CDTF">2024-11-14T12:40:00Z</dcterms:modified>
</cp:coreProperties>
</file>